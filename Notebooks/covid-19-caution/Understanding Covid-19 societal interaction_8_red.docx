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of  ramp</w:t>
      </w:r>
      <w:proofErr w:type="gramEnd"/>
      <w:r w:rsidR="00517FA0">
        <w:t>-ups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 xml:space="preserve">When </w:t>
      </w:r>
      <w:proofErr w:type="gramStart"/>
      <w:r w:rsidR="00D713FF">
        <w:t>a  resource</w:t>
      </w:r>
      <w:proofErr w:type="gramEnd"/>
      <w:r w:rsidR="00D713FF">
        <w:t xml:space="preserv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01AA671F"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0" w:author="Norman Packard" w:date="2020-10-10T22:26:00Z">
        <w:r w:rsidR="005724B5">
          <w:t>i</w:t>
        </w:r>
      </w:ins>
      <w:del w:id="1"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7C5044">
        <w:t xml:space="preserve">the consensus clustering are shown in Figure 3,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p>
    <w:p w14:paraId="03230433" w14:textId="38FE8FF1" w:rsidR="00014A64" w:rsidRDefault="00014A64" w:rsidP="009C03BC">
      <w:pPr>
        <w:jc w:val="both"/>
        <w:rPr>
          <w:highlight w:val="yellow"/>
        </w:rPr>
      </w:pPr>
    </w:p>
    <w:p w14:paraId="69AAAF84" w14:textId="4937D36D"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 xml:space="preserve">in the SEI3R model, which adds an exposed class E of not yet infectious </w:t>
      </w:r>
      <w:r w:rsidR="00FA4D34">
        <w:lastRenderedPageBreak/>
        <w:t>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2" w:author="Norman Packard" w:date="2020-10-10T22:24:00Z">
                <w:rPr>
                  <w:rFonts w:ascii="Cambria Math" w:hAnsi="Cambria Math"/>
                  <w:i/>
                </w:rPr>
              </w:ins>
            </m:ctrlPr>
          </m:fPr>
          <m:num>
            <m:r>
              <w:rPr>
                <w:rFonts w:ascii="Cambria Math" w:hAnsi="Cambria Math"/>
              </w:rPr>
              <m:t>1</m:t>
            </m:r>
          </m:num>
          <m:den>
            <m:sSup>
              <m:sSupPr>
                <m:ctrlPr>
                  <w:ins w:id="3"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w:t>
      </w:r>
      <w:r w:rsidR="00F21393">
        <w:lastRenderedPageBreak/>
        <w:t>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lastRenderedPageBreak/>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w:t>
      </w:r>
      <w:r w:rsidR="00916FF1">
        <w:lastRenderedPageBreak/>
        <w:t xml:space="preserve">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4"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5" w:author="Norman Packard" w:date="2020-10-10T22:24:00Z">
                <w:rPr>
                  <w:rFonts w:ascii="Cambria Math" w:eastAsiaTheme="minorEastAsia" w:hAnsi="Cambria Math"/>
                  <w:i/>
                </w:rPr>
              </w:ins>
            </m:ctrlPr>
          </m:sSubPr>
          <m:e>
            <m:acc>
              <m:accPr>
                <m:chr m:val="̇"/>
                <m:ctrlPr>
                  <w:ins w:id="6"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7"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8"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9"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10"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11"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12"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13"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14"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15"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16"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17"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18"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lastRenderedPageBreak/>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6DB1E5A" w:rsidR="00D5526F" w:rsidRDefault="00FA1A84">
      <w:pPr>
        <w:rPr>
          <w:b/>
          <w:bCs/>
        </w:rPr>
      </w:pPr>
      <w:r>
        <w:rPr>
          <w:b/>
          <w:bCs/>
          <w:noProof/>
        </w:rPr>
        <w:lastRenderedPageBreak/>
        <w:drawing>
          <wp:anchor distT="0" distB="0" distL="114300" distR="114300" simplePos="0" relativeHeight="251645952" behindDoc="0" locked="0" layoutInCell="1" allowOverlap="1" wp14:anchorId="57F861AE" wp14:editId="0442B57B">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46976" behindDoc="0" locked="0" layoutInCell="1" allowOverlap="1" wp14:anchorId="74CDFA73" wp14:editId="224FC44F">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48000" behindDoc="0" locked="0" layoutInCell="1" allowOverlap="1" wp14:anchorId="1725F3FF" wp14:editId="692ADD6B">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mc:AlternateContent>
          <mc:Choice Requires="wps">
            <w:drawing>
              <wp:anchor distT="0" distB="0" distL="114300" distR="114300" simplePos="0" relativeHeight="251652096" behindDoc="0" locked="0" layoutInCell="1" allowOverlap="1" wp14:anchorId="30DB1617" wp14:editId="2C7D4018">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5724B5" w:rsidRDefault="005724B5"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5724B5" w:rsidRDefault="005724B5" w:rsidP="00B07D82">
                      <w:r>
                        <w:rPr>
                          <w:rFonts w:hAnsi="Calibri"/>
                          <w:color w:val="000000" w:themeColor="text1"/>
                          <w:kern w:val="24"/>
                          <w:sz w:val="36"/>
                          <w:szCs w:val="36"/>
                        </w:rPr>
                        <w:t>C</w:t>
                      </w:r>
                    </w:p>
                  </w:txbxContent>
                </v:textbox>
                <w10:wrap type="topAndBottom"/>
              </v:shape>
            </w:pict>
          </mc:Fallback>
        </mc:AlternateContent>
      </w:r>
      <w:r>
        <w:rPr>
          <w:b/>
          <w:bCs/>
          <w:noProof/>
        </w:rPr>
        <mc:AlternateContent>
          <mc:Choice Requires="wps">
            <w:drawing>
              <wp:anchor distT="0" distB="0" distL="114300" distR="114300" simplePos="0" relativeHeight="251653120" behindDoc="0" locked="0" layoutInCell="1" allowOverlap="1" wp14:anchorId="072E8381" wp14:editId="5C1093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5724B5" w:rsidRDefault="005724B5"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5724B5" w:rsidRDefault="005724B5" w:rsidP="00B07D82">
                      <w:r>
                        <w:rPr>
                          <w:rFonts w:hAnsi="Calibri"/>
                          <w:color w:val="000000" w:themeColor="text1"/>
                          <w:kern w:val="24"/>
                          <w:sz w:val="36"/>
                          <w:szCs w:val="36"/>
                        </w:rPr>
                        <w:t>B</w:t>
                      </w:r>
                    </w:p>
                  </w:txbxContent>
                </v:textbox>
                <w10:wrap type="topAndBottom"/>
              </v:shape>
            </w:pict>
          </mc:Fallback>
        </mc:AlternateContent>
      </w:r>
      <w:r>
        <w:rPr>
          <w:b/>
          <w:bCs/>
          <w:noProof/>
        </w:rPr>
        <mc:AlternateContent>
          <mc:Choice Requires="wps">
            <w:drawing>
              <wp:anchor distT="0" distB="0" distL="114300" distR="114300" simplePos="0" relativeHeight="251654144" behindDoc="0" locked="0" layoutInCell="1" allowOverlap="1" wp14:anchorId="07A57ABF" wp14:editId="02FBBF09">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5724B5" w:rsidRDefault="005724B5"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5724B5" w:rsidRDefault="005724B5" w:rsidP="00B07D82">
                      <w:r>
                        <w:rPr>
                          <w:rFonts w:hAnsi="Calibri"/>
                          <w:color w:val="000000" w:themeColor="text1"/>
                          <w:kern w:val="24"/>
                          <w:sz w:val="36"/>
                          <w:szCs w:val="36"/>
                        </w:rPr>
                        <w:t>A</w:t>
                      </w:r>
                    </w:p>
                  </w:txbxContent>
                </v:textbox>
                <w10:wrap type="topAndBottom"/>
              </v:shape>
            </w:pict>
          </mc:Fallback>
        </mc:AlternateContent>
      </w:r>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09102E7A" w:rsidR="00326435" w:rsidRDefault="00326435">
      <w:pPr>
        <w:rPr>
          <w:b/>
          <w:bCs/>
        </w:rPr>
      </w:pPr>
    </w:p>
    <w:p w14:paraId="324DF16D" w14:textId="6F2E2467" w:rsidR="00CA24E5" w:rsidRDefault="00CA24E5">
      <w:pPr>
        <w:rPr>
          <w:b/>
          <w:bCs/>
          <w:sz w:val="22"/>
          <w:szCs w:val="22"/>
        </w:rPr>
      </w:pPr>
    </w:p>
    <w:p w14:paraId="65EC0FCB" w14:textId="7A154C06" w:rsidR="00FA1A84" w:rsidRDefault="00CA24E5" w:rsidP="00582E88">
      <w:pPr>
        <w:jc w:val="both"/>
        <w:rPr>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w:t>
      </w:r>
      <w:r w:rsidR="00F1292F">
        <w:rPr>
          <w:sz w:val="22"/>
          <w:szCs w:val="22"/>
        </w:rPr>
        <w:t>The red, green and blue colo</w:t>
      </w:r>
      <w:r w:rsidR="009C74B5">
        <w:rPr>
          <w:sz w:val="22"/>
          <w:szCs w:val="22"/>
        </w:rPr>
        <w:t>u</w:t>
      </w:r>
      <w:r w:rsidR="00F1292F">
        <w:rPr>
          <w:sz w:val="22"/>
          <w:szCs w:val="22"/>
        </w:rPr>
        <w:t>rs of A-C respectively correspond to the membership of clusters described in figure 3.</w:t>
      </w:r>
    </w:p>
    <w:p w14:paraId="4FFC16F0" w14:textId="25E374A6" w:rsidR="00AD48E8" w:rsidRPr="00AD48E8" w:rsidRDefault="00AD48E8" w:rsidP="00AD48E8">
      <w:pPr>
        <w:rPr>
          <w:ins w:id="19" w:author="Norman Packard" w:date="2020-10-11T19:12:00Z"/>
          <w:rFonts w:ascii="Times New Roman" w:eastAsia="Times New Roman" w:hAnsi="Times New Roman" w:cs="Times New Roman"/>
          <w:lang w:val="en-US" w:eastAsia="ja-JP"/>
        </w:rPr>
      </w:pPr>
    </w:p>
    <w:p w14:paraId="64211EC7" w14:textId="1DF3CC38" w:rsidR="00FA1A84" w:rsidRDefault="00AD48E8" w:rsidP="00582E88">
      <w:pPr>
        <w:jc w:val="both"/>
        <w:rPr>
          <w:sz w:val="22"/>
          <w:szCs w:val="22"/>
        </w:rPr>
      </w:pPr>
      <w:ins w:id="20" w:author="Norman Packard" w:date="2020-10-11T19:18:00Z">
        <w:r>
          <w:rPr>
            <w:noProof/>
            <w:sz w:val="22"/>
            <w:szCs w:val="22"/>
          </w:rPr>
          <w:drawing>
            <wp:anchor distT="0" distB="0" distL="114300" distR="114300" simplePos="0" relativeHeight="251668480" behindDoc="0" locked="0" layoutInCell="1" allowOverlap="1" wp14:anchorId="4A78F348" wp14:editId="2FCB2697">
              <wp:simplePos x="0" y="0"/>
              <wp:positionH relativeFrom="column">
                <wp:posOffset>4663829</wp:posOffset>
              </wp:positionH>
              <wp:positionV relativeFrom="paragraph">
                <wp:posOffset>180340</wp:posOffset>
              </wp:positionV>
              <wp:extent cx="1384300" cy="1350645"/>
              <wp:effectExtent l="0" t="0" r="0" b="0"/>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pic:cNvPicPr>
                    </pic:nvPicPr>
                    <pic:blipFill rotWithShape="1">
                      <a:blip r:embed="rId14"/>
                      <a:srcRect l="6367" t="8804" r="5940" b="5299"/>
                      <a:stretch/>
                    </pic:blipFill>
                    <pic:spPr>
                      <a:xfrm>
                        <a:off x="0" y="0"/>
                        <a:ext cx="1384300" cy="1350645"/>
                      </a:xfrm>
                      <a:prstGeom prst="rect">
                        <a:avLst/>
                      </a:prstGeom>
                    </pic:spPr>
                  </pic:pic>
                </a:graphicData>
              </a:graphic>
            </wp:anchor>
          </w:drawing>
        </w:r>
      </w:ins>
      <w:del w:id="21" w:author="Norman Packard" w:date="2020-10-11T19:17:00Z">
        <w:r w:rsidDel="00AD48E8">
          <w:rPr>
            <w:noProof/>
            <w:sz w:val="22"/>
            <w:szCs w:val="22"/>
          </w:rPr>
          <w:drawing>
            <wp:anchor distT="0" distB="0" distL="114300" distR="114300" simplePos="0" relativeHeight="251662336" behindDoc="0" locked="0" layoutInCell="1" allowOverlap="1" wp14:anchorId="52A9C47E" wp14:editId="1D86848B">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4"/>
                      <a:srcRect l="6367" t="8804" r="5940" b="5299"/>
                      <a:stretch/>
                    </pic:blipFill>
                    <pic:spPr>
                      <a:xfrm>
                        <a:off x="0" y="0"/>
                        <a:ext cx="1384300" cy="1350645"/>
                      </a:xfrm>
                      <a:prstGeom prst="rect">
                        <a:avLst/>
                      </a:prstGeom>
                    </pic:spPr>
                  </pic:pic>
                </a:graphicData>
              </a:graphic>
            </wp:anchor>
          </w:drawing>
        </w:r>
      </w:del>
      <w:r>
        <w:rPr>
          <w:noProof/>
          <w:sz w:val="22"/>
          <w:szCs w:val="22"/>
        </w:rPr>
        <mc:AlternateContent>
          <mc:Choice Requires="wps">
            <w:drawing>
              <wp:anchor distT="0" distB="0" distL="114300" distR="114300" simplePos="0" relativeHeight="251664384" behindDoc="0" locked="0" layoutInCell="1" allowOverlap="1" wp14:anchorId="3DD7F54F" wp14:editId="4C977DC5">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5724B5" w:rsidRDefault="005724B5" w:rsidP="00B07D82">
                            <w:del w:id="22" w:author="Norman Packard" w:date="2020-10-11T19:15:00Z">
                              <w:r w:rsidDel="00AD48E8">
                                <w:rPr>
                                  <w:rFonts w:hAnsi="Calibri"/>
                                  <w:color w:val="000000" w:themeColor="text1"/>
                                  <w:kern w:val="24"/>
                                  <w:sz w:val="36"/>
                                  <w:szCs w:val="36"/>
                                </w:rPr>
                                <w:delText>D</w:delText>
                              </w:r>
                            </w:del>
                            <w:ins w:id="23" w:author="Norman Packard" w:date="2020-10-11T19:15:00Z">
                              <w:r w:rsidR="00AD48E8">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30"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KwnRX6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5724B5" w:rsidRDefault="005724B5" w:rsidP="00B07D82">
                      <w:del w:id="24" w:author="Norman Packard" w:date="2020-10-11T19:15:00Z">
                        <w:r w:rsidDel="00AD48E8">
                          <w:rPr>
                            <w:rFonts w:hAnsi="Calibri"/>
                            <w:color w:val="000000" w:themeColor="text1"/>
                            <w:kern w:val="24"/>
                            <w:sz w:val="36"/>
                            <w:szCs w:val="36"/>
                          </w:rPr>
                          <w:delText>D</w:delText>
                        </w:r>
                      </w:del>
                      <w:ins w:id="25" w:author="Norman Packard" w:date="2020-10-11T19:15:00Z">
                        <w:r w:rsidR="00AD48E8">
                          <w:rPr>
                            <w:rFonts w:hAnsi="Calibri"/>
                            <w:color w:val="000000" w:themeColor="text1"/>
                            <w:kern w:val="24"/>
                            <w:sz w:val="36"/>
                            <w:szCs w:val="36"/>
                          </w:rPr>
                          <w:t>B</w:t>
                        </w:r>
                      </w:ins>
                    </w:p>
                  </w:txbxContent>
                </v:textbox>
                <w10:wrap type="topAndBottom"/>
              </v:shape>
            </w:pict>
          </mc:Fallback>
        </mc:AlternateContent>
      </w:r>
      <w:ins w:id="26" w:author="Norman Packard" w:date="2020-10-11T19:12:00Z">
        <w:r w:rsidRPr="00AD48E8">
          <w:rPr>
            <w:noProof/>
            <w:sz w:val="22"/>
            <w:szCs w:val="22"/>
          </w:rPr>
          <w:drawing>
            <wp:anchor distT="0" distB="0" distL="114300" distR="114300" simplePos="0" relativeHeight="251666432" behindDoc="0" locked="0" layoutInCell="1" allowOverlap="1" wp14:anchorId="199EF4F1" wp14:editId="3BE1ECDE">
              <wp:simplePos x="0" y="0"/>
              <wp:positionH relativeFrom="column">
                <wp:posOffset>193675</wp:posOffset>
              </wp:positionH>
              <wp:positionV relativeFrom="paragraph">
                <wp:posOffset>211455</wp:posOffset>
              </wp:positionV>
              <wp:extent cx="4050665" cy="1325880"/>
              <wp:effectExtent l="0" t="0" r="635" b="0"/>
              <wp:wrapTopAndBottom/>
              <wp:docPr id="1" name="Picture 1" descr="A close 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indow&#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066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27" w:author="Norman Packard" w:date="2020-10-11T19:12:00Z">
        <w:r w:rsidDel="00AD48E8">
          <w:rPr>
            <w:noProof/>
            <w:sz w:val="22"/>
            <w:szCs w:val="22"/>
          </w:rPr>
          <w:drawing>
            <wp:anchor distT="0" distB="0" distL="114300" distR="114300" simplePos="0" relativeHeight="251663360" behindDoc="0" locked="0" layoutInCell="1" allowOverlap="1" wp14:anchorId="60814FF2" wp14:editId="01ACA5C2">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r>
        <w:rPr>
          <w:noProof/>
          <w:sz w:val="22"/>
          <w:szCs w:val="22"/>
        </w:rPr>
        <mc:AlternateContent>
          <mc:Choice Requires="wps">
            <w:drawing>
              <wp:anchor distT="0" distB="0" distL="114300" distR="114300" simplePos="0" relativeHeight="251665408" behindDoc="0" locked="0" layoutInCell="1" allowOverlap="1" wp14:anchorId="2B9F2BE2" wp14:editId="575FB454">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5724B5" w:rsidRDefault="00AD48E8" w:rsidP="00B07D82">
                            <w:ins w:id="28" w:author="Norman Packard" w:date="2020-10-11T19:15:00Z">
                              <w:r>
                                <w:rPr>
                                  <w:rFonts w:hAnsi="Calibri"/>
                                  <w:color w:val="000000" w:themeColor="text1"/>
                                  <w:kern w:val="24"/>
                                  <w:sz w:val="36"/>
                                  <w:szCs w:val="36"/>
                                </w:rPr>
                                <w:t>A</w:t>
                              </w:r>
                            </w:ins>
                            <w:del w:id="29" w:author="Norman Packard" w:date="2020-10-11T19:15:00Z">
                              <w:r w:rsidR="005724B5"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31"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" filled="f" stroked="f">
                <v:textbox style="mso-fit-shape-to-text:t">
                  <w:txbxContent>
                    <w:p w14:paraId="24479917" w14:textId="62BDA22D" w:rsidR="005724B5" w:rsidRDefault="00AD48E8" w:rsidP="00B07D82">
                      <w:ins w:id="30" w:author="Norman Packard" w:date="2020-10-11T19:15:00Z">
                        <w:r>
                          <w:rPr>
                            <w:rFonts w:hAnsi="Calibri"/>
                            <w:color w:val="000000" w:themeColor="text1"/>
                            <w:kern w:val="24"/>
                            <w:sz w:val="36"/>
                            <w:szCs w:val="36"/>
                          </w:rPr>
                          <w:t>A</w:t>
                        </w:r>
                      </w:ins>
                      <w:del w:id="31" w:author="Norman Packard" w:date="2020-10-11T19:15:00Z">
                        <w:r w:rsidR="005724B5" w:rsidDel="00AD48E8">
                          <w:rPr>
                            <w:rFonts w:hAnsi="Calibri"/>
                            <w:color w:val="000000" w:themeColor="text1"/>
                            <w:kern w:val="24"/>
                            <w:sz w:val="36"/>
                            <w:szCs w:val="36"/>
                          </w:rPr>
                          <w:delText>E</w:delText>
                        </w:r>
                      </w:del>
                    </w:p>
                  </w:txbxContent>
                </v:textbox>
                <w10:wrap type="topAndBottom"/>
              </v:shape>
            </w:pict>
          </mc:Fallback>
        </mc:AlternateContent>
      </w:r>
    </w:p>
    <w:p w14:paraId="06A0DC43" w14:textId="6060390A" w:rsidR="00FA1A84" w:rsidRDefault="00FA1A84" w:rsidP="00582E88">
      <w:pPr>
        <w:jc w:val="both"/>
        <w:rPr>
          <w:ins w:id="32" w:author="Norman Packard" w:date="2020-10-11T20:09:00Z"/>
          <w:b/>
          <w:bCs/>
          <w:sz w:val="22"/>
          <w:szCs w:val="22"/>
        </w:rPr>
      </w:pPr>
    </w:p>
    <w:p w14:paraId="321DA4F8" w14:textId="054B0849" w:rsidR="0020070B" w:rsidRDefault="0020070B" w:rsidP="00582E88">
      <w:pPr>
        <w:jc w:val="both"/>
        <w:rPr>
          <w:ins w:id="33" w:author="Norman Packard" w:date="2020-10-11T20:09:00Z"/>
          <w:b/>
          <w:bCs/>
          <w:sz w:val="22"/>
          <w:szCs w:val="22"/>
        </w:rPr>
      </w:pPr>
    </w:p>
    <w:p w14:paraId="7F4A2773" w14:textId="47DA816F" w:rsidR="0020070B" w:rsidRDefault="0020070B" w:rsidP="00582E88">
      <w:pPr>
        <w:jc w:val="both"/>
        <w:rPr>
          <w:ins w:id="34" w:author="Norman Packard" w:date="2020-10-11T20:09:00Z"/>
          <w:b/>
          <w:bCs/>
          <w:sz w:val="22"/>
          <w:szCs w:val="22"/>
        </w:rPr>
      </w:pPr>
    </w:p>
    <w:p w14:paraId="3C71CBA8" w14:textId="749EBA67" w:rsidR="0020070B" w:rsidRDefault="0020070B" w:rsidP="00582E88">
      <w:pPr>
        <w:jc w:val="both"/>
        <w:rPr>
          <w:ins w:id="35" w:author="Norman Packard" w:date="2020-10-11T20:09:00Z"/>
          <w:b/>
          <w:bCs/>
          <w:sz w:val="22"/>
          <w:szCs w:val="22"/>
        </w:rPr>
      </w:pPr>
    </w:p>
    <w:p w14:paraId="08620179" w14:textId="32DF42C5" w:rsidR="0020070B" w:rsidRDefault="0020070B" w:rsidP="00582E88">
      <w:pPr>
        <w:jc w:val="both"/>
        <w:rPr>
          <w:ins w:id="36" w:author="Norman Packard" w:date="2020-10-11T20:09:00Z"/>
          <w:b/>
          <w:bCs/>
          <w:sz w:val="22"/>
          <w:szCs w:val="22"/>
        </w:rPr>
      </w:pPr>
    </w:p>
    <w:p w14:paraId="48693BF9" w14:textId="076588B8" w:rsidR="0020070B" w:rsidRPr="0020070B" w:rsidRDefault="0020070B" w:rsidP="00582E88">
      <w:pPr>
        <w:jc w:val="both"/>
        <w:rPr>
          <w:bCs/>
          <w:sz w:val="22"/>
          <w:szCs w:val="22"/>
          <w:rPrChange w:id="37" w:author="Norman Packard" w:date="2020-10-11T20:12:00Z">
            <w:rPr>
              <w:b/>
              <w:bCs/>
              <w:sz w:val="22"/>
              <w:szCs w:val="22"/>
            </w:rPr>
          </w:rPrChange>
        </w:rPr>
      </w:pPr>
    </w:p>
    <w:p w14:paraId="545656C2" w14:textId="2CEE3877" w:rsidR="0020070B" w:rsidRPr="0020070B" w:rsidRDefault="0020070B" w:rsidP="0020070B">
      <w:pPr>
        <w:rPr>
          <w:ins w:id="38" w:author="Norman Packard" w:date="2020-10-11T20:07:00Z"/>
          <w:rFonts w:ascii="Times New Roman" w:eastAsia="Times New Roman" w:hAnsi="Times New Roman" w:cs="Times New Roman"/>
          <w:lang w:val="en-US" w:eastAsia="ja-JP"/>
        </w:rPr>
      </w:pPr>
      <w:ins w:id="39" w:author="Norman Packard" w:date="2020-10-11T20:12:00Z">
        <w:r>
          <w:rPr>
            <w:noProof/>
            <w:sz w:val="22"/>
            <w:szCs w:val="22"/>
          </w:rPr>
          <w:lastRenderedPageBreak/>
          <mc:AlternateContent>
            <mc:Choice Requires="wps">
              <w:drawing>
                <wp:anchor distT="0" distB="0" distL="114300" distR="114300" simplePos="0" relativeHeight="251670528" behindDoc="0" locked="0" layoutInCell="1" allowOverlap="1" wp14:anchorId="77592BF8" wp14:editId="32247522">
                  <wp:simplePos x="0" y="0"/>
                  <wp:positionH relativeFrom="column">
                    <wp:posOffset>142181</wp:posOffset>
                  </wp:positionH>
                  <wp:positionV relativeFrom="paragraph">
                    <wp:posOffset>313</wp:posOffset>
                  </wp:positionV>
                  <wp:extent cx="229235" cy="369570"/>
                  <wp:effectExtent l="0" t="0" r="0" b="0"/>
                  <wp:wrapTopAndBottom/>
                  <wp:docPr id="19"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3533F3D1" w14:textId="71D8EBFA" w:rsidR="0020070B" w:rsidRDefault="0020070B" w:rsidP="0020070B">
                              <w:del w:id="40" w:author="Norman Packard" w:date="2020-10-11T19:15:00Z">
                                <w:r w:rsidDel="00AD48E8">
                                  <w:rPr>
                                    <w:rFonts w:hAnsi="Calibri"/>
                                    <w:color w:val="000000" w:themeColor="text1"/>
                                    <w:kern w:val="24"/>
                                    <w:sz w:val="36"/>
                                    <w:szCs w:val="36"/>
                                  </w:rPr>
                                  <w:delText>D</w:delText>
                                </w:r>
                              </w:del>
                              <w:ins w:id="41" w:author="Norman Packard" w:date="2020-10-11T20:13:00Z">
                                <w:r>
                                  <w:rPr>
                                    <w:rFonts w:hAnsi="Calibri"/>
                                    <w:color w:val="000000" w:themeColor="text1"/>
                                    <w:kern w:val="24"/>
                                    <w:sz w:val="36"/>
                                    <w:szCs w:val="36"/>
                                  </w:rPr>
                                  <w:t>C</w:t>
                                </w:r>
                              </w:ins>
                            </w:p>
                          </w:txbxContent>
                        </wps:txbx>
                        <wps:bodyPr wrap="square" rtlCol="0">
                          <a:spAutoFit/>
                        </wps:bodyPr>
                      </wps:wsp>
                    </a:graphicData>
                  </a:graphic>
                  <wp14:sizeRelV relativeFrom="margin">
                    <wp14:pctHeight>0</wp14:pctHeight>
                  </wp14:sizeRelV>
                </wp:anchor>
              </w:drawing>
            </mc:Choice>
            <mc:Fallback>
              <w:pict>
                <v:shape w14:anchorId="77592BF8" id="_x0000_s1032" type="#_x0000_t202" style="position:absolute;margin-left:11.2pt;margin-top:0;width:18.05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" filled="f" stroked="f">
                  <v:textbox style="mso-fit-shape-to-text:t">
                    <w:txbxContent>
                      <w:p w14:paraId="3533F3D1" w14:textId="71D8EBFA" w:rsidR="0020070B" w:rsidRDefault="0020070B" w:rsidP="0020070B">
                        <w:del w:id="42" w:author="Norman Packard" w:date="2020-10-11T19:15:00Z">
                          <w:r w:rsidDel="00AD48E8">
                            <w:rPr>
                              <w:rFonts w:hAnsi="Calibri"/>
                              <w:color w:val="000000" w:themeColor="text1"/>
                              <w:kern w:val="24"/>
                              <w:sz w:val="36"/>
                              <w:szCs w:val="36"/>
                            </w:rPr>
                            <w:delText>D</w:delText>
                          </w:r>
                        </w:del>
                        <w:ins w:id="43" w:author="Norman Packard" w:date="2020-10-11T20:13:00Z">
                          <w:r>
                            <w:rPr>
                              <w:rFonts w:hAnsi="Calibri"/>
                              <w:color w:val="000000" w:themeColor="text1"/>
                              <w:kern w:val="24"/>
                              <w:sz w:val="36"/>
                              <w:szCs w:val="36"/>
                            </w:rPr>
                            <w:t>C</w:t>
                          </w:r>
                        </w:ins>
                      </w:p>
                    </w:txbxContent>
                  </v:textbox>
                  <w10:wrap type="topAndBottom"/>
                </v:shape>
              </w:pict>
            </mc:Fallback>
          </mc:AlternateContent>
        </w:r>
      </w:ins>
      <w:ins w:id="44" w:author="Norman Packard" w:date="2020-10-11T20:07:00Z">
        <w:r w:rsidRPr="0020070B">
          <w:rPr>
            <w:b/>
            <w:bCs/>
            <w:noProof/>
            <w:sz w:val="22"/>
            <w:szCs w:val="22"/>
          </w:rPr>
          <w:drawing>
            <wp:inline distT="0" distB="0" distL="0" distR="0" wp14:anchorId="3C8BA56F" wp14:editId="0E8B632B">
              <wp:extent cx="5727700" cy="1104900"/>
              <wp:effectExtent l="0" t="0" r="0" b="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raw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ins>
    </w:p>
    <w:p w14:paraId="7175ACF1" w14:textId="28D894E2" w:rsidR="0020070B" w:rsidRPr="0020070B" w:rsidRDefault="0020070B" w:rsidP="0020070B">
      <w:pPr>
        <w:rPr>
          <w:ins w:id="45" w:author="Norman Packard" w:date="2020-10-11T20:07:00Z"/>
          <w:rFonts w:ascii="Times New Roman" w:eastAsia="Times New Roman" w:hAnsi="Times New Roman" w:cs="Times New Roman"/>
          <w:lang w:val="en-US" w:eastAsia="ja-JP"/>
        </w:rPr>
      </w:pPr>
      <w:ins w:id="46" w:author="Norman Packard" w:date="2020-10-11T20:07:00Z">
        <w:r w:rsidRPr="0020070B">
          <w:rPr>
            <w:b/>
            <w:bCs/>
            <w:noProof/>
            <w:sz w:val="22"/>
            <w:szCs w:val="22"/>
          </w:rPr>
          <w:drawing>
            <wp:inline distT="0" distB="0" distL="0" distR="0" wp14:anchorId="6456CFFB" wp14:editId="3E5DA03A">
              <wp:extent cx="5727700" cy="1104900"/>
              <wp:effectExtent l="0" t="0" r="0" b="0"/>
              <wp:docPr id="14" name="Picture 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ins>
    </w:p>
    <w:p w14:paraId="15D6D045" w14:textId="09879D5F" w:rsidR="0020070B" w:rsidRPr="0020070B" w:rsidRDefault="0020070B" w:rsidP="0020070B">
      <w:pPr>
        <w:rPr>
          <w:ins w:id="47" w:author="Norman Packard" w:date="2020-10-11T20:07:00Z"/>
          <w:rFonts w:ascii="Times New Roman" w:eastAsia="Times New Roman" w:hAnsi="Times New Roman" w:cs="Times New Roman"/>
          <w:lang w:val="en-US" w:eastAsia="ja-JP"/>
        </w:rPr>
      </w:pPr>
      <w:ins w:id="48" w:author="Norman Packard" w:date="2020-10-11T20:07:00Z">
        <w:r w:rsidRPr="0020070B">
          <w:rPr>
            <w:b/>
            <w:bCs/>
            <w:noProof/>
            <w:sz w:val="22"/>
            <w:szCs w:val="22"/>
          </w:rPr>
          <w:drawing>
            <wp:inline distT="0" distB="0" distL="0" distR="0" wp14:anchorId="21F38234" wp14:editId="534E9A70">
              <wp:extent cx="5727700" cy="120078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1200785"/>
                      </a:xfrm>
                      <a:prstGeom prst="rect">
                        <a:avLst/>
                      </a:prstGeom>
                      <a:noFill/>
                      <a:ln>
                        <a:noFill/>
                      </a:ln>
                    </pic:spPr>
                  </pic:pic>
                </a:graphicData>
              </a:graphic>
            </wp:inline>
          </w:drawing>
        </w:r>
      </w:ins>
    </w:p>
    <w:p w14:paraId="5AA00535" w14:textId="77777777" w:rsidR="00FA1A84" w:rsidRDefault="00FA1A84" w:rsidP="00582E88">
      <w:pPr>
        <w:jc w:val="both"/>
        <w:rPr>
          <w:b/>
          <w:bCs/>
          <w:sz w:val="22"/>
          <w:szCs w:val="22"/>
        </w:rPr>
      </w:pPr>
    </w:p>
    <w:p w14:paraId="485AE941" w14:textId="77777777" w:rsidR="0020070B" w:rsidRDefault="0020070B" w:rsidP="00582E88">
      <w:pPr>
        <w:jc w:val="both"/>
        <w:rPr>
          <w:ins w:id="49" w:author="Norman Packard" w:date="2020-10-11T20:07:00Z"/>
          <w:b/>
          <w:bCs/>
          <w:sz w:val="22"/>
          <w:szCs w:val="22"/>
        </w:rPr>
      </w:pPr>
    </w:p>
    <w:p w14:paraId="1398837E" w14:textId="77777777" w:rsidR="0020070B" w:rsidRDefault="0020070B" w:rsidP="00582E88">
      <w:pPr>
        <w:jc w:val="both"/>
        <w:rPr>
          <w:ins w:id="50" w:author="Norman Packard" w:date="2020-10-11T20:07:00Z"/>
          <w:b/>
          <w:bCs/>
          <w:sz w:val="22"/>
          <w:szCs w:val="22"/>
        </w:rPr>
      </w:pPr>
    </w:p>
    <w:p w14:paraId="01B098F4" w14:textId="354873ED" w:rsidR="00CA24E5" w:rsidRDefault="00FA1A84" w:rsidP="00582E88">
      <w:pPr>
        <w:jc w:val="both"/>
        <w:rPr>
          <w:noProof/>
        </w:rPr>
      </w:pPr>
      <w:r w:rsidRPr="00B05583">
        <w:rPr>
          <w:b/>
          <w:bCs/>
          <w:sz w:val="22"/>
          <w:szCs w:val="22"/>
        </w:rPr>
        <w:t>Fig.</w:t>
      </w:r>
      <w:r>
        <w:rPr>
          <w:b/>
          <w:bCs/>
          <w:sz w:val="22"/>
          <w:szCs w:val="22"/>
        </w:rPr>
        <w:t xml:space="preserve">3 </w:t>
      </w:r>
      <w:del w:id="51"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52" w:author="Norman Packard" w:date="2020-10-11T20:14:00Z">
        <w:r w:rsidR="0020070B">
          <w:rPr>
            <w:sz w:val="22"/>
            <w:szCs w:val="22"/>
          </w:rPr>
          <w:t xml:space="preserve">first </w:t>
        </w:r>
      </w:ins>
      <w:r>
        <w:rPr>
          <w:sz w:val="22"/>
          <w:szCs w:val="22"/>
        </w:rPr>
        <w:t xml:space="preserve">projecting the data onto 10 </w:t>
      </w:r>
      <w:r w:rsidRPr="00B07D82">
        <w:rPr>
          <w:sz w:val="22"/>
          <w:szCs w:val="22"/>
        </w:rPr>
        <w:t>principal</w:t>
      </w:r>
      <w:r>
        <w:rPr>
          <w:sz w:val="22"/>
          <w:szCs w:val="22"/>
        </w:rPr>
        <w:t xml:space="preserve"> components from the collection of time series for each country</w:t>
      </w:r>
      <w:r w:rsidR="00F1292F">
        <w:rPr>
          <w:sz w:val="22"/>
          <w:szCs w:val="22"/>
        </w:rPr>
        <w:t xml:space="preserve">.  </w:t>
      </w:r>
      <w:r w:rsidRPr="00B07D82">
        <w:rPr>
          <w:sz w:val="22"/>
          <w:szCs w:val="22"/>
        </w:rPr>
        <w:t>The</w:t>
      </w:r>
      <w:r>
        <w:rPr>
          <w:sz w:val="22"/>
          <w:szCs w:val="22"/>
        </w:rPr>
        <w:t xml:space="preserve"> 10 principal components found in the analysis</w:t>
      </w:r>
      <w:r w:rsidR="00F1292F">
        <w:rPr>
          <w:sz w:val="22"/>
          <w:szCs w:val="22"/>
        </w:rPr>
        <w:t xml:space="preserve"> are shown</w:t>
      </w:r>
      <w:r>
        <w:rPr>
          <w:sz w:val="22"/>
          <w:szCs w:val="22"/>
        </w:rPr>
        <w:t xml:space="preserve"> for the deaths (in black) and for various testing corrections to the confirmed case data.</w:t>
      </w:r>
      <w:ins w:id="53" w:author="Norman Packard" w:date="2020-10-11T20:15:00Z">
        <w:r w:rsidR="0020070B">
          <w:rPr>
            <w:sz w:val="22"/>
            <w:szCs w:val="22"/>
          </w:rPr>
          <w:t xml:space="preserve">  Note that the first seven princip</w:t>
        </w:r>
      </w:ins>
      <w:ins w:id="54" w:author="Norman Packard" w:date="2020-10-11T20:18:00Z">
        <w:r w:rsidR="005D649F">
          <w:rPr>
            <w:sz w:val="22"/>
            <w:szCs w:val="22"/>
          </w:rPr>
          <w:t>al</w:t>
        </w:r>
      </w:ins>
      <w:ins w:id="55"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are further projected from the 10 to a two-dimensional representation using </w:t>
      </w:r>
      <w:proofErr w:type="spellStart"/>
      <w:r w:rsidR="00F1292F">
        <w:rPr>
          <w:i/>
          <w:iCs/>
          <w:sz w:val="22"/>
          <w:szCs w:val="22"/>
        </w:rPr>
        <w:t>umap</w:t>
      </w:r>
      <w:proofErr w:type="spellEnd"/>
      <w:r w:rsidR="00F1292F">
        <w:rPr>
          <w:sz w:val="22"/>
          <w:szCs w:val="22"/>
        </w:rPr>
        <w:t xml:space="preserve">, a “uniform manifold approximation and projection” algorithm for dimension reduction. </w:t>
      </w:r>
      <w:r w:rsidR="00F1292F">
        <w:rPr>
          <w:b/>
          <w:bCs/>
          <w:sz w:val="22"/>
          <w:szCs w:val="22"/>
        </w:rPr>
        <w:t>C.</w:t>
      </w:r>
      <w:r w:rsidR="00CE2D64">
        <w:rPr>
          <w:sz w:val="22"/>
          <w:szCs w:val="22"/>
        </w:rPr>
        <w:t xml:space="preserve">  Distributional superposition of all country profiles, with middle deciles </w:t>
      </w:r>
      <w:proofErr w:type="spellStart"/>
      <w:r w:rsidR="00CE2D64">
        <w:rPr>
          <w:sz w:val="22"/>
          <w:szCs w:val="22"/>
        </w:rPr>
        <w:t>colored</w:t>
      </w:r>
      <w:proofErr w:type="spellEnd"/>
      <w:r w:rsidR="00CE2D64">
        <w:rPr>
          <w:sz w:val="22"/>
          <w:szCs w:val="22"/>
        </w:rPr>
        <w:t xml:space="preserve"> in red and green, outer deciles </w:t>
      </w:r>
      <w:proofErr w:type="spellStart"/>
      <w:r w:rsidR="00CE2D64">
        <w:rPr>
          <w:sz w:val="22"/>
          <w:szCs w:val="22"/>
        </w:rPr>
        <w:t>colored</w:t>
      </w:r>
      <w:proofErr w:type="spellEnd"/>
      <w:r w:rsidR="00CE2D64">
        <w:rPr>
          <w:sz w:val="22"/>
          <w:szCs w:val="22"/>
        </w:rPr>
        <w:t xml:space="preserve"> in shades of </w:t>
      </w:r>
      <w:proofErr w:type="spellStart"/>
      <w:r w:rsidR="00CE2D64">
        <w:rPr>
          <w:sz w:val="22"/>
          <w:szCs w:val="22"/>
        </w:rPr>
        <w:t>gray</w:t>
      </w:r>
      <w:proofErr w:type="spellEnd"/>
      <w:ins w:id="56" w:author="Norman Packard" w:date="2020-10-11T20:13:00Z">
        <w:r w:rsidR="0020070B">
          <w:rPr>
            <w:sz w:val="22"/>
            <w:szCs w:val="22"/>
          </w:rPr>
          <w:t xml:space="preserve">, for </w:t>
        </w:r>
      </w:ins>
      <w:ins w:id="57" w:author="Norman Packard" w:date="2020-10-11T20:14:00Z">
        <w:r w:rsidR="0020070B">
          <w:rPr>
            <w:sz w:val="22"/>
            <w:szCs w:val="22"/>
          </w:rPr>
          <w:t>deaths, cases, and test-adjusted cases</w:t>
        </w:r>
      </w:ins>
      <w:ins w:id="58" w:author="Norman Packard" w:date="2020-10-11T22:51:00Z">
        <w:r w:rsidR="0023072A">
          <w:rPr>
            <w:sz w:val="22"/>
            <w:szCs w:val="22"/>
          </w:rPr>
          <w:t xml:space="preserve"> for each class of the</w:t>
        </w:r>
      </w:ins>
      <w:ins w:id="59" w:author="Norman Packard" w:date="2020-10-11T22:52:00Z">
        <w:r w:rsidR="0023072A">
          <w:rPr>
            <w:sz w:val="22"/>
            <w:szCs w:val="22"/>
          </w:rPr>
          <w:t xml:space="preserve"> consensus clustering</w:t>
        </w:r>
      </w:ins>
      <w:ins w:id="60" w:author="Norman Packard" w:date="2020-10-11T20:14:00Z">
        <w:r w:rsidR="0020070B">
          <w:rPr>
            <w:sz w:val="22"/>
            <w:szCs w:val="22"/>
          </w:rPr>
          <w:t>.</w:t>
        </w:r>
      </w:ins>
      <w:del w:id="61" w:author="Norman Packard" w:date="2020-10-11T20:13:00Z">
        <w:r w:rsidR="00CE2D64" w:rsidDel="0020070B">
          <w:rPr>
            <w:sz w:val="22"/>
            <w:szCs w:val="22"/>
          </w:rPr>
          <w:delText>.</w:delText>
        </w:r>
      </w:del>
      <w:r w:rsidR="00CA24E5">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6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63"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64"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65"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66"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67"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6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77777777"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69"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734FCB4C"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7C5044">
        <w:rPr>
          <w:noProof/>
        </w:rPr>
        <w:t>[43]</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F7BB16C" w:rsidR="004943D1" w:rsidDel="004B752F" w:rsidRDefault="004943D1" w:rsidP="004943D1">
      <w:pPr>
        <w:rPr>
          <w:del w:id="70" w:author="Norman Packard" w:date="2020-10-11T23:02:00Z"/>
        </w:rPr>
      </w:pPr>
      <w:del w:id="71" w:author="Norman Packard" w:date="2020-10-11T23:02:00Z">
        <w:r w:rsidDel="004B752F">
          <w:rPr>
            <w:b/>
            <w:bCs/>
          </w:rPr>
          <w:delText>…</w:delText>
        </w:r>
      </w:del>
    </w:p>
    <w:p w14:paraId="2F6629ED" w14:textId="6E205B69" w:rsidR="004B752F" w:rsidRDefault="004B752F" w:rsidP="004943D1">
      <w:pPr>
        <w:rPr>
          <w:ins w:id="72" w:author="Norman Packard" w:date="2020-10-11T23:02:00Z"/>
        </w:rPr>
      </w:pPr>
      <w:ins w:id="73" w:author="Norman Packard" w:date="2020-10-11T23:02:00Z">
        <w:r>
          <w:t>Data collected for:</w:t>
        </w:r>
      </w:ins>
    </w:p>
    <w:p w14:paraId="6A5FC1E7" w14:textId="6DEB7C22" w:rsidR="004B752F" w:rsidRDefault="004B752F" w:rsidP="004B752F">
      <w:pPr>
        <w:pStyle w:val="ListParagraph"/>
        <w:numPr>
          <w:ilvl w:val="0"/>
          <w:numId w:val="2"/>
        </w:numPr>
        <w:rPr>
          <w:ins w:id="74" w:author="Norman Packard" w:date="2020-10-11T23:02:00Z"/>
        </w:rPr>
      </w:pPr>
      <w:ins w:id="75" w:author="Norman Packard" w:date="2020-10-11T23:02:00Z">
        <w:r>
          <w:t>Deaths</w:t>
        </w:r>
      </w:ins>
    </w:p>
    <w:p w14:paraId="36C5B4C1" w14:textId="5404E214" w:rsidR="004B752F" w:rsidRDefault="004B752F" w:rsidP="004B752F">
      <w:pPr>
        <w:pStyle w:val="ListParagraph"/>
        <w:numPr>
          <w:ilvl w:val="0"/>
          <w:numId w:val="2"/>
        </w:numPr>
        <w:rPr>
          <w:ins w:id="76" w:author="Norman Packard" w:date="2020-10-11T23:02:00Z"/>
        </w:rPr>
      </w:pPr>
      <w:ins w:id="77" w:author="Norman Packard" w:date="2020-10-11T23:02:00Z">
        <w:r>
          <w:t>Cases</w:t>
        </w:r>
      </w:ins>
    </w:p>
    <w:p w14:paraId="31C758CC" w14:textId="04B84867" w:rsidR="004B752F" w:rsidRDefault="004B752F" w:rsidP="004B752F">
      <w:pPr>
        <w:pStyle w:val="ListParagraph"/>
        <w:numPr>
          <w:ilvl w:val="0"/>
          <w:numId w:val="2"/>
        </w:numPr>
        <w:rPr>
          <w:ins w:id="78" w:author="Norman Packard" w:date="2020-10-11T23:02:00Z"/>
        </w:rPr>
      </w:pPr>
      <w:ins w:id="79" w:author="Norman Packard" w:date="2020-10-11T23:02:00Z">
        <w:r>
          <w:t>Test-corrected cases (linear ramp)</w:t>
        </w:r>
      </w:ins>
    </w:p>
    <w:p w14:paraId="2CBE49EC" w14:textId="6513C47A" w:rsidR="004B752F" w:rsidRDefault="004B752F" w:rsidP="004B752F">
      <w:pPr>
        <w:pStyle w:val="ListParagraph"/>
        <w:numPr>
          <w:ilvl w:val="0"/>
          <w:numId w:val="2"/>
        </w:numPr>
        <w:rPr>
          <w:ins w:id="80" w:author="Norman Packard" w:date="2020-10-11T23:03:00Z"/>
        </w:rPr>
      </w:pPr>
      <w:ins w:id="81" w:author="Norman Packard" w:date="2020-10-11T23:02:00Z">
        <w:r>
          <w:t>Test-corrected cases (piecewi</w:t>
        </w:r>
      </w:ins>
      <w:ins w:id="82" w:author="Norman Packard" w:date="2020-10-11T23:03:00Z">
        <w:r>
          <w:t>se-linear fit)</w:t>
        </w:r>
      </w:ins>
    </w:p>
    <w:p w14:paraId="4265642C" w14:textId="41BB397E" w:rsidR="004B752F" w:rsidRDefault="004B752F" w:rsidP="004B752F">
      <w:pPr>
        <w:pStyle w:val="ListParagraph"/>
        <w:numPr>
          <w:ilvl w:val="0"/>
          <w:numId w:val="2"/>
        </w:numPr>
        <w:rPr>
          <w:ins w:id="83" w:author="Norman Packard" w:date="2020-10-11T23:03:00Z"/>
        </w:rPr>
      </w:pPr>
      <w:ins w:id="84" w:author="Norman Packard" w:date="2020-10-11T23:03:00Z">
        <w:r>
          <w:t>Test-corrected cases (nonlinear correction using raw test data)</w:t>
        </w:r>
      </w:ins>
    </w:p>
    <w:p w14:paraId="4699618D" w14:textId="0914446B" w:rsidR="004B752F" w:rsidRDefault="004B752F" w:rsidP="004B752F">
      <w:pPr>
        <w:pStyle w:val="ListParagraph"/>
        <w:numPr>
          <w:ilvl w:val="0"/>
          <w:numId w:val="2"/>
        </w:numPr>
        <w:rPr>
          <w:ins w:id="85" w:author="Norman Packard" w:date="2020-10-11T23:04:00Z"/>
        </w:rPr>
      </w:pPr>
      <w:ins w:id="86" w:author="Norman Packard" w:date="2020-10-11T23:03:00Z">
        <w:r>
          <w:t>Test-corrected cases (nonlinear correc</w:t>
        </w:r>
      </w:ins>
      <w:ins w:id="87" w:author="Norman Packard" w:date="2020-10-11T23:04:00Z">
        <w:r>
          <w:t>tion using piecewise linear fit to test data)</w:t>
        </w:r>
      </w:ins>
    </w:p>
    <w:p w14:paraId="69916F98" w14:textId="21BCCF65" w:rsidR="004B752F" w:rsidRDefault="004B752F" w:rsidP="004B752F">
      <w:pPr>
        <w:rPr>
          <w:ins w:id="88" w:author="Norman Packard" w:date="2020-10-11T23:04:00Z"/>
        </w:rPr>
      </w:pPr>
    </w:p>
    <w:p w14:paraId="636D1A79" w14:textId="75483809" w:rsidR="004B752F" w:rsidRDefault="004B752F" w:rsidP="004B752F">
      <w:pPr>
        <w:rPr>
          <w:ins w:id="89" w:author="Norman Packard" w:date="2020-10-11T23:04:00Z"/>
        </w:rPr>
      </w:pPr>
      <w:ins w:id="90" w:author="Norman Packard" w:date="2020-10-11T23:04:00Z">
        <w:r>
          <w:t>Meta parameters varied:</w:t>
        </w:r>
      </w:ins>
    </w:p>
    <w:p w14:paraId="6E9AA867" w14:textId="0672A47F" w:rsidR="004B752F" w:rsidRDefault="004B752F" w:rsidP="004B752F">
      <w:pPr>
        <w:pStyle w:val="ListParagraph"/>
        <w:numPr>
          <w:ilvl w:val="0"/>
          <w:numId w:val="2"/>
        </w:numPr>
        <w:rPr>
          <w:ins w:id="91" w:author="Norman Packard" w:date="2020-10-11T23:04:00Z"/>
        </w:rPr>
      </w:pPr>
      <w:ins w:id="92" w:author="Norman Packard" w:date="2020-10-11T23:04:00Z">
        <w:r>
          <w:t>FPCA: number of components used in fit, from 3 to 15</w:t>
        </w:r>
      </w:ins>
    </w:p>
    <w:p w14:paraId="771D4D83" w14:textId="4A69607F" w:rsidR="004B752F" w:rsidRPr="004B752F" w:rsidRDefault="004B752F" w:rsidP="004B752F">
      <w:pPr>
        <w:pStyle w:val="ListParagraph"/>
        <w:numPr>
          <w:ilvl w:val="0"/>
          <w:numId w:val="2"/>
        </w:numPr>
        <w:pPrChange w:id="93" w:author="Norman Packard" w:date="2020-10-11T23:04:00Z">
          <w:pPr/>
        </w:pPrChange>
      </w:pPr>
      <w:ins w:id="94" w:author="Norman Packard" w:date="2020-10-11T23:04:00Z">
        <w:r>
          <w:t>HDBS</w:t>
        </w:r>
      </w:ins>
      <w:ins w:id="95" w:author="Norman Packard" w:date="2020-10-11T23:05:00Z">
        <w:r>
          <w:t xml:space="preserve">CAN: </w:t>
        </w:r>
      </w:ins>
    </w:p>
    <w:p w14:paraId="48D07F5D" w14:textId="47A7C50C" w:rsidR="0023072A" w:rsidRDefault="0023072A" w:rsidP="0023072A">
      <w:pPr>
        <w:rPr>
          <w:ins w:id="96" w:author="Norman Packard" w:date="2020-10-11T23:07:00Z"/>
          <w:rFonts w:ascii="Times New Roman" w:eastAsia="Times New Roman" w:hAnsi="Times New Roman" w:cs="Times New Roman"/>
          <w:lang w:val="en-US" w:eastAsia="ja-JP"/>
        </w:rPr>
      </w:pPr>
      <w:ins w:id="97" w:author="Norman Packard" w:date="2020-10-11T22:58:00Z">
        <w:r w:rsidRPr="0023072A">
          <w:rPr>
            <w:noProof/>
          </w:rPr>
          <w:lastRenderedPageBreak/>
          <w:drawing>
            <wp:inline distT="0" distB="0" distL="0" distR="0" wp14:anchorId="087D4519" wp14:editId="1A56CF65">
              <wp:extent cx="1780314" cy="7975991"/>
              <wp:effectExtent l="0" t="0" r="0" b="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0122" cy="8109533"/>
                      </a:xfrm>
                      <a:prstGeom prst="rect">
                        <a:avLst/>
                      </a:prstGeom>
                      <a:noFill/>
                      <a:ln>
                        <a:noFill/>
                      </a:ln>
                    </pic:spPr>
                  </pic:pic>
                </a:graphicData>
              </a:graphic>
            </wp:inline>
          </w:drawing>
        </w:r>
      </w:ins>
    </w:p>
    <w:p w14:paraId="0A3F4032" w14:textId="7A138B46" w:rsidR="004B752F" w:rsidRDefault="004B752F" w:rsidP="0023072A">
      <w:pPr>
        <w:rPr>
          <w:ins w:id="98" w:author="Norman Packard" w:date="2020-10-11T23:13:00Z"/>
          <w:rFonts w:ascii="Times New Roman" w:eastAsia="Times New Roman" w:hAnsi="Times New Roman" w:cs="Times New Roman"/>
          <w:lang w:val="en-US" w:eastAsia="ja-JP"/>
        </w:rPr>
      </w:pPr>
    </w:p>
    <w:p w14:paraId="5AD2E494" w14:textId="1432B375" w:rsidR="004B752F" w:rsidRDefault="004B752F" w:rsidP="0023072A">
      <w:pPr>
        <w:rPr>
          <w:ins w:id="99" w:author="Norman Packard" w:date="2020-10-11T23:13:00Z"/>
          <w:rFonts w:ascii="Times New Roman" w:eastAsia="Times New Roman" w:hAnsi="Times New Roman" w:cs="Times New Roman"/>
          <w:lang w:val="en-US" w:eastAsia="ja-JP"/>
        </w:rPr>
      </w:pPr>
      <w:ins w:id="100" w:author="Norman Packard" w:date="2020-10-11T23:13:00Z">
        <w:r>
          <w:rPr>
            <w:rFonts w:ascii="Times New Roman" w:eastAsia="Times New Roman" w:hAnsi="Times New Roman" w:cs="Times New Roman"/>
            <w:lang w:val="en-US" w:eastAsia="ja-JP"/>
          </w:rPr>
          <w:t>Consensus clustering:</w:t>
        </w:r>
      </w:ins>
    </w:p>
    <w:p w14:paraId="781B5E8D" w14:textId="77777777" w:rsidR="004B752F" w:rsidRDefault="004B752F" w:rsidP="0023072A">
      <w:pPr>
        <w:rPr>
          <w:ins w:id="101" w:author="Norman Packard" w:date="2020-10-11T23:07:00Z"/>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
      <w:tblGrid>
        <w:gridCol w:w="2252"/>
        <w:gridCol w:w="2252"/>
        <w:gridCol w:w="2253"/>
        <w:gridCol w:w="2253"/>
      </w:tblGrid>
      <w:tr w:rsidR="004B752F" w14:paraId="739B4488" w14:textId="77777777" w:rsidTr="004B752F">
        <w:trPr>
          <w:ins w:id="102" w:author="Norman Packard" w:date="2020-10-11T23:11:00Z"/>
        </w:trPr>
        <w:tc>
          <w:tcPr>
            <w:tcW w:w="2252" w:type="dxa"/>
          </w:tcPr>
          <w:p w14:paraId="2701805D" w14:textId="007DFBE1" w:rsidR="004B752F" w:rsidRDefault="004B752F" w:rsidP="004B752F">
            <w:pPr>
              <w:jc w:val="center"/>
              <w:rPr>
                <w:ins w:id="103" w:author="Norman Packard" w:date="2020-10-11T23:11:00Z"/>
                <w:rFonts w:ascii="Times New Roman" w:eastAsia="Times New Roman" w:hAnsi="Times New Roman" w:cs="Times New Roman"/>
                <w:lang w:val="en-US"/>
              </w:rPr>
              <w:pPrChange w:id="104" w:author="Norman Packard" w:date="2020-10-11T23:12:00Z">
                <w:pPr/>
              </w:pPrChange>
            </w:pPr>
            <w:ins w:id="105" w:author="Norman Packard" w:date="2020-10-11T23:12:00Z">
              <w:r>
                <w:rPr>
                  <w:rFonts w:ascii="Times New Roman" w:eastAsia="Times New Roman" w:hAnsi="Times New Roman" w:cs="Times New Roman"/>
                  <w:lang w:val="en-US"/>
                </w:rPr>
                <w:t>Class 1</w:t>
              </w:r>
            </w:ins>
          </w:p>
        </w:tc>
        <w:tc>
          <w:tcPr>
            <w:tcW w:w="2252" w:type="dxa"/>
          </w:tcPr>
          <w:p w14:paraId="7FA63B3C" w14:textId="44EB60BB" w:rsidR="004B752F" w:rsidRDefault="004B752F" w:rsidP="004B752F">
            <w:pPr>
              <w:jc w:val="center"/>
              <w:rPr>
                <w:ins w:id="106" w:author="Norman Packard" w:date="2020-10-11T23:11:00Z"/>
                <w:rFonts w:ascii="Times New Roman" w:eastAsia="Times New Roman" w:hAnsi="Times New Roman" w:cs="Times New Roman"/>
                <w:lang w:val="en-US"/>
              </w:rPr>
              <w:pPrChange w:id="107" w:author="Norman Packard" w:date="2020-10-11T23:12:00Z">
                <w:pPr/>
              </w:pPrChange>
            </w:pPr>
            <w:ins w:id="108" w:author="Norman Packard" w:date="2020-10-11T23:12:00Z">
              <w:r>
                <w:rPr>
                  <w:rFonts w:ascii="Times New Roman" w:eastAsia="Times New Roman" w:hAnsi="Times New Roman" w:cs="Times New Roman"/>
                  <w:lang w:val="en-US"/>
                </w:rPr>
                <w:t>Class 2</w:t>
              </w:r>
            </w:ins>
          </w:p>
        </w:tc>
        <w:tc>
          <w:tcPr>
            <w:tcW w:w="2253" w:type="dxa"/>
          </w:tcPr>
          <w:p w14:paraId="273B69A1" w14:textId="02B72593" w:rsidR="004B752F" w:rsidRDefault="004B752F" w:rsidP="004B752F">
            <w:pPr>
              <w:jc w:val="center"/>
              <w:rPr>
                <w:ins w:id="109" w:author="Norman Packard" w:date="2020-10-11T23:11:00Z"/>
                <w:rFonts w:ascii="Times New Roman" w:eastAsia="Times New Roman" w:hAnsi="Times New Roman" w:cs="Times New Roman"/>
                <w:lang w:val="en-US"/>
              </w:rPr>
              <w:pPrChange w:id="110" w:author="Norman Packard" w:date="2020-10-11T23:12:00Z">
                <w:pPr/>
              </w:pPrChange>
            </w:pPr>
            <w:ins w:id="111" w:author="Norman Packard" w:date="2020-10-11T23:12:00Z">
              <w:r>
                <w:rPr>
                  <w:rFonts w:ascii="Times New Roman" w:eastAsia="Times New Roman" w:hAnsi="Times New Roman" w:cs="Times New Roman"/>
                  <w:lang w:val="en-US"/>
                </w:rPr>
                <w:t>Class 3</w:t>
              </w:r>
            </w:ins>
          </w:p>
        </w:tc>
        <w:tc>
          <w:tcPr>
            <w:tcW w:w="2253" w:type="dxa"/>
          </w:tcPr>
          <w:p w14:paraId="2D5010A5" w14:textId="5D49FA48" w:rsidR="004B752F" w:rsidRDefault="004B752F" w:rsidP="004B752F">
            <w:pPr>
              <w:jc w:val="center"/>
              <w:rPr>
                <w:ins w:id="112" w:author="Norman Packard" w:date="2020-10-11T23:11:00Z"/>
                <w:rFonts w:ascii="Times New Roman" w:eastAsia="Times New Roman" w:hAnsi="Times New Roman" w:cs="Times New Roman"/>
                <w:lang w:val="en-US"/>
              </w:rPr>
              <w:pPrChange w:id="113" w:author="Norman Packard" w:date="2020-10-11T23:12:00Z">
                <w:pPr/>
              </w:pPrChange>
            </w:pPr>
            <w:proofErr w:type="spellStart"/>
            <w:ins w:id="114" w:author="Norman Packard" w:date="2020-10-11T23:12:00Z">
              <w:r>
                <w:rPr>
                  <w:rFonts w:ascii="Times New Roman" w:eastAsia="Times New Roman" w:hAnsi="Times New Roman" w:cs="Times New Roman"/>
                  <w:lang w:val="en-US"/>
                </w:rPr>
                <w:t>Unclustered</w:t>
              </w:r>
            </w:ins>
            <w:proofErr w:type="spellEnd"/>
          </w:p>
        </w:tc>
      </w:tr>
      <w:tr w:rsidR="004B752F" w14:paraId="30278961" w14:textId="77777777" w:rsidTr="004B752F">
        <w:trPr>
          <w:ins w:id="115" w:author="Norman Packard" w:date="2020-10-11T23:11:00Z"/>
        </w:trPr>
        <w:tc>
          <w:tcPr>
            <w:tcW w:w="2252" w:type="dxa"/>
          </w:tcPr>
          <w:p w14:paraId="1D0920B0" w14:textId="77777777" w:rsidR="004B752F" w:rsidRPr="004B752F" w:rsidRDefault="004B752F" w:rsidP="004B752F">
            <w:pPr>
              <w:rPr>
                <w:ins w:id="116" w:author="Norman Packard" w:date="2020-10-11T23:11:00Z"/>
                <w:rFonts w:ascii="Times New Roman" w:eastAsia="Times New Roman" w:hAnsi="Times New Roman" w:cs="Times New Roman"/>
                <w:lang w:val="en-US"/>
              </w:rPr>
            </w:pPr>
            <w:ins w:id="117" w:author="Norman Packard" w:date="2020-10-11T23:11:00Z">
              <w:r w:rsidRPr="004B752F">
                <w:rPr>
                  <w:rFonts w:ascii="Times New Roman" w:eastAsia="Times New Roman" w:hAnsi="Times New Roman" w:cs="Times New Roman"/>
                  <w:lang w:val="en-US"/>
                </w:rPr>
                <w:lastRenderedPageBreak/>
                <w:t>Russia</w:t>
              </w:r>
            </w:ins>
          </w:p>
          <w:p w14:paraId="0237B225" w14:textId="77777777" w:rsidR="004B752F" w:rsidRPr="004B752F" w:rsidRDefault="004B752F" w:rsidP="004B752F">
            <w:pPr>
              <w:rPr>
                <w:ins w:id="118" w:author="Norman Packard" w:date="2020-10-11T23:11:00Z"/>
                <w:rFonts w:ascii="Times New Roman" w:eastAsia="Times New Roman" w:hAnsi="Times New Roman" w:cs="Times New Roman"/>
                <w:lang w:val="en-US"/>
              </w:rPr>
            </w:pPr>
            <w:ins w:id="119" w:author="Norman Packard" w:date="2020-10-11T23:11:00Z">
              <w:r w:rsidRPr="004B752F">
                <w:rPr>
                  <w:rFonts w:ascii="Times New Roman" w:eastAsia="Times New Roman" w:hAnsi="Times New Roman" w:cs="Times New Roman"/>
                  <w:lang w:val="en-US"/>
                </w:rPr>
                <w:t>Sweden</w:t>
              </w:r>
            </w:ins>
          </w:p>
          <w:p w14:paraId="2DB9DD61" w14:textId="77777777" w:rsidR="004B752F" w:rsidRPr="004B752F" w:rsidRDefault="004B752F" w:rsidP="004B752F">
            <w:pPr>
              <w:rPr>
                <w:ins w:id="120" w:author="Norman Packard" w:date="2020-10-11T23:11:00Z"/>
                <w:rFonts w:ascii="Times New Roman" w:eastAsia="Times New Roman" w:hAnsi="Times New Roman" w:cs="Times New Roman"/>
                <w:lang w:val="en-US"/>
              </w:rPr>
            </w:pPr>
            <w:ins w:id="121" w:author="Norman Packard" w:date="2020-10-11T23:11:00Z">
              <w:r w:rsidRPr="004B752F">
                <w:rPr>
                  <w:rFonts w:ascii="Times New Roman" w:eastAsia="Times New Roman" w:hAnsi="Times New Roman" w:cs="Times New Roman"/>
                  <w:lang w:val="en-US"/>
                </w:rPr>
                <w:t>Afghanistan</w:t>
              </w:r>
            </w:ins>
          </w:p>
          <w:p w14:paraId="4E6EA4F6" w14:textId="77777777" w:rsidR="004B752F" w:rsidRPr="004B752F" w:rsidRDefault="004B752F" w:rsidP="004B752F">
            <w:pPr>
              <w:rPr>
                <w:ins w:id="122" w:author="Norman Packard" w:date="2020-10-11T23:11:00Z"/>
                <w:rFonts w:ascii="Times New Roman" w:eastAsia="Times New Roman" w:hAnsi="Times New Roman" w:cs="Times New Roman"/>
                <w:lang w:val="en-US"/>
              </w:rPr>
            </w:pPr>
            <w:ins w:id="123" w:author="Norman Packard" w:date="2020-10-11T23:11:00Z">
              <w:r w:rsidRPr="004B752F">
                <w:rPr>
                  <w:rFonts w:ascii="Times New Roman" w:eastAsia="Times New Roman" w:hAnsi="Times New Roman" w:cs="Times New Roman"/>
                  <w:lang w:val="en-US"/>
                </w:rPr>
                <w:t>Armenia</w:t>
              </w:r>
            </w:ins>
          </w:p>
          <w:p w14:paraId="05BB503B" w14:textId="77777777" w:rsidR="004B752F" w:rsidRPr="004B752F" w:rsidRDefault="004B752F" w:rsidP="004B752F">
            <w:pPr>
              <w:rPr>
                <w:ins w:id="124" w:author="Norman Packard" w:date="2020-10-11T23:11:00Z"/>
                <w:rFonts w:ascii="Times New Roman" w:eastAsia="Times New Roman" w:hAnsi="Times New Roman" w:cs="Times New Roman"/>
                <w:lang w:val="en-US"/>
              </w:rPr>
            </w:pPr>
            <w:ins w:id="125" w:author="Norman Packard" w:date="2020-10-11T23:11:00Z">
              <w:r w:rsidRPr="004B752F">
                <w:rPr>
                  <w:rFonts w:ascii="Times New Roman" w:eastAsia="Times New Roman" w:hAnsi="Times New Roman" w:cs="Times New Roman"/>
                  <w:lang w:val="en-US"/>
                </w:rPr>
                <w:t>Azerbaijan</w:t>
              </w:r>
            </w:ins>
          </w:p>
          <w:p w14:paraId="7E019942" w14:textId="77777777" w:rsidR="004B752F" w:rsidRPr="004B752F" w:rsidRDefault="004B752F" w:rsidP="004B752F">
            <w:pPr>
              <w:rPr>
                <w:ins w:id="126" w:author="Norman Packard" w:date="2020-10-11T23:11:00Z"/>
                <w:rFonts w:ascii="Times New Roman" w:eastAsia="Times New Roman" w:hAnsi="Times New Roman" w:cs="Times New Roman"/>
                <w:lang w:val="en-US"/>
              </w:rPr>
            </w:pPr>
            <w:ins w:id="127" w:author="Norman Packard" w:date="2020-10-11T23:11:00Z">
              <w:r w:rsidRPr="004B752F">
                <w:rPr>
                  <w:rFonts w:ascii="Times New Roman" w:eastAsia="Times New Roman" w:hAnsi="Times New Roman" w:cs="Times New Roman"/>
                  <w:lang w:val="en-US"/>
                </w:rPr>
                <w:t>Chile</w:t>
              </w:r>
            </w:ins>
          </w:p>
          <w:p w14:paraId="1E61712A" w14:textId="77777777" w:rsidR="004B752F" w:rsidRPr="004B752F" w:rsidRDefault="004B752F" w:rsidP="004B752F">
            <w:pPr>
              <w:rPr>
                <w:ins w:id="128" w:author="Norman Packard" w:date="2020-10-11T23:11:00Z"/>
                <w:rFonts w:ascii="Times New Roman" w:eastAsia="Times New Roman" w:hAnsi="Times New Roman" w:cs="Times New Roman"/>
                <w:lang w:val="en-US"/>
              </w:rPr>
            </w:pPr>
            <w:ins w:id="129" w:author="Norman Packard" w:date="2020-10-11T23:11:00Z">
              <w:r w:rsidRPr="004B752F">
                <w:rPr>
                  <w:rFonts w:ascii="Times New Roman" w:eastAsia="Times New Roman" w:hAnsi="Times New Roman" w:cs="Times New Roman"/>
                  <w:lang w:val="en-US"/>
                </w:rPr>
                <w:t>Egypt</w:t>
              </w:r>
            </w:ins>
          </w:p>
          <w:p w14:paraId="1B3F1939" w14:textId="77777777" w:rsidR="004B752F" w:rsidRPr="004B752F" w:rsidRDefault="004B752F" w:rsidP="004B752F">
            <w:pPr>
              <w:rPr>
                <w:ins w:id="130" w:author="Norman Packard" w:date="2020-10-11T23:11:00Z"/>
                <w:rFonts w:ascii="Times New Roman" w:eastAsia="Times New Roman" w:hAnsi="Times New Roman" w:cs="Times New Roman"/>
                <w:lang w:val="en-US"/>
              </w:rPr>
            </w:pPr>
            <w:ins w:id="131" w:author="Norman Packard" w:date="2020-10-11T23:11:00Z">
              <w:r w:rsidRPr="004B752F">
                <w:rPr>
                  <w:rFonts w:ascii="Times New Roman" w:eastAsia="Times New Roman" w:hAnsi="Times New Roman" w:cs="Times New Roman"/>
                  <w:lang w:val="en-US"/>
                </w:rPr>
                <w:t>El Salvador</w:t>
              </w:r>
            </w:ins>
          </w:p>
          <w:p w14:paraId="5EB765B0" w14:textId="77777777" w:rsidR="004B752F" w:rsidRPr="004B752F" w:rsidRDefault="004B752F" w:rsidP="004B752F">
            <w:pPr>
              <w:rPr>
                <w:ins w:id="132" w:author="Norman Packard" w:date="2020-10-11T23:11:00Z"/>
                <w:rFonts w:ascii="Times New Roman" w:eastAsia="Times New Roman" w:hAnsi="Times New Roman" w:cs="Times New Roman"/>
                <w:lang w:val="en-US"/>
              </w:rPr>
            </w:pPr>
            <w:ins w:id="133" w:author="Norman Packard" w:date="2020-10-11T23:11:00Z">
              <w:r w:rsidRPr="004B752F">
                <w:rPr>
                  <w:rFonts w:ascii="Times New Roman" w:eastAsia="Times New Roman" w:hAnsi="Times New Roman" w:cs="Times New Roman"/>
                  <w:lang w:val="en-US"/>
                </w:rPr>
                <w:t>Kazakhstan</w:t>
              </w:r>
            </w:ins>
          </w:p>
          <w:p w14:paraId="3CC503CE" w14:textId="77777777" w:rsidR="004B752F" w:rsidRPr="004B752F" w:rsidRDefault="004B752F" w:rsidP="004B752F">
            <w:pPr>
              <w:rPr>
                <w:ins w:id="134" w:author="Norman Packard" w:date="2020-10-11T23:11:00Z"/>
                <w:rFonts w:ascii="Times New Roman" w:eastAsia="Times New Roman" w:hAnsi="Times New Roman" w:cs="Times New Roman"/>
                <w:lang w:val="en-US"/>
              </w:rPr>
            </w:pPr>
            <w:ins w:id="135" w:author="Norman Packard" w:date="2020-10-11T23:11:00Z">
              <w:r w:rsidRPr="004B752F">
                <w:rPr>
                  <w:rFonts w:ascii="Times New Roman" w:eastAsia="Times New Roman" w:hAnsi="Times New Roman" w:cs="Times New Roman"/>
                  <w:lang w:val="en-US"/>
                </w:rPr>
                <w:t>Oman</w:t>
              </w:r>
            </w:ins>
          </w:p>
          <w:p w14:paraId="6D2FBAC4" w14:textId="77777777" w:rsidR="004B752F" w:rsidRPr="004B752F" w:rsidRDefault="004B752F" w:rsidP="004B752F">
            <w:pPr>
              <w:rPr>
                <w:ins w:id="136" w:author="Norman Packard" w:date="2020-10-11T23:11:00Z"/>
                <w:rFonts w:ascii="Times New Roman" w:eastAsia="Times New Roman" w:hAnsi="Times New Roman" w:cs="Times New Roman"/>
                <w:lang w:val="en-US"/>
              </w:rPr>
            </w:pPr>
            <w:ins w:id="137" w:author="Norman Packard" w:date="2020-10-11T23:11:00Z">
              <w:r w:rsidRPr="004B752F">
                <w:rPr>
                  <w:rFonts w:ascii="Times New Roman" w:eastAsia="Times New Roman" w:hAnsi="Times New Roman" w:cs="Times New Roman"/>
                  <w:lang w:val="en-US"/>
                </w:rPr>
                <w:t>Pakistan</w:t>
              </w:r>
            </w:ins>
          </w:p>
          <w:p w14:paraId="5B1CF59A" w14:textId="77777777" w:rsidR="004B752F" w:rsidRPr="004B752F" w:rsidRDefault="004B752F" w:rsidP="004B752F">
            <w:pPr>
              <w:rPr>
                <w:ins w:id="138" w:author="Norman Packard" w:date="2020-10-11T23:11:00Z"/>
                <w:rFonts w:ascii="Times New Roman" w:eastAsia="Times New Roman" w:hAnsi="Times New Roman" w:cs="Times New Roman"/>
                <w:lang w:val="en-US"/>
              </w:rPr>
            </w:pPr>
            <w:ins w:id="139" w:author="Norman Packard" w:date="2020-10-11T23:11:00Z">
              <w:r w:rsidRPr="004B752F">
                <w:rPr>
                  <w:rFonts w:ascii="Times New Roman" w:eastAsia="Times New Roman" w:hAnsi="Times New Roman" w:cs="Times New Roman"/>
                  <w:lang w:val="en-US"/>
                </w:rPr>
                <w:t>Saudi Arabia</w:t>
              </w:r>
            </w:ins>
          </w:p>
          <w:p w14:paraId="26A11742" w14:textId="6DE0C2F1" w:rsidR="004B752F" w:rsidRDefault="004B752F" w:rsidP="004B752F">
            <w:pPr>
              <w:rPr>
                <w:ins w:id="140" w:author="Norman Packard" w:date="2020-10-11T23:11:00Z"/>
                <w:rFonts w:ascii="Times New Roman" w:eastAsia="Times New Roman" w:hAnsi="Times New Roman" w:cs="Times New Roman"/>
                <w:lang w:val="en-US"/>
              </w:rPr>
            </w:pPr>
          </w:p>
        </w:tc>
        <w:tc>
          <w:tcPr>
            <w:tcW w:w="2252" w:type="dxa"/>
          </w:tcPr>
          <w:p w14:paraId="474E4097" w14:textId="77777777" w:rsidR="004B752F" w:rsidRPr="004B752F" w:rsidRDefault="004B752F" w:rsidP="004B752F">
            <w:pPr>
              <w:rPr>
                <w:ins w:id="141" w:author="Norman Packard" w:date="2020-10-11T23:11:00Z"/>
                <w:rFonts w:ascii="Times New Roman" w:eastAsia="Times New Roman" w:hAnsi="Times New Roman" w:cs="Times New Roman"/>
                <w:lang w:val="it-IT"/>
                <w:rPrChange w:id="142" w:author="Norman Packard" w:date="2020-10-11T23:12:00Z">
                  <w:rPr>
                    <w:ins w:id="143" w:author="Norman Packard" w:date="2020-10-11T23:11:00Z"/>
                    <w:rFonts w:ascii="Times New Roman" w:eastAsia="Times New Roman" w:hAnsi="Times New Roman" w:cs="Times New Roman"/>
                    <w:lang w:val="en-US"/>
                  </w:rPr>
                </w:rPrChange>
              </w:rPr>
            </w:pPr>
            <w:ins w:id="144" w:author="Norman Packard" w:date="2020-10-11T23:11:00Z">
              <w:r w:rsidRPr="004B752F">
                <w:rPr>
                  <w:rFonts w:ascii="Times New Roman" w:eastAsia="Times New Roman" w:hAnsi="Times New Roman" w:cs="Times New Roman"/>
                  <w:lang w:val="it-IT"/>
                  <w:rPrChange w:id="145" w:author="Norman Packard" w:date="2020-10-11T23:12:00Z">
                    <w:rPr>
                      <w:rFonts w:ascii="Times New Roman" w:eastAsia="Times New Roman" w:hAnsi="Times New Roman" w:cs="Times New Roman"/>
                      <w:lang w:val="en-US"/>
                    </w:rPr>
                  </w:rPrChange>
                </w:rPr>
                <w:t>Australia</w:t>
              </w:r>
            </w:ins>
          </w:p>
          <w:p w14:paraId="2010B5C0" w14:textId="77777777" w:rsidR="004B752F" w:rsidRPr="004B752F" w:rsidRDefault="004B752F" w:rsidP="004B752F">
            <w:pPr>
              <w:rPr>
                <w:ins w:id="146" w:author="Norman Packard" w:date="2020-10-11T23:11:00Z"/>
                <w:rFonts w:ascii="Times New Roman" w:eastAsia="Times New Roman" w:hAnsi="Times New Roman" w:cs="Times New Roman"/>
                <w:lang w:val="it-IT"/>
                <w:rPrChange w:id="147" w:author="Norman Packard" w:date="2020-10-11T23:12:00Z">
                  <w:rPr>
                    <w:ins w:id="148" w:author="Norman Packard" w:date="2020-10-11T23:11:00Z"/>
                    <w:rFonts w:ascii="Times New Roman" w:eastAsia="Times New Roman" w:hAnsi="Times New Roman" w:cs="Times New Roman"/>
                    <w:lang w:val="en-US"/>
                  </w:rPr>
                </w:rPrChange>
              </w:rPr>
            </w:pPr>
            <w:proofErr w:type="spellStart"/>
            <w:ins w:id="149" w:author="Norman Packard" w:date="2020-10-11T23:11:00Z">
              <w:r w:rsidRPr="004B752F">
                <w:rPr>
                  <w:rFonts w:ascii="Times New Roman" w:eastAsia="Times New Roman" w:hAnsi="Times New Roman" w:cs="Times New Roman"/>
                  <w:lang w:val="it-IT"/>
                  <w:rPrChange w:id="150" w:author="Norman Packard" w:date="2020-10-11T23:12:00Z">
                    <w:rPr>
                      <w:rFonts w:ascii="Times New Roman" w:eastAsia="Times New Roman" w:hAnsi="Times New Roman" w:cs="Times New Roman"/>
                      <w:lang w:val="en-US"/>
                    </w:rPr>
                  </w:rPrChange>
                </w:rPr>
                <w:t>Czech</w:t>
              </w:r>
              <w:proofErr w:type="spellEnd"/>
              <w:r w:rsidRPr="004B752F">
                <w:rPr>
                  <w:rFonts w:ascii="Times New Roman" w:eastAsia="Times New Roman" w:hAnsi="Times New Roman" w:cs="Times New Roman"/>
                  <w:lang w:val="it-IT"/>
                  <w:rPrChange w:id="151" w:author="Norman Packard" w:date="2020-10-11T23:12:00Z">
                    <w:rPr>
                      <w:rFonts w:ascii="Times New Roman" w:eastAsia="Times New Roman" w:hAnsi="Times New Roman" w:cs="Times New Roman"/>
                      <w:lang w:val="en-US"/>
                    </w:rPr>
                  </w:rPrChange>
                </w:rPr>
                <w:t xml:space="preserve"> Republic</w:t>
              </w:r>
            </w:ins>
          </w:p>
          <w:p w14:paraId="3C1958DF" w14:textId="77777777" w:rsidR="004B752F" w:rsidRPr="00A55EF7" w:rsidRDefault="004B752F" w:rsidP="004B752F">
            <w:pPr>
              <w:rPr>
                <w:ins w:id="152" w:author="Norman Packard" w:date="2020-10-11T23:11:00Z"/>
                <w:rFonts w:ascii="Times New Roman" w:eastAsia="Times New Roman" w:hAnsi="Times New Roman" w:cs="Times New Roman"/>
                <w:lang w:val="it-IT"/>
              </w:rPr>
            </w:pPr>
            <w:ins w:id="153" w:author="Norman Packard" w:date="2020-10-11T23:11:00Z">
              <w:r w:rsidRPr="00A55EF7">
                <w:rPr>
                  <w:rFonts w:ascii="Times New Roman" w:eastAsia="Times New Roman" w:hAnsi="Times New Roman" w:cs="Times New Roman"/>
                  <w:lang w:val="it-IT"/>
                </w:rPr>
                <w:t>Iran</w:t>
              </w:r>
            </w:ins>
          </w:p>
          <w:p w14:paraId="33733FD9" w14:textId="77777777" w:rsidR="004B752F" w:rsidRPr="00A55EF7" w:rsidRDefault="004B752F" w:rsidP="004B752F">
            <w:pPr>
              <w:rPr>
                <w:ins w:id="154" w:author="Norman Packard" w:date="2020-10-11T23:11:00Z"/>
                <w:rFonts w:ascii="Times New Roman" w:eastAsia="Times New Roman" w:hAnsi="Times New Roman" w:cs="Times New Roman"/>
                <w:lang w:val="it-IT"/>
              </w:rPr>
            </w:pPr>
            <w:ins w:id="155" w:author="Norman Packard" w:date="2020-10-11T23:11:00Z">
              <w:r w:rsidRPr="00A55EF7">
                <w:rPr>
                  <w:rFonts w:ascii="Times New Roman" w:eastAsia="Times New Roman" w:hAnsi="Times New Roman" w:cs="Times New Roman"/>
                  <w:lang w:val="it-IT"/>
                </w:rPr>
                <w:t>Lithuania</w:t>
              </w:r>
            </w:ins>
          </w:p>
          <w:p w14:paraId="676543B1" w14:textId="77777777" w:rsidR="004B752F" w:rsidRPr="00A55EF7" w:rsidRDefault="004B752F" w:rsidP="004B752F">
            <w:pPr>
              <w:rPr>
                <w:ins w:id="156" w:author="Norman Packard" w:date="2020-10-11T23:11:00Z"/>
                <w:rFonts w:ascii="Times New Roman" w:eastAsia="Times New Roman" w:hAnsi="Times New Roman" w:cs="Times New Roman"/>
                <w:lang w:val="it-IT"/>
              </w:rPr>
            </w:pPr>
            <w:ins w:id="157" w:author="Norman Packard" w:date="2020-10-11T23:11:00Z">
              <w:r w:rsidRPr="00A55EF7">
                <w:rPr>
                  <w:rFonts w:ascii="Times New Roman" w:eastAsia="Times New Roman" w:hAnsi="Times New Roman" w:cs="Times New Roman"/>
                  <w:lang w:val="it-IT"/>
                </w:rPr>
                <w:t>Serbia</w:t>
              </w:r>
            </w:ins>
          </w:p>
          <w:p w14:paraId="32E2D1AA" w14:textId="77777777" w:rsidR="004B752F" w:rsidRPr="00A55EF7" w:rsidRDefault="004B752F" w:rsidP="004B752F">
            <w:pPr>
              <w:rPr>
                <w:ins w:id="158" w:author="Norman Packard" w:date="2020-10-11T23:11:00Z"/>
                <w:rFonts w:ascii="Times New Roman" w:eastAsia="Times New Roman" w:hAnsi="Times New Roman" w:cs="Times New Roman"/>
                <w:lang w:val="it-IT"/>
              </w:rPr>
            </w:pPr>
            <w:ins w:id="159" w:author="Norman Packard" w:date="2020-10-11T23:11:00Z">
              <w:r w:rsidRPr="00A55EF7">
                <w:rPr>
                  <w:rFonts w:ascii="Times New Roman" w:eastAsia="Times New Roman" w:hAnsi="Times New Roman" w:cs="Times New Roman"/>
                  <w:lang w:val="it-IT"/>
                </w:rPr>
                <w:t>Slovenia</w:t>
              </w:r>
            </w:ins>
          </w:p>
          <w:p w14:paraId="429243F8" w14:textId="77777777" w:rsidR="004B752F" w:rsidRPr="00A55EF7" w:rsidRDefault="004B752F" w:rsidP="004B752F">
            <w:pPr>
              <w:rPr>
                <w:ins w:id="160" w:author="Norman Packard" w:date="2020-10-11T23:11:00Z"/>
                <w:rFonts w:ascii="Times New Roman" w:eastAsia="Times New Roman" w:hAnsi="Times New Roman" w:cs="Times New Roman"/>
                <w:lang w:val="it-IT"/>
              </w:rPr>
            </w:pPr>
            <w:ins w:id="161" w:author="Norman Packard" w:date="2020-10-11T23:11:00Z">
              <w:r w:rsidRPr="00A55EF7">
                <w:rPr>
                  <w:rFonts w:ascii="Times New Roman" w:eastAsia="Times New Roman" w:hAnsi="Times New Roman" w:cs="Times New Roman"/>
                  <w:lang w:val="it-IT"/>
                </w:rPr>
                <w:t>Albania</w:t>
              </w:r>
            </w:ins>
          </w:p>
          <w:p w14:paraId="00465970" w14:textId="77777777" w:rsidR="004B752F" w:rsidRPr="00A55EF7" w:rsidRDefault="004B752F" w:rsidP="004B752F">
            <w:pPr>
              <w:rPr>
                <w:ins w:id="162" w:author="Norman Packard" w:date="2020-10-11T23:11:00Z"/>
                <w:rFonts w:ascii="Times New Roman" w:eastAsia="Times New Roman" w:hAnsi="Times New Roman" w:cs="Times New Roman"/>
                <w:lang w:val="it-IT"/>
              </w:rPr>
            </w:pPr>
            <w:ins w:id="163" w:author="Norman Packard" w:date="2020-10-11T23:11:00Z">
              <w:r w:rsidRPr="00A55EF7">
                <w:rPr>
                  <w:rFonts w:ascii="Times New Roman" w:eastAsia="Times New Roman" w:hAnsi="Times New Roman" w:cs="Times New Roman"/>
                  <w:lang w:val="it-IT"/>
                </w:rPr>
                <w:t>Argentina</w:t>
              </w:r>
            </w:ins>
          </w:p>
          <w:p w14:paraId="25E1D716" w14:textId="77777777" w:rsidR="004B752F" w:rsidRPr="00A55EF7" w:rsidRDefault="004B752F" w:rsidP="004B752F">
            <w:pPr>
              <w:rPr>
                <w:ins w:id="164" w:author="Norman Packard" w:date="2020-10-11T23:11:00Z"/>
                <w:rFonts w:ascii="Times New Roman" w:eastAsia="Times New Roman" w:hAnsi="Times New Roman" w:cs="Times New Roman"/>
                <w:lang w:val="it-IT"/>
              </w:rPr>
            </w:pPr>
            <w:ins w:id="165" w:author="Norman Packard" w:date="2020-10-11T23:11:00Z">
              <w:r w:rsidRPr="00A55EF7">
                <w:rPr>
                  <w:rFonts w:ascii="Times New Roman" w:eastAsia="Times New Roman" w:hAnsi="Times New Roman" w:cs="Times New Roman"/>
                  <w:lang w:val="it-IT"/>
                </w:rPr>
                <w:t>Bolivia</w:t>
              </w:r>
            </w:ins>
          </w:p>
          <w:p w14:paraId="64051FB6" w14:textId="77777777" w:rsidR="004B752F" w:rsidRPr="00A55EF7" w:rsidRDefault="004B752F" w:rsidP="004B752F">
            <w:pPr>
              <w:rPr>
                <w:ins w:id="166" w:author="Norman Packard" w:date="2020-10-11T23:11:00Z"/>
                <w:rFonts w:ascii="Times New Roman" w:eastAsia="Times New Roman" w:hAnsi="Times New Roman" w:cs="Times New Roman"/>
                <w:lang w:val="it-IT"/>
              </w:rPr>
            </w:pPr>
            <w:ins w:id="167" w:author="Norman Packard" w:date="2020-10-11T23:11:00Z">
              <w:r w:rsidRPr="00A55EF7">
                <w:rPr>
                  <w:rFonts w:ascii="Times New Roman" w:eastAsia="Times New Roman" w:hAnsi="Times New Roman" w:cs="Times New Roman"/>
                  <w:lang w:val="it-IT"/>
                </w:rPr>
                <w:t xml:space="preserve">Bosnia and </w:t>
              </w:r>
              <w:proofErr w:type="spellStart"/>
              <w:r w:rsidRPr="00A55EF7">
                <w:rPr>
                  <w:rFonts w:ascii="Times New Roman" w:eastAsia="Times New Roman" w:hAnsi="Times New Roman" w:cs="Times New Roman"/>
                  <w:lang w:val="it-IT"/>
                </w:rPr>
                <w:t>Herzegovina</w:t>
              </w:r>
              <w:proofErr w:type="spellEnd"/>
            </w:ins>
          </w:p>
          <w:p w14:paraId="339E849A" w14:textId="77777777" w:rsidR="004B752F" w:rsidRPr="00A55EF7" w:rsidRDefault="004B752F" w:rsidP="004B752F">
            <w:pPr>
              <w:rPr>
                <w:ins w:id="168" w:author="Norman Packard" w:date="2020-10-11T23:11:00Z"/>
                <w:rFonts w:ascii="Times New Roman" w:eastAsia="Times New Roman" w:hAnsi="Times New Roman" w:cs="Times New Roman"/>
                <w:lang w:val="it-IT"/>
              </w:rPr>
            </w:pPr>
            <w:ins w:id="169" w:author="Norman Packard" w:date="2020-10-11T23:11:00Z">
              <w:r w:rsidRPr="00A55EF7">
                <w:rPr>
                  <w:rFonts w:ascii="Times New Roman" w:eastAsia="Times New Roman" w:hAnsi="Times New Roman" w:cs="Times New Roman"/>
                  <w:lang w:val="it-IT"/>
                </w:rPr>
                <w:t>Brazil</w:t>
              </w:r>
            </w:ins>
          </w:p>
          <w:p w14:paraId="6351C89B" w14:textId="77777777" w:rsidR="004B752F" w:rsidRPr="00A55EF7" w:rsidRDefault="004B752F" w:rsidP="004B752F">
            <w:pPr>
              <w:rPr>
                <w:ins w:id="170" w:author="Norman Packard" w:date="2020-10-11T23:11:00Z"/>
                <w:rFonts w:ascii="Times New Roman" w:eastAsia="Times New Roman" w:hAnsi="Times New Roman" w:cs="Times New Roman"/>
                <w:lang w:val="it-IT"/>
              </w:rPr>
            </w:pPr>
            <w:ins w:id="171" w:author="Norman Packard" w:date="2020-10-11T23:11:00Z">
              <w:r w:rsidRPr="00A55EF7">
                <w:rPr>
                  <w:rFonts w:ascii="Times New Roman" w:eastAsia="Times New Roman" w:hAnsi="Times New Roman" w:cs="Times New Roman"/>
                  <w:lang w:val="it-IT"/>
                </w:rPr>
                <w:t>Bulgaria</w:t>
              </w:r>
            </w:ins>
          </w:p>
          <w:p w14:paraId="5389D925" w14:textId="77777777" w:rsidR="004B752F" w:rsidRPr="00A55EF7" w:rsidRDefault="004B752F" w:rsidP="004B752F">
            <w:pPr>
              <w:rPr>
                <w:ins w:id="172" w:author="Norman Packard" w:date="2020-10-11T23:11:00Z"/>
                <w:rFonts w:ascii="Times New Roman" w:eastAsia="Times New Roman" w:hAnsi="Times New Roman" w:cs="Times New Roman"/>
                <w:lang w:val="it-IT"/>
              </w:rPr>
            </w:pPr>
            <w:ins w:id="173" w:author="Norman Packard" w:date="2020-10-11T23:11:00Z">
              <w:r w:rsidRPr="00A55EF7">
                <w:rPr>
                  <w:rFonts w:ascii="Times New Roman" w:eastAsia="Times New Roman" w:hAnsi="Times New Roman" w:cs="Times New Roman"/>
                  <w:lang w:val="it-IT"/>
                </w:rPr>
                <w:t>Colombia</w:t>
              </w:r>
            </w:ins>
          </w:p>
          <w:p w14:paraId="6A5C3D6D" w14:textId="77777777" w:rsidR="004B752F" w:rsidRPr="00A55EF7" w:rsidRDefault="004B752F" w:rsidP="004B752F">
            <w:pPr>
              <w:rPr>
                <w:ins w:id="174" w:author="Norman Packard" w:date="2020-10-11T23:11:00Z"/>
                <w:rFonts w:ascii="Times New Roman" w:eastAsia="Times New Roman" w:hAnsi="Times New Roman" w:cs="Times New Roman"/>
                <w:lang w:val="it-IT"/>
              </w:rPr>
            </w:pPr>
            <w:proofErr w:type="spellStart"/>
            <w:ins w:id="175" w:author="Norman Packard" w:date="2020-10-11T23:11:00Z">
              <w:r w:rsidRPr="00A55EF7">
                <w:rPr>
                  <w:rFonts w:ascii="Times New Roman" w:eastAsia="Times New Roman" w:hAnsi="Times New Roman" w:cs="Times New Roman"/>
                  <w:lang w:val="it-IT"/>
                </w:rPr>
                <w:t>Croatia</w:t>
              </w:r>
              <w:proofErr w:type="spellEnd"/>
            </w:ins>
          </w:p>
          <w:p w14:paraId="6FAD6865" w14:textId="77777777" w:rsidR="004B752F" w:rsidRPr="00A55EF7" w:rsidRDefault="004B752F" w:rsidP="004B752F">
            <w:pPr>
              <w:rPr>
                <w:ins w:id="176" w:author="Norman Packard" w:date="2020-10-11T23:11:00Z"/>
                <w:rFonts w:ascii="Times New Roman" w:eastAsia="Times New Roman" w:hAnsi="Times New Roman" w:cs="Times New Roman"/>
                <w:lang w:val="it-IT"/>
              </w:rPr>
            </w:pPr>
            <w:proofErr w:type="spellStart"/>
            <w:ins w:id="177" w:author="Norman Packard" w:date="2020-10-11T23:11:00Z">
              <w:r w:rsidRPr="00A55EF7">
                <w:rPr>
                  <w:rFonts w:ascii="Times New Roman" w:eastAsia="Times New Roman" w:hAnsi="Times New Roman" w:cs="Times New Roman"/>
                  <w:lang w:val="it-IT"/>
                </w:rPr>
                <w:t>Dominican</w:t>
              </w:r>
              <w:proofErr w:type="spellEnd"/>
              <w:r w:rsidRPr="00A55EF7">
                <w:rPr>
                  <w:rFonts w:ascii="Times New Roman" w:eastAsia="Times New Roman" w:hAnsi="Times New Roman" w:cs="Times New Roman"/>
                  <w:lang w:val="it-IT"/>
                </w:rPr>
                <w:t xml:space="preserve"> Republic</w:t>
              </w:r>
            </w:ins>
          </w:p>
          <w:p w14:paraId="6A8AD6D0" w14:textId="77777777" w:rsidR="004B752F" w:rsidRPr="00A55EF7" w:rsidRDefault="004B752F" w:rsidP="004B752F">
            <w:pPr>
              <w:rPr>
                <w:ins w:id="178" w:author="Norman Packard" w:date="2020-10-11T23:11:00Z"/>
                <w:rFonts w:ascii="Times New Roman" w:eastAsia="Times New Roman" w:hAnsi="Times New Roman" w:cs="Times New Roman"/>
                <w:lang w:val="it-IT"/>
              </w:rPr>
            </w:pPr>
            <w:proofErr w:type="spellStart"/>
            <w:ins w:id="179" w:author="Norman Packard" w:date="2020-10-11T23:11:00Z">
              <w:r w:rsidRPr="00A55EF7">
                <w:rPr>
                  <w:rFonts w:ascii="Times New Roman" w:eastAsia="Times New Roman" w:hAnsi="Times New Roman" w:cs="Times New Roman"/>
                  <w:lang w:val="it-IT"/>
                </w:rPr>
                <w:t>Greece</w:t>
              </w:r>
              <w:proofErr w:type="spellEnd"/>
            </w:ins>
          </w:p>
          <w:p w14:paraId="6B5FC798" w14:textId="77777777" w:rsidR="004B752F" w:rsidRPr="00A55EF7" w:rsidRDefault="004B752F" w:rsidP="004B752F">
            <w:pPr>
              <w:rPr>
                <w:ins w:id="180" w:author="Norman Packard" w:date="2020-10-11T23:11:00Z"/>
                <w:rFonts w:ascii="Times New Roman" w:eastAsia="Times New Roman" w:hAnsi="Times New Roman" w:cs="Times New Roman"/>
                <w:lang w:val="it-IT"/>
              </w:rPr>
            </w:pPr>
            <w:ins w:id="181" w:author="Norman Packard" w:date="2020-10-11T23:11:00Z">
              <w:r w:rsidRPr="00A55EF7">
                <w:rPr>
                  <w:rFonts w:ascii="Times New Roman" w:eastAsia="Times New Roman" w:hAnsi="Times New Roman" w:cs="Times New Roman"/>
                  <w:lang w:val="it-IT"/>
                </w:rPr>
                <w:t>Guatemala</w:t>
              </w:r>
            </w:ins>
          </w:p>
          <w:p w14:paraId="547910D9" w14:textId="77777777" w:rsidR="004B752F" w:rsidRPr="00A55EF7" w:rsidRDefault="004B752F" w:rsidP="004B752F">
            <w:pPr>
              <w:rPr>
                <w:ins w:id="182" w:author="Norman Packard" w:date="2020-10-11T23:11:00Z"/>
                <w:rFonts w:ascii="Times New Roman" w:eastAsia="Times New Roman" w:hAnsi="Times New Roman" w:cs="Times New Roman"/>
                <w:lang w:val="it-IT"/>
              </w:rPr>
            </w:pPr>
            <w:ins w:id="183" w:author="Norman Packard" w:date="2020-10-11T23:11:00Z">
              <w:r w:rsidRPr="00A55EF7">
                <w:rPr>
                  <w:rFonts w:ascii="Times New Roman" w:eastAsia="Times New Roman" w:hAnsi="Times New Roman" w:cs="Times New Roman"/>
                  <w:lang w:val="it-IT"/>
                </w:rPr>
                <w:t>Honduras</w:t>
              </w:r>
            </w:ins>
          </w:p>
          <w:p w14:paraId="43882DC6" w14:textId="77777777" w:rsidR="004B752F" w:rsidRPr="00A55EF7" w:rsidRDefault="004B752F" w:rsidP="004B752F">
            <w:pPr>
              <w:rPr>
                <w:ins w:id="184" w:author="Norman Packard" w:date="2020-10-11T23:11:00Z"/>
                <w:rFonts w:ascii="Times New Roman" w:eastAsia="Times New Roman" w:hAnsi="Times New Roman" w:cs="Times New Roman"/>
                <w:lang w:val="it-IT"/>
              </w:rPr>
            </w:pPr>
            <w:ins w:id="185" w:author="Norman Packard" w:date="2020-10-11T23:11:00Z">
              <w:r w:rsidRPr="00A55EF7">
                <w:rPr>
                  <w:rFonts w:ascii="Times New Roman" w:eastAsia="Times New Roman" w:hAnsi="Times New Roman" w:cs="Times New Roman"/>
                  <w:lang w:val="it-IT"/>
                </w:rPr>
                <w:t>India</w:t>
              </w:r>
            </w:ins>
          </w:p>
          <w:p w14:paraId="5A50CFB5" w14:textId="77777777" w:rsidR="004B752F" w:rsidRPr="00A55EF7" w:rsidRDefault="004B752F" w:rsidP="004B752F">
            <w:pPr>
              <w:rPr>
                <w:ins w:id="186" w:author="Norman Packard" w:date="2020-10-11T23:11:00Z"/>
                <w:rFonts w:ascii="Times New Roman" w:eastAsia="Times New Roman" w:hAnsi="Times New Roman" w:cs="Times New Roman"/>
                <w:lang w:val="it-IT"/>
              </w:rPr>
            </w:pPr>
            <w:ins w:id="187" w:author="Norman Packard" w:date="2020-10-11T23:11:00Z">
              <w:r w:rsidRPr="00A55EF7">
                <w:rPr>
                  <w:rFonts w:ascii="Times New Roman" w:eastAsia="Times New Roman" w:hAnsi="Times New Roman" w:cs="Times New Roman"/>
                  <w:lang w:val="it-IT"/>
                </w:rPr>
                <w:t>Iraq</w:t>
              </w:r>
            </w:ins>
          </w:p>
          <w:p w14:paraId="693D373B" w14:textId="77777777" w:rsidR="004B752F" w:rsidRPr="00A55EF7" w:rsidRDefault="004B752F" w:rsidP="004B752F">
            <w:pPr>
              <w:rPr>
                <w:ins w:id="188" w:author="Norman Packard" w:date="2020-10-11T23:11:00Z"/>
                <w:rFonts w:ascii="Times New Roman" w:eastAsia="Times New Roman" w:hAnsi="Times New Roman" w:cs="Times New Roman"/>
                <w:lang w:val="it-IT"/>
              </w:rPr>
            </w:pPr>
            <w:proofErr w:type="spellStart"/>
            <w:ins w:id="189" w:author="Norman Packard" w:date="2020-10-11T23:11:00Z">
              <w:r w:rsidRPr="00A55EF7">
                <w:rPr>
                  <w:rFonts w:ascii="Times New Roman" w:eastAsia="Times New Roman" w:hAnsi="Times New Roman" w:cs="Times New Roman"/>
                  <w:lang w:val="it-IT"/>
                </w:rPr>
                <w:t>Israel</w:t>
              </w:r>
              <w:proofErr w:type="spellEnd"/>
            </w:ins>
          </w:p>
          <w:p w14:paraId="6C7CC286" w14:textId="77777777" w:rsidR="004B752F" w:rsidRPr="00A55EF7" w:rsidRDefault="004B752F" w:rsidP="004B752F">
            <w:pPr>
              <w:rPr>
                <w:ins w:id="190" w:author="Norman Packard" w:date="2020-10-11T23:11:00Z"/>
                <w:rFonts w:ascii="Times New Roman" w:eastAsia="Times New Roman" w:hAnsi="Times New Roman" w:cs="Times New Roman"/>
                <w:lang w:val="it-IT"/>
              </w:rPr>
            </w:pPr>
            <w:ins w:id="191" w:author="Norman Packard" w:date="2020-10-11T23:11:00Z">
              <w:r w:rsidRPr="00A55EF7">
                <w:rPr>
                  <w:rFonts w:ascii="Times New Roman" w:eastAsia="Times New Roman" w:hAnsi="Times New Roman" w:cs="Times New Roman"/>
                  <w:lang w:val="it-IT"/>
                </w:rPr>
                <w:t>Kosovo</w:t>
              </w:r>
            </w:ins>
          </w:p>
          <w:p w14:paraId="093F84B2" w14:textId="77777777" w:rsidR="004B752F" w:rsidRPr="00A55EF7" w:rsidRDefault="004B752F" w:rsidP="004B752F">
            <w:pPr>
              <w:rPr>
                <w:ins w:id="192" w:author="Norman Packard" w:date="2020-10-11T23:11:00Z"/>
                <w:rFonts w:ascii="Times New Roman" w:eastAsia="Times New Roman" w:hAnsi="Times New Roman" w:cs="Times New Roman"/>
                <w:lang w:val="it-IT"/>
              </w:rPr>
            </w:pPr>
            <w:ins w:id="193" w:author="Norman Packard" w:date="2020-10-11T23:11:00Z">
              <w:r w:rsidRPr="00A55EF7">
                <w:rPr>
                  <w:rFonts w:ascii="Times New Roman" w:eastAsia="Times New Roman" w:hAnsi="Times New Roman" w:cs="Times New Roman"/>
                  <w:lang w:val="it-IT"/>
                </w:rPr>
                <w:t>Lebanon</w:t>
              </w:r>
            </w:ins>
          </w:p>
          <w:p w14:paraId="64D2576F" w14:textId="77777777" w:rsidR="004B752F" w:rsidRPr="00A55EF7" w:rsidRDefault="004B752F" w:rsidP="004B752F">
            <w:pPr>
              <w:rPr>
                <w:ins w:id="194" w:author="Norman Packard" w:date="2020-10-11T23:11:00Z"/>
                <w:rFonts w:ascii="Times New Roman" w:eastAsia="Times New Roman" w:hAnsi="Times New Roman" w:cs="Times New Roman"/>
                <w:lang w:val="it-IT"/>
              </w:rPr>
            </w:pPr>
            <w:ins w:id="195" w:author="Norman Packard" w:date="2020-10-11T23:11:00Z">
              <w:r w:rsidRPr="00A55EF7">
                <w:rPr>
                  <w:rFonts w:ascii="Times New Roman" w:eastAsia="Times New Roman" w:hAnsi="Times New Roman" w:cs="Times New Roman"/>
                  <w:lang w:val="it-IT"/>
                </w:rPr>
                <w:t>Macedonia</w:t>
              </w:r>
            </w:ins>
          </w:p>
          <w:p w14:paraId="7471350F" w14:textId="77777777" w:rsidR="004B752F" w:rsidRPr="00A55EF7" w:rsidRDefault="004B752F" w:rsidP="004B752F">
            <w:pPr>
              <w:rPr>
                <w:ins w:id="196" w:author="Norman Packard" w:date="2020-10-11T23:11:00Z"/>
                <w:rFonts w:ascii="Times New Roman" w:eastAsia="Times New Roman" w:hAnsi="Times New Roman" w:cs="Times New Roman"/>
                <w:lang w:val="it-IT"/>
              </w:rPr>
            </w:pPr>
            <w:ins w:id="197" w:author="Norman Packard" w:date="2020-10-11T23:11:00Z">
              <w:r w:rsidRPr="00A55EF7">
                <w:rPr>
                  <w:rFonts w:ascii="Times New Roman" w:eastAsia="Times New Roman" w:hAnsi="Times New Roman" w:cs="Times New Roman"/>
                  <w:lang w:val="it-IT"/>
                </w:rPr>
                <w:t>Mexico</w:t>
              </w:r>
            </w:ins>
          </w:p>
          <w:p w14:paraId="360D6454" w14:textId="77777777" w:rsidR="004B752F" w:rsidRPr="00A55EF7" w:rsidRDefault="004B752F" w:rsidP="004B752F">
            <w:pPr>
              <w:rPr>
                <w:ins w:id="198" w:author="Norman Packard" w:date="2020-10-11T23:11:00Z"/>
                <w:rFonts w:ascii="Times New Roman" w:eastAsia="Times New Roman" w:hAnsi="Times New Roman" w:cs="Times New Roman"/>
                <w:lang w:val="it-IT"/>
              </w:rPr>
            </w:pPr>
            <w:ins w:id="199" w:author="Norman Packard" w:date="2020-10-11T23:11:00Z">
              <w:r w:rsidRPr="00A55EF7">
                <w:rPr>
                  <w:rFonts w:ascii="Times New Roman" w:eastAsia="Times New Roman" w:hAnsi="Times New Roman" w:cs="Times New Roman"/>
                  <w:lang w:val="it-IT"/>
                </w:rPr>
                <w:t>Moldova</w:t>
              </w:r>
            </w:ins>
          </w:p>
          <w:p w14:paraId="3ACEC94D" w14:textId="77777777" w:rsidR="004B752F" w:rsidRPr="00A55EF7" w:rsidRDefault="004B752F" w:rsidP="004B752F">
            <w:pPr>
              <w:rPr>
                <w:ins w:id="200" w:author="Norman Packard" w:date="2020-10-11T23:11:00Z"/>
                <w:rFonts w:ascii="Times New Roman" w:eastAsia="Times New Roman" w:hAnsi="Times New Roman" w:cs="Times New Roman"/>
                <w:lang w:val="it-IT"/>
              </w:rPr>
            </w:pPr>
            <w:ins w:id="201" w:author="Norman Packard" w:date="2020-10-11T23:11:00Z">
              <w:r w:rsidRPr="00A55EF7">
                <w:rPr>
                  <w:rFonts w:ascii="Times New Roman" w:eastAsia="Times New Roman" w:hAnsi="Times New Roman" w:cs="Times New Roman"/>
                  <w:lang w:val="it-IT"/>
                </w:rPr>
                <w:t>Morocco</w:t>
              </w:r>
            </w:ins>
          </w:p>
          <w:p w14:paraId="2A0D6032" w14:textId="77777777" w:rsidR="004B752F" w:rsidRPr="004B752F" w:rsidRDefault="004B752F" w:rsidP="004B752F">
            <w:pPr>
              <w:rPr>
                <w:ins w:id="202" w:author="Norman Packard" w:date="2020-10-11T23:11:00Z"/>
                <w:rFonts w:ascii="Times New Roman" w:eastAsia="Times New Roman" w:hAnsi="Times New Roman" w:cs="Times New Roman"/>
                <w:lang w:val="en-US"/>
                <w:rPrChange w:id="203" w:author="Norman Packard" w:date="2020-10-11T23:12:00Z">
                  <w:rPr>
                    <w:ins w:id="204" w:author="Norman Packard" w:date="2020-10-11T23:11:00Z"/>
                    <w:rFonts w:ascii="Times New Roman" w:eastAsia="Times New Roman" w:hAnsi="Times New Roman" w:cs="Times New Roman"/>
                    <w:lang w:val="it-IT"/>
                  </w:rPr>
                </w:rPrChange>
              </w:rPr>
            </w:pPr>
            <w:ins w:id="205" w:author="Norman Packard" w:date="2020-10-11T23:11:00Z">
              <w:r w:rsidRPr="004B752F">
                <w:rPr>
                  <w:rFonts w:ascii="Times New Roman" w:eastAsia="Times New Roman" w:hAnsi="Times New Roman" w:cs="Times New Roman"/>
                  <w:lang w:val="en-US"/>
                  <w:rPrChange w:id="206" w:author="Norman Packard" w:date="2020-10-11T23:12:00Z">
                    <w:rPr>
                      <w:rFonts w:ascii="Times New Roman" w:eastAsia="Times New Roman" w:hAnsi="Times New Roman" w:cs="Times New Roman"/>
                      <w:lang w:val="it-IT"/>
                    </w:rPr>
                  </w:rPrChange>
                </w:rPr>
                <w:t>Panama</w:t>
              </w:r>
            </w:ins>
          </w:p>
          <w:p w14:paraId="5E30341B" w14:textId="77777777" w:rsidR="004B752F" w:rsidRPr="004B752F" w:rsidRDefault="004B752F" w:rsidP="004B752F">
            <w:pPr>
              <w:rPr>
                <w:ins w:id="207" w:author="Norman Packard" w:date="2020-10-11T23:11:00Z"/>
                <w:rFonts w:ascii="Times New Roman" w:eastAsia="Times New Roman" w:hAnsi="Times New Roman" w:cs="Times New Roman"/>
                <w:lang w:val="en-US"/>
                <w:rPrChange w:id="208" w:author="Norman Packard" w:date="2020-10-11T23:12:00Z">
                  <w:rPr>
                    <w:ins w:id="209" w:author="Norman Packard" w:date="2020-10-11T23:11:00Z"/>
                    <w:rFonts w:ascii="Times New Roman" w:eastAsia="Times New Roman" w:hAnsi="Times New Roman" w:cs="Times New Roman"/>
                    <w:lang w:val="it-IT"/>
                  </w:rPr>
                </w:rPrChange>
              </w:rPr>
            </w:pPr>
            <w:ins w:id="210" w:author="Norman Packard" w:date="2020-10-11T23:11:00Z">
              <w:r w:rsidRPr="004B752F">
                <w:rPr>
                  <w:rFonts w:ascii="Times New Roman" w:eastAsia="Times New Roman" w:hAnsi="Times New Roman" w:cs="Times New Roman"/>
                  <w:lang w:val="en-US"/>
                  <w:rPrChange w:id="211" w:author="Norman Packard" w:date="2020-10-11T23:12:00Z">
                    <w:rPr>
                      <w:rFonts w:ascii="Times New Roman" w:eastAsia="Times New Roman" w:hAnsi="Times New Roman" w:cs="Times New Roman"/>
                      <w:lang w:val="it-IT"/>
                    </w:rPr>
                  </w:rPrChange>
                </w:rPr>
                <w:t>Peru</w:t>
              </w:r>
            </w:ins>
          </w:p>
          <w:p w14:paraId="7A4BD6C2" w14:textId="77777777" w:rsidR="004B752F" w:rsidRPr="004B752F" w:rsidRDefault="004B752F" w:rsidP="004B752F">
            <w:pPr>
              <w:rPr>
                <w:ins w:id="212" w:author="Norman Packard" w:date="2020-10-11T23:11:00Z"/>
                <w:rFonts w:ascii="Times New Roman" w:eastAsia="Times New Roman" w:hAnsi="Times New Roman" w:cs="Times New Roman"/>
                <w:lang w:val="en-US"/>
                <w:rPrChange w:id="213" w:author="Norman Packard" w:date="2020-10-11T23:12:00Z">
                  <w:rPr>
                    <w:ins w:id="214" w:author="Norman Packard" w:date="2020-10-11T23:11:00Z"/>
                    <w:rFonts w:ascii="Times New Roman" w:eastAsia="Times New Roman" w:hAnsi="Times New Roman" w:cs="Times New Roman"/>
                    <w:lang w:val="it-IT"/>
                  </w:rPr>
                </w:rPrChange>
              </w:rPr>
            </w:pPr>
            <w:ins w:id="215" w:author="Norman Packard" w:date="2020-10-11T23:11:00Z">
              <w:r w:rsidRPr="004B752F">
                <w:rPr>
                  <w:rFonts w:ascii="Times New Roman" w:eastAsia="Times New Roman" w:hAnsi="Times New Roman" w:cs="Times New Roman"/>
                  <w:lang w:val="en-US"/>
                  <w:rPrChange w:id="216" w:author="Norman Packard" w:date="2020-10-11T23:12:00Z">
                    <w:rPr>
                      <w:rFonts w:ascii="Times New Roman" w:eastAsia="Times New Roman" w:hAnsi="Times New Roman" w:cs="Times New Roman"/>
                      <w:lang w:val="it-IT"/>
                    </w:rPr>
                  </w:rPrChange>
                </w:rPr>
                <w:t>Philippines</w:t>
              </w:r>
            </w:ins>
          </w:p>
          <w:p w14:paraId="4A7AC058" w14:textId="77777777" w:rsidR="004B752F" w:rsidRPr="004B752F" w:rsidRDefault="004B752F" w:rsidP="004B752F">
            <w:pPr>
              <w:rPr>
                <w:ins w:id="217" w:author="Norman Packard" w:date="2020-10-11T23:11:00Z"/>
                <w:rFonts w:ascii="Times New Roman" w:eastAsia="Times New Roman" w:hAnsi="Times New Roman" w:cs="Times New Roman"/>
                <w:lang w:val="en-US"/>
              </w:rPr>
            </w:pPr>
            <w:ins w:id="218" w:author="Norman Packard" w:date="2020-10-11T23:11:00Z">
              <w:r w:rsidRPr="004B752F">
                <w:rPr>
                  <w:rFonts w:ascii="Times New Roman" w:eastAsia="Times New Roman" w:hAnsi="Times New Roman" w:cs="Times New Roman"/>
                  <w:lang w:val="en-US"/>
                </w:rPr>
                <w:t>Romania</w:t>
              </w:r>
            </w:ins>
          </w:p>
          <w:p w14:paraId="6231D126" w14:textId="77777777" w:rsidR="004B752F" w:rsidRPr="004B752F" w:rsidRDefault="004B752F" w:rsidP="004B752F">
            <w:pPr>
              <w:rPr>
                <w:ins w:id="219" w:author="Norman Packard" w:date="2020-10-11T23:11:00Z"/>
                <w:rFonts w:ascii="Times New Roman" w:eastAsia="Times New Roman" w:hAnsi="Times New Roman" w:cs="Times New Roman"/>
                <w:lang w:val="en-US"/>
              </w:rPr>
            </w:pPr>
            <w:ins w:id="220" w:author="Norman Packard" w:date="2020-10-11T23:11:00Z">
              <w:r w:rsidRPr="004B752F">
                <w:rPr>
                  <w:rFonts w:ascii="Times New Roman" w:eastAsia="Times New Roman" w:hAnsi="Times New Roman" w:cs="Times New Roman"/>
                  <w:lang w:val="en-US"/>
                </w:rPr>
                <w:t>South Africa</w:t>
              </w:r>
            </w:ins>
          </w:p>
          <w:p w14:paraId="2C318F33" w14:textId="77777777" w:rsidR="004B752F" w:rsidRPr="004B752F" w:rsidRDefault="004B752F" w:rsidP="004B752F">
            <w:pPr>
              <w:rPr>
                <w:ins w:id="221" w:author="Norman Packard" w:date="2020-10-11T23:11:00Z"/>
                <w:rFonts w:ascii="Times New Roman" w:eastAsia="Times New Roman" w:hAnsi="Times New Roman" w:cs="Times New Roman"/>
                <w:lang w:val="en-US"/>
              </w:rPr>
            </w:pPr>
            <w:ins w:id="222" w:author="Norman Packard" w:date="2020-10-11T23:11:00Z">
              <w:r w:rsidRPr="004B752F">
                <w:rPr>
                  <w:rFonts w:ascii="Times New Roman" w:eastAsia="Times New Roman" w:hAnsi="Times New Roman" w:cs="Times New Roman"/>
                  <w:lang w:val="en-US"/>
                </w:rPr>
                <w:t>Tunisia</w:t>
              </w:r>
            </w:ins>
          </w:p>
          <w:p w14:paraId="044F5CB1" w14:textId="77777777" w:rsidR="004B752F" w:rsidRPr="004B752F" w:rsidRDefault="004B752F" w:rsidP="004B752F">
            <w:pPr>
              <w:rPr>
                <w:ins w:id="223" w:author="Norman Packard" w:date="2020-10-11T23:11:00Z"/>
                <w:rFonts w:ascii="Times New Roman" w:eastAsia="Times New Roman" w:hAnsi="Times New Roman" w:cs="Times New Roman"/>
                <w:lang w:val="en-US"/>
              </w:rPr>
            </w:pPr>
            <w:ins w:id="224" w:author="Norman Packard" w:date="2020-10-11T23:11:00Z">
              <w:r w:rsidRPr="004B752F">
                <w:rPr>
                  <w:rFonts w:ascii="Times New Roman" w:eastAsia="Times New Roman" w:hAnsi="Times New Roman" w:cs="Times New Roman"/>
                  <w:lang w:val="en-US"/>
                </w:rPr>
                <w:t>Ukraine</w:t>
              </w:r>
            </w:ins>
          </w:p>
          <w:p w14:paraId="73A39883" w14:textId="77777777" w:rsidR="004B752F" w:rsidRPr="004B752F" w:rsidRDefault="004B752F" w:rsidP="004B752F">
            <w:pPr>
              <w:rPr>
                <w:ins w:id="225" w:author="Norman Packard" w:date="2020-10-11T23:11:00Z"/>
                <w:rFonts w:ascii="Times New Roman" w:eastAsia="Times New Roman" w:hAnsi="Times New Roman" w:cs="Times New Roman"/>
                <w:lang w:val="en-US"/>
              </w:rPr>
            </w:pPr>
            <w:ins w:id="226" w:author="Norman Packard" w:date="2020-10-11T23:11:00Z">
              <w:r w:rsidRPr="004B752F">
                <w:rPr>
                  <w:rFonts w:ascii="Times New Roman" w:eastAsia="Times New Roman" w:hAnsi="Times New Roman" w:cs="Times New Roman"/>
                  <w:lang w:val="en-US"/>
                </w:rPr>
                <w:t>United States</w:t>
              </w:r>
            </w:ins>
          </w:p>
          <w:p w14:paraId="0D061094" w14:textId="77777777" w:rsidR="004B752F" w:rsidRDefault="004B752F" w:rsidP="0023072A">
            <w:pPr>
              <w:rPr>
                <w:ins w:id="227" w:author="Norman Packard" w:date="2020-10-11T23:11:00Z"/>
                <w:rFonts w:ascii="Times New Roman" w:eastAsia="Times New Roman" w:hAnsi="Times New Roman" w:cs="Times New Roman"/>
                <w:lang w:val="en-US"/>
              </w:rPr>
            </w:pPr>
          </w:p>
        </w:tc>
        <w:tc>
          <w:tcPr>
            <w:tcW w:w="2253" w:type="dxa"/>
          </w:tcPr>
          <w:p w14:paraId="2FDE525F" w14:textId="77777777" w:rsidR="004B752F" w:rsidRPr="004B752F" w:rsidRDefault="004B752F" w:rsidP="004B752F">
            <w:pPr>
              <w:rPr>
                <w:ins w:id="228" w:author="Norman Packard" w:date="2020-10-11T23:11:00Z"/>
                <w:rFonts w:ascii="Times New Roman" w:eastAsia="Times New Roman" w:hAnsi="Times New Roman" w:cs="Times New Roman"/>
                <w:lang w:val="en-US"/>
              </w:rPr>
            </w:pPr>
            <w:ins w:id="229" w:author="Norman Packard" w:date="2020-10-11T23:11:00Z">
              <w:r w:rsidRPr="004B752F">
                <w:rPr>
                  <w:rFonts w:ascii="Times New Roman" w:eastAsia="Times New Roman" w:hAnsi="Times New Roman" w:cs="Times New Roman"/>
                  <w:lang w:val="en-US"/>
                </w:rPr>
                <w:t>Hungary</w:t>
              </w:r>
            </w:ins>
          </w:p>
          <w:p w14:paraId="7F0ACF43" w14:textId="77777777" w:rsidR="004B752F" w:rsidRPr="004B752F" w:rsidRDefault="004B752F" w:rsidP="004B752F">
            <w:pPr>
              <w:rPr>
                <w:ins w:id="230" w:author="Norman Packard" w:date="2020-10-11T23:11:00Z"/>
                <w:rFonts w:ascii="Times New Roman" w:eastAsia="Times New Roman" w:hAnsi="Times New Roman" w:cs="Times New Roman"/>
                <w:lang w:val="en-US"/>
              </w:rPr>
            </w:pPr>
            <w:ins w:id="231" w:author="Norman Packard" w:date="2020-10-11T23:11:00Z">
              <w:r w:rsidRPr="004B752F">
                <w:rPr>
                  <w:rFonts w:ascii="Times New Roman" w:eastAsia="Times New Roman" w:hAnsi="Times New Roman" w:cs="Times New Roman"/>
                  <w:lang w:val="en-US"/>
                </w:rPr>
                <w:t>Kuwait</w:t>
              </w:r>
            </w:ins>
          </w:p>
          <w:p w14:paraId="5CBE4BDA" w14:textId="77777777" w:rsidR="004B752F" w:rsidRPr="004B752F" w:rsidRDefault="004B752F" w:rsidP="004B752F">
            <w:pPr>
              <w:rPr>
                <w:ins w:id="232" w:author="Norman Packard" w:date="2020-10-11T23:11:00Z"/>
                <w:rFonts w:ascii="Times New Roman" w:eastAsia="Times New Roman" w:hAnsi="Times New Roman" w:cs="Times New Roman"/>
                <w:lang w:val="en-US"/>
              </w:rPr>
            </w:pPr>
            <w:ins w:id="233" w:author="Norman Packard" w:date="2020-10-11T23:11:00Z">
              <w:r w:rsidRPr="004B752F">
                <w:rPr>
                  <w:rFonts w:ascii="Times New Roman" w:eastAsia="Times New Roman" w:hAnsi="Times New Roman" w:cs="Times New Roman"/>
                  <w:lang w:val="en-US"/>
                </w:rPr>
                <w:t>Poland</w:t>
              </w:r>
            </w:ins>
          </w:p>
          <w:p w14:paraId="0B70D69F" w14:textId="77777777" w:rsidR="004B752F" w:rsidRPr="004B752F" w:rsidRDefault="004B752F" w:rsidP="004B752F">
            <w:pPr>
              <w:rPr>
                <w:ins w:id="234" w:author="Norman Packard" w:date="2020-10-11T23:11:00Z"/>
                <w:rFonts w:ascii="Times New Roman" w:eastAsia="Times New Roman" w:hAnsi="Times New Roman" w:cs="Times New Roman"/>
                <w:lang w:val="en-US"/>
              </w:rPr>
            </w:pPr>
            <w:ins w:id="235" w:author="Norman Packard" w:date="2020-10-11T23:11:00Z">
              <w:r w:rsidRPr="004B752F">
                <w:rPr>
                  <w:rFonts w:ascii="Times New Roman" w:eastAsia="Times New Roman" w:hAnsi="Times New Roman" w:cs="Times New Roman"/>
                  <w:lang w:val="en-US"/>
                </w:rPr>
                <w:t>Portugal</w:t>
              </w:r>
            </w:ins>
          </w:p>
          <w:p w14:paraId="02E63EDF" w14:textId="77777777" w:rsidR="004B752F" w:rsidRPr="004B752F" w:rsidRDefault="004B752F" w:rsidP="004B752F">
            <w:pPr>
              <w:rPr>
                <w:ins w:id="236" w:author="Norman Packard" w:date="2020-10-11T23:11:00Z"/>
                <w:rFonts w:ascii="Times New Roman" w:eastAsia="Times New Roman" w:hAnsi="Times New Roman" w:cs="Times New Roman"/>
                <w:lang w:val="en-US"/>
              </w:rPr>
            </w:pPr>
            <w:ins w:id="237" w:author="Norman Packard" w:date="2020-10-11T23:11:00Z">
              <w:r w:rsidRPr="004B752F">
                <w:rPr>
                  <w:rFonts w:ascii="Times New Roman" w:eastAsia="Times New Roman" w:hAnsi="Times New Roman" w:cs="Times New Roman"/>
                  <w:lang w:val="en-US"/>
                </w:rPr>
                <w:t>Austria</w:t>
              </w:r>
            </w:ins>
          </w:p>
          <w:p w14:paraId="5606B1D3" w14:textId="77777777" w:rsidR="004B752F" w:rsidRPr="004B752F" w:rsidRDefault="004B752F" w:rsidP="004B752F">
            <w:pPr>
              <w:rPr>
                <w:ins w:id="238" w:author="Norman Packard" w:date="2020-10-11T23:11:00Z"/>
                <w:rFonts w:ascii="Times New Roman" w:eastAsia="Times New Roman" w:hAnsi="Times New Roman" w:cs="Times New Roman"/>
                <w:lang w:val="en-US"/>
              </w:rPr>
            </w:pPr>
            <w:ins w:id="239" w:author="Norman Packard" w:date="2020-10-11T23:11:00Z">
              <w:r w:rsidRPr="004B752F">
                <w:rPr>
                  <w:rFonts w:ascii="Times New Roman" w:eastAsia="Times New Roman" w:hAnsi="Times New Roman" w:cs="Times New Roman"/>
                  <w:lang w:val="en-US"/>
                </w:rPr>
                <w:t>Belarus</w:t>
              </w:r>
            </w:ins>
          </w:p>
          <w:p w14:paraId="59E0CA10" w14:textId="77777777" w:rsidR="004B752F" w:rsidRPr="004B752F" w:rsidRDefault="004B752F" w:rsidP="004B752F">
            <w:pPr>
              <w:rPr>
                <w:ins w:id="240" w:author="Norman Packard" w:date="2020-10-11T23:11:00Z"/>
                <w:rFonts w:ascii="Times New Roman" w:eastAsia="Times New Roman" w:hAnsi="Times New Roman" w:cs="Times New Roman"/>
                <w:lang w:val="en-US"/>
              </w:rPr>
            </w:pPr>
            <w:ins w:id="241" w:author="Norman Packard" w:date="2020-10-11T23:11:00Z">
              <w:r w:rsidRPr="004B752F">
                <w:rPr>
                  <w:rFonts w:ascii="Times New Roman" w:eastAsia="Times New Roman" w:hAnsi="Times New Roman" w:cs="Times New Roman"/>
                  <w:lang w:val="en-US"/>
                </w:rPr>
                <w:t>Belgium</w:t>
              </w:r>
            </w:ins>
          </w:p>
          <w:p w14:paraId="1FB4B390" w14:textId="77777777" w:rsidR="004B752F" w:rsidRPr="004B752F" w:rsidRDefault="004B752F" w:rsidP="004B752F">
            <w:pPr>
              <w:rPr>
                <w:ins w:id="242" w:author="Norman Packard" w:date="2020-10-11T23:11:00Z"/>
                <w:rFonts w:ascii="Times New Roman" w:eastAsia="Times New Roman" w:hAnsi="Times New Roman" w:cs="Times New Roman"/>
                <w:lang w:val="en-US"/>
              </w:rPr>
            </w:pPr>
            <w:ins w:id="243" w:author="Norman Packard" w:date="2020-10-11T23:11:00Z">
              <w:r w:rsidRPr="004B752F">
                <w:rPr>
                  <w:rFonts w:ascii="Times New Roman" w:eastAsia="Times New Roman" w:hAnsi="Times New Roman" w:cs="Times New Roman"/>
                  <w:lang w:val="en-US"/>
                </w:rPr>
                <w:t>Canada</w:t>
              </w:r>
            </w:ins>
          </w:p>
          <w:p w14:paraId="7259566E" w14:textId="77777777" w:rsidR="004B752F" w:rsidRPr="004B752F" w:rsidRDefault="004B752F" w:rsidP="004B752F">
            <w:pPr>
              <w:rPr>
                <w:ins w:id="244" w:author="Norman Packard" w:date="2020-10-11T23:11:00Z"/>
                <w:rFonts w:ascii="Times New Roman" w:eastAsia="Times New Roman" w:hAnsi="Times New Roman" w:cs="Times New Roman"/>
                <w:lang w:val="en-US"/>
              </w:rPr>
            </w:pPr>
            <w:ins w:id="245" w:author="Norman Packard" w:date="2020-10-11T23:11:00Z">
              <w:r w:rsidRPr="004B752F">
                <w:rPr>
                  <w:rFonts w:ascii="Times New Roman" w:eastAsia="Times New Roman" w:hAnsi="Times New Roman" w:cs="Times New Roman"/>
                  <w:lang w:val="en-US"/>
                </w:rPr>
                <w:t>Finland</w:t>
              </w:r>
            </w:ins>
          </w:p>
          <w:p w14:paraId="68559FDC" w14:textId="77777777" w:rsidR="004B752F" w:rsidRPr="004B752F" w:rsidRDefault="004B752F" w:rsidP="004B752F">
            <w:pPr>
              <w:rPr>
                <w:ins w:id="246" w:author="Norman Packard" w:date="2020-10-11T23:11:00Z"/>
                <w:rFonts w:ascii="Times New Roman" w:eastAsia="Times New Roman" w:hAnsi="Times New Roman" w:cs="Times New Roman"/>
                <w:lang w:val="en-US"/>
              </w:rPr>
            </w:pPr>
            <w:ins w:id="247" w:author="Norman Packard" w:date="2020-10-11T23:11:00Z">
              <w:r w:rsidRPr="004B752F">
                <w:rPr>
                  <w:rFonts w:ascii="Times New Roman" w:eastAsia="Times New Roman" w:hAnsi="Times New Roman" w:cs="Times New Roman"/>
                  <w:lang w:val="en-US"/>
                </w:rPr>
                <w:t>Germany</w:t>
              </w:r>
            </w:ins>
          </w:p>
          <w:p w14:paraId="37E2BC53" w14:textId="77777777" w:rsidR="004B752F" w:rsidRPr="004B752F" w:rsidRDefault="004B752F" w:rsidP="004B752F">
            <w:pPr>
              <w:rPr>
                <w:ins w:id="248" w:author="Norman Packard" w:date="2020-10-11T23:11:00Z"/>
                <w:rFonts w:ascii="Times New Roman" w:eastAsia="Times New Roman" w:hAnsi="Times New Roman" w:cs="Times New Roman"/>
                <w:lang w:val="en-US"/>
              </w:rPr>
            </w:pPr>
            <w:ins w:id="249" w:author="Norman Packard" w:date="2020-10-11T23:11:00Z">
              <w:r w:rsidRPr="004B752F">
                <w:rPr>
                  <w:rFonts w:ascii="Times New Roman" w:eastAsia="Times New Roman" w:hAnsi="Times New Roman" w:cs="Times New Roman"/>
                  <w:lang w:val="en-US"/>
                </w:rPr>
                <w:t>Ireland</w:t>
              </w:r>
            </w:ins>
          </w:p>
          <w:p w14:paraId="105F8A3B" w14:textId="77777777" w:rsidR="004B752F" w:rsidRPr="004B752F" w:rsidRDefault="004B752F" w:rsidP="004B752F">
            <w:pPr>
              <w:rPr>
                <w:ins w:id="250" w:author="Norman Packard" w:date="2020-10-11T23:11:00Z"/>
                <w:rFonts w:ascii="Times New Roman" w:eastAsia="Times New Roman" w:hAnsi="Times New Roman" w:cs="Times New Roman"/>
                <w:lang w:val="en-US"/>
              </w:rPr>
            </w:pPr>
            <w:ins w:id="251" w:author="Norman Packard" w:date="2020-10-11T23:11:00Z">
              <w:r w:rsidRPr="004B752F">
                <w:rPr>
                  <w:rFonts w:ascii="Times New Roman" w:eastAsia="Times New Roman" w:hAnsi="Times New Roman" w:cs="Times New Roman"/>
                  <w:lang w:val="en-US"/>
                </w:rPr>
                <w:t>Italy</w:t>
              </w:r>
            </w:ins>
          </w:p>
          <w:p w14:paraId="3C46B740" w14:textId="77777777" w:rsidR="004B752F" w:rsidRPr="004B752F" w:rsidRDefault="004B752F" w:rsidP="004B752F">
            <w:pPr>
              <w:rPr>
                <w:ins w:id="252" w:author="Norman Packard" w:date="2020-10-11T23:11:00Z"/>
                <w:rFonts w:ascii="Times New Roman" w:eastAsia="Times New Roman" w:hAnsi="Times New Roman" w:cs="Times New Roman"/>
                <w:lang w:val="en-US"/>
              </w:rPr>
            </w:pPr>
            <w:ins w:id="253" w:author="Norman Packard" w:date="2020-10-11T23:11:00Z">
              <w:r w:rsidRPr="004B752F">
                <w:rPr>
                  <w:rFonts w:ascii="Times New Roman" w:eastAsia="Times New Roman" w:hAnsi="Times New Roman" w:cs="Times New Roman"/>
                  <w:lang w:val="en-US"/>
                </w:rPr>
                <w:t>Luxembourg</w:t>
              </w:r>
            </w:ins>
          </w:p>
          <w:p w14:paraId="7FF0E677" w14:textId="77777777" w:rsidR="004B752F" w:rsidRPr="004B752F" w:rsidRDefault="004B752F" w:rsidP="004B752F">
            <w:pPr>
              <w:rPr>
                <w:ins w:id="254" w:author="Norman Packard" w:date="2020-10-11T23:11:00Z"/>
                <w:rFonts w:ascii="Times New Roman" w:eastAsia="Times New Roman" w:hAnsi="Times New Roman" w:cs="Times New Roman"/>
                <w:lang w:val="en-US"/>
              </w:rPr>
            </w:pPr>
            <w:ins w:id="255" w:author="Norman Packard" w:date="2020-10-11T23:11:00Z">
              <w:r w:rsidRPr="004B752F">
                <w:rPr>
                  <w:rFonts w:ascii="Times New Roman" w:eastAsia="Times New Roman" w:hAnsi="Times New Roman" w:cs="Times New Roman"/>
                  <w:lang w:val="en-US"/>
                </w:rPr>
                <w:t>Norway</w:t>
              </w:r>
            </w:ins>
          </w:p>
          <w:p w14:paraId="57C669BA" w14:textId="77777777" w:rsidR="004B752F" w:rsidRPr="004B752F" w:rsidRDefault="004B752F" w:rsidP="004B752F">
            <w:pPr>
              <w:rPr>
                <w:ins w:id="256" w:author="Norman Packard" w:date="2020-10-11T23:11:00Z"/>
                <w:rFonts w:ascii="Times New Roman" w:eastAsia="Times New Roman" w:hAnsi="Times New Roman" w:cs="Times New Roman"/>
                <w:lang w:val="en-US"/>
              </w:rPr>
            </w:pPr>
            <w:ins w:id="257" w:author="Norman Packard" w:date="2020-10-11T23:11:00Z">
              <w:r w:rsidRPr="004B752F">
                <w:rPr>
                  <w:rFonts w:ascii="Times New Roman" w:eastAsia="Times New Roman" w:hAnsi="Times New Roman" w:cs="Times New Roman"/>
                  <w:lang w:val="en-US"/>
                </w:rPr>
                <w:t>Qatar</w:t>
              </w:r>
            </w:ins>
          </w:p>
          <w:p w14:paraId="71D2E034" w14:textId="77777777" w:rsidR="004B752F" w:rsidRPr="004B752F" w:rsidRDefault="004B752F" w:rsidP="004B752F">
            <w:pPr>
              <w:rPr>
                <w:ins w:id="258" w:author="Norman Packard" w:date="2020-10-11T23:11:00Z"/>
                <w:rFonts w:ascii="Times New Roman" w:eastAsia="Times New Roman" w:hAnsi="Times New Roman" w:cs="Times New Roman"/>
                <w:lang w:val="en-US"/>
              </w:rPr>
            </w:pPr>
            <w:ins w:id="259" w:author="Norman Packard" w:date="2020-10-11T23:11:00Z">
              <w:r w:rsidRPr="004B752F">
                <w:rPr>
                  <w:rFonts w:ascii="Times New Roman" w:eastAsia="Times New Roman" w:hAnsi="Times New Roman" w:cs="Times New Roman"/>
                  <w:lang w:val="en-US"/>
                </w:rPr>
                <w:t>Spain</w:t>
              </w:r>
            </w:ins>
          </w:p>
          <w:p w14:paraId="41F030B6" w14:textId="77777777" w:rsidR="004B752F" w:rsidRPr="004B752F" w:rsidRDefault="004B752F" w:rsidP="004B752F">
            <w:pPr>
              <w:rPr>
                <w:ins w:id="260" w:author="Norman Packard" w:date="2020-10-11T23:11:00Z"/>
                <w:rFonts w:ascii="Times New Roman" w:eastAsia="Times New Roman" w:hAnsi="Times New Roman" w:cs="Times New Roman"/>
                <w:lang w:val="en-US"/>
              </w:rPr>
            </w:pPr>
            <w:ins w:id="261" w:author="Norman Packard" w:date="2020-10-11T23:11:00Z">
              <w:r w:rsidRPr="004B752F">
                <w:rPr>
                  <w:rFonts w:ascii="Times New Roman" w:eastAsia="Times New Roman" w:hAnsi="Times New Roman" w:cs="Times New Roman"/>
                  <w:lang w:val="en-US"/>
                </w:rPr>
                <w:t>Switzerland</w:t>
              </w:r>
            </w:ins>
          </w:p>
          <w:p w14:paraId="36899FD8" w14:textId="77777777" w:rsidR="004B752F" w:rsidRPr="004B752F" w:rsidRDefault="004B752F" w:rsidP="004B752F">
            <w:pPr>
              <w:rPr>
                <w:ins w:id="262" w:author="Norman Packard" w:date="2020-10-11T23:11:00Z"/>
                <w:rFonts w:ascii="Times New Roman" w:eastAsia="Times New Roman" w:hAnsi="Times New Roman" w:cs="Times New Roman"/>
                <w:lang w:val="en-US"/>
              </w:rPr>
            </w:pPr>
            <w:ins w:id="263" w:author="Norman Packard" w:date="2020-10-11T23:11:00Z">
              <w:r w:rsidRPr="004B752F">
                <w:rPr>
                  <w:rFonts w:ascii="Times New Roman" w:eastAsia="Times New Roman" w:hAnsi="Times New Roman" w:cs="Times New Roman"/>
                  <w:lang w:val="en-US"/>
                </w:rPr>
                <w:t>Turkey</w:t>
              </w:r>
            </w:ins>
          </w:p>
          <w:p w14:paraId="3CB6A9D3" w14:textId="77777777" w:rsidR="004B752F" w:rsidRDefault="004B752F" w:rsidP="0023072A">
            <w:pPr>
              <w:rPr>
                <w:ins w:id="264" w:author="Norman Packard" w:date="2020-10-11T23:11:00Z"/>
                <w:rFonts w:ascii="Times New Roman" w:eastAsia="Times New Roman" w:hAnsi="Times New Roman" w:cs="Times New Roman"/>
                <w:lang w:val="en-US"/>
              </w:rPr>
            </w:pPr>
          </w:p>
        </w:tc>
        <w:tc>
          <w:tcPr>
            <w:tcW w:w="2253" w:type="dxa"/>
          </w:tcPr>
          <w:p w14:paraId="62A38EFC" w14:textId="77777777" w:rsidR="004B752F" w:rsidRPr="004B752F" w:rsidRDefault="004B752F" w:rsidP="004B752F">
            <w:pPr>
              <w:rPr>
                <w:ins w:id="265" w:author="Norman Packard" w:date="2020-10-11T23:12:00Z"/>
                <w:rFonts w:ascii="Times New Roman" w:eastAsia="Times New Roman" w:hAnsi="Times New Roman" w:cs="Times New Roman"/>
                <w:lang w:val="en-US"/>
              </w:rPr>
            </w:pPr>
            <w:ins w:id="266" w:author="Norman Packard" w:date="2020-10-11T23:12:00Z">
              <w:r w:rsidRPr="004B752F">
                <w:rPr>
                  <w:rFonts w:ascii="Times New Roman" w:eastAsia="Times New Roman" w:hAnsi="Times New Roman" w:cs="Times New Roman"/>
                  <w:lang w:val="en-US"/>
                </w:rPr>
                <w:t>Ecuador</w:t>
              </w:r>
            </w:ins>
          </w:p>
          <w:p w14:paraId="37B14811" w14:textId="77777777" w:rsidR="004B752F" w:rsidRPr="004B752F" w:rsidRDefault="004B752F" w:rsidP="004B752F">
            <w:pPr>
              <w:rPr>
                <w:ins w:id="267" w:author="Norman Packard" w:date="2020-10-11T23:12:00Z"/>
                <w:rFonts w:ascii="Times New Roman" w:eastAsia="Times New Roman" w:hAnsi="Times New Roman" w:cs="Times New Roman"/>
                <w:lang w:val="en-US"/>
              </w:rPr>
            </w:pPr>
            <w:ins w:id="268" w:author="Norman Packard" w:date="2020-10-11T23:12:00Z">
              <w:r w:rsidRPr="004B752F">
                <w:rPr>
                  <w:rFonts w:ascii="Times New Roman" w:eastAsia="Times New Roman" w:hAnsi="Times New Roman" w:cs="Times New Roman"/>
                  <w:lang w:val="en-US"/>
                </w:rPr>
                <w:t>United Arab Emirates</w:t>
              </w:r>
            </w:ins>
          </w:p>
          <w:p w14:paraId="469DD600" w14:textId="27268AF2" w:rsidR="004B752F" w:rsidRDefault="004B752F" w:rsidP="004B752F">
            <w:pPr>
              <w:rPr>
                <w:ins w:id="269" w:author="Norman Packard" w:date="2020-10-11T23:11:00Z"/>
                <w:rFonts w:ascii="Times New Roman" w:eastAsia="Times New Roman" w:hAnsi="Times New Roman" w:cs="Times New Roman"/>
                <w:lang w:val="en-US"/>
              </w:rPr>
            </w:pPr>
            <w:ins w:id="270" w:author="Norman Packard" w:date="2020-10-11T23:12:00Z">
              <w:r w:rsidRPr="004B752F">
                <w:rPr>
                  <w:rFonts w:ascii="Times New Roman" w:eastAsia="Times New Roman" w:hAnsi="Times New Roman" w:cs="Times New Roman"/>
                  <w:lang w:val="en-US"/>
                </w:rPr>
                <w:t>Kyrgyzstan</w:t>
              </w:r>
            </w:ins>
          </w:p>
        </w:tc>
      </w:tr>
    </w:tbl>
    <w:p w14:paraId="6C462DCB" w14:textId="77777777" w:rsidR="004B752F" w:rsidRPr="0023072A" w:rsidRDefault="004B752F" w:rsidP="0023072A">
      <w:pPr>
        <w:rPr>
          <w:ins w:id="271" w:author="Norman Packard" w:date="2020-10-11T22:58:00Z"/>
          <w:rFonts w:ascii="Times New Roman" w:eastAsia="Times New Roman" w:hAnsi="Times New Roman" w:cs="Times New Roman"/>
          <w:lang w:val="en-US" w:eastAsia="ja-JP"/>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lastRenderedPageBreak/>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272"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273"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274"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275"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276"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277"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278"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279"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280"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281"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282"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283"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284"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285"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286"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287"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288"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28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290"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291"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292"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29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29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29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29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51"/>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7D89CA6" w14:textId="77777777" w:rsidR="00693293" w:rsidRPr="00693293" w:rsidRDefault="0011114A" w:rsidP="00693293">
      <w:pPr>
        <w:pStyle w:val="EndNoteBibliography"/>
        <w:rPr>
          <w:noProof/>
        </w:rPr>
      </w:pPr>
      <w:r>
        <w:fldChar w:fldCharType="begin"/>
      </w:r>
      <w:r>
        <w:instrText xml:space="preserve"> ADDIN EN.REFLIST </w:instrText>
      </w:r>
      <w:r>
        <w:fldChar w:fldCharType="separate"/>
      </w:r>
      <w:r w:rsidR="00693293" w:rsidRPr="00693293">
        <w:rPr>
          <w:noProof/>
        </w:rPr>
        <w:t>1.</w:t>
      </w:r>
      <w:r w:rsidR="00693293" w:rsidRPr="00693293">
        <w:rPr>
          <w:noProof/>
        </w:rPr>
        <w:tab/>
        <w:t>Kermack, W.O., McKendrick, A.G., Walker, G.T.: A contribution to the mathematical theory of epidemics. Proceedings of the Royal Society of London. Series A, Containing Papers of a Mathematical and Physical Character 115,</w:t>
      </w:r>
      <w:r w:rsidR="00693293" w:rsidRPr="00693293">
        <w:rPr>
          <w:b/>
          <w:noProof/>
        </w:rPr>
        <w:t xml:space="preserve"> </w:t>
      </w:r>
      <w:r w:rsidR="00693293" w:rsidRPr="00693293">
        <w:rPr>
          <w:noProof/>
        </w:rPr>
        <w:t>700-721 (1927)</w:t>
      </w:r>
    </w:p>
    <w:p w14:paraId="2E8855CE" w14:textId="77777777" w:rsidR="00693293" w:rsidRPr="00693293" w:rsidRDefault="00693293" w:rsidP="00693293">
      <w:pPr>
        <w:pStyle w:val="EndNoteBibliography"/>
        <w:rPr>
          <w:noProof/>
        </w:rPr>
      </w:pPr>
      <w:r w:rsidRPr="00693293">
        <w:rPr>
          <w:noProof/>
        </w:rPr>
        <w:t>2.</w:t>
      </w:r>
      <w:r w:rsidRPr="00693293">
        <w:rPr>
          <w:noProof/>
        </w:rPr>
        <w:tab/>
        <w:t>Anderson, R.M., Anderson, B., May, R.M.: Infectious Diseases of Humans: Dynamics and Control. Oxford University Press, Oxford, UK (1992)</w:t>
      </w:r>
    </w:p>
    <w:p w14:paraId="11A2F958" w14:textId="77777777" w:rsidR="00693293" w:rsidRPr="00693293" w:rsidRDefault="00693293" w:rsidP="00693293">
      <w:pPr>
        <w:pStyle w:val="EndNoteBibliography"/>
        <w:rPr>
          <w:noProof/>
        </w:rPr>
      </w:pPr>
      <w:r w:rsidRPr="00693293">
        <w:rPr>
          <w:noProof/>
        </w:rPr>
        <w:t>3.</w:t>
      </w:r>
      <w:r w:rsidRPr="00693293">
        <w:rPr>
          <w:noProof/>
        </w:rPr>
        <w:tab/>
        <w:t>Anderson, R., May, R.: Directly transmitted infections diseases: control by vaccination. Science 215,</w:t>
      </w:r>
      <w:r w:rsidRPr="00693293">
        <w:rPr>
          <w:b/>
          <w:noProof/>
        </w:rPr>
        <w:t xml:space="preserve"> </w:t>
      </w:r>
      <w:r w:rsidRPr="00693293">
        <w:rPr>
          <w:noProof/>
        </w:rPr>
        <w:t>1053-1060 (1982)</w:t>
      </w:r>
    </w:p>
    <w:p w14:paraId="58D08455" w14:textId="77777777" w:rsidR="00693293" w:rsidRPr="00693293" w:rsidRDefault="00693293" w:rsidP="00693293">
      <w:pPr>
        <w:pStyle w:val="EndNoteBibliography"/>
        <w:rPr>
          <w:noProof/>
        </w:rPr>
      </w:pPr>
      <w:r w:rsidRPr="00693293">
        <w:rPr>
          <w:noProof/>
        </w:rPr>
        <w:t>4.</w:t>
      </w:r>
      <w:r w:rsidRPr="00693293">
        <w:rPr>
          <w:noProof/>
        </w:rPr>
        <w:tab/>
        <w:t>Hethcote, H.W.: The Mathematics of Infectious Diseases. SIAM Rev. 42,</w:t>
      </w:r>
      <w:r w:rsidRPr="00693293">
        <w:rPr>
          <w:b/>
          <w:noProof/>
        </w:rPr>
        <w:t xml:space="preserve"> </w:t>
      </w:r>
      <w:r w:rsidRPr="00693293">
        <w:rPr>
          <w:noProof/>
        </w:rPr>
        <w:t>599–653 (2000)</w:t>
      </w:r>
    </w:p>
    <w:p w14:paraId="44B7C60F" w14:textId="77777777" w:rsidR="00693293" w:rsidRPr="00693293" w:rsidRDefault="00693293" w:rsidP="00693293">
      <w:pPr>
        <w:pStyle w:val="EndNoteBibliography"/>
        <w:rPr>
          <w:noProof/>
        </w:rPr>
      </w:pPr>
      <w:r w:rsidRPr="00693293">
        <w:rPr>
          <w:noProof/>
        </w:rPr>
        <w:t>5.</w:t>
      </w:r>
      <w:r w:rsidRPr="00693293">
        <w:rPr>
          <w:noProof/>
        </w:rPr>
        <w:tab/>
        <w:t>Wu, Z., McGoogan, J.M.: Characteristics of and Important Lessons from the Coronavirus Disease 2019 (COVID-19) Outbreak in China: Summary of a Report of 72 314 Cases from the Chinese Center for Disease Control and Prevention. . JAMA 323,</w:t>
      </w:r>
      <w:r w:rsidRPr="00693293">
        <w:rPr>
          <w:b/>
          <w:noProof/>
        </w:rPr>
        <w:t xml:space="preserve"> </w:t>
      </w:r>
      <w:r w:rsidRPr="00693293">
        <w:rPr>
          <w:noProof/>
        </w:rPr>
        <w:t>1239–1242 (2020)</w:t>
      </w:r>
    </w:p>
    <w:p w14:paraId="5C42E484" w14:textId="77777777" w:rsidR="00693293" w:rsidRPr="00693293" w:rsidRDefault="00693293" w:rsidP="00693293">
      <w:pPr>
        <w:pStyle w:val="EndNoteBibliography"/>
        <w:rPr>
          <w:noProof/>
        </w:rPr>
      </w:pPr>
      <w:r w:rsidRPr="00693293">
        <w:rPr>
          <w:noProof/>
        </w:rPr>
        <w:t>6.</w:t>
      </w:r>
      <w:r w:rsidRPr="00693293">
        <w:rPr>
          <w:noProof/>
        </w:rPr>
        <w:tab/>
        <w:t>Lin, Q., Zhao, S., Gao, D., Lou, Y., Yang, S., Musa, S.S., Wang, M.H., Cai, Y., Wang, W., Yang, L., He, D.: A conceptual model for the coronavirus disease 2019 (COVID-19) outbreak in Wuhan, China with individual reaction and governmental action. Int. J. Infect. Dis. 93,</w:t>
      </w:r>
      <w:r w:rsidRPr="00693293">
        <w:rPr>
          <w:b/>
          <w:noProof/>
        </w:rPr>
        <w:t xml:space="preserve"> </w:t>
      </w:r>
      <w:r w:rsidRPr="00693293">
        <w:rPr>
          <w:noProof/>
        </w:rPr>
        <w:t>211-216 (2020)</w:t>
      </w:r>
    </w:p>
    <w:p w14:paraId="42E649F5" w14:textId="77777777" w:rsidR="00693293" w:rsidRPr="00693293" w:rsidRDefault="00693293" w:rsidP="00693293">
      <w:pPr>
        <w:pStyle w:val="EndNoteBibliography"/>
        <w:rPr>
          <w:noProof/>
        </w:rPr>
      </w:pPr>
      <w:r w:rsidRPr="00693293">
        <w:rPr>
          <w:noProof/>
        </w:rPr>
        <w:t>7.</w:t>
      </w:r>
      <w:r w:rsidRPr="00693293">
        <w:rPr>
          <w:noProof/>
        </w:rPr>
        <w:tab/>
        <w:t>Giordano, G., Blanchini, F., Bruno, R., Colaneri, P., Di Filippo, A., Di Matteo, A., Colaneri, M.: Modelling the COVID-19 epidemic and implementation of population-wide interventions in Italy. Nature Medicine (2020)</w:t>
      </w:r>
    </w:p>
    <w:p w14:paraId="75A266D9" w14:textId="77777777" w:rsidR="00693293" w:rsidRPr="00693293" w:rsidRDefault="00693293" w:rsidP="00693293">
      <w:pPr>
        <w:pStyle w:val="EndNoteBibliography"/>
        <w:rPr>
          <w:noProof/>
        </w:rPr>
      </w:pPr>
      <w:r w:rsidRPr="00693293">
        <w:rPr>
          <w:noProof/>
        </w:rPr>
        <w:t>8.</w:t>
      </w:r>
      <w:r w:rsidRPr="00693293">
        <w:rPr>
          <w:noProof/>
        </w:rPr>
        <w:tab/>
        <w:t>Gumel, A.B., Ruan, S., Day, T., Watmough, J., Brauer, F., van den Driessche, P., Gabrielson, D., Bowman, C., Alexander, M.E., Ardal, S., Wu, J., Sahai, B.M.: Modelling strategies for controlling SARS outbreaks. Proc Biol Sci 271,</w:t>
      </w:r>
      <w:r w:rsidRPr="00693293">
        <w:rPr>
          <w:b/>
          <w:noProof/>
        </w:rPr>
        <w:t xml:space="preserve"> </w:t>
      </w:r>
      <w:r w:rsidRPr="00693293">
        <w:rPr>
          <w:noProof/>
        </w:rPr>
        <w:t>2223-2232 (2004)</w:t>
      </w:r>
    </w:p>
    <w:p w14:paraId="54BA1FCB" w14:textId="77777777" w:rsidR="00693293" w:rsidRPr="00693293" w:rsidRDefault="00693293" w:rsidP="00693293">
      <w:pPr>
        <w:pStyle w:val="EndNoteBibliography"/>
        <w:rPr>
          <w:noProof/>
        </w:rPr>
      </w:pPr>
      <w:r w:rsidRPr="00693293">
        <w:rPr>
          <w:noProof/>
        </w:rPr>
        <w:t>9.</w:t>
      </w:r>
      <w:r w:rsidRPr="00693293">
        <w:rPr>
          <w:noProof/>
        </w:rPr>
        <w:tab/>
        <w:t>Klepac, P., Kucharski, A.J., Conlan, A.J., Kissler, S., Tang, M., Fry, H., Gog, J.R.: Contacts in context: large-scale setting-specific social mixing matrices from the BBC Pandemic project. medRxiv (2020)</w:t>
      </w:r>
    </w:p>
    <w:p w14:paraId="3FDC59FB" w14:textId="77777777" w:rsidR="00693293" w:rsidRPr="00693293" w:rsidRDefault="00693293" w:rsidP="00693293">
      <w:pPr>
        <w:pStyle w:val="EndNoteBibliography"/>
        <w:rPr>
          <w:noProof/>
        </w:rPr>
      </w:pPr>
      <w:r w:rsidRPr="00693293">
        <w:rPr>
          <w:noProof/>
        </w:rPr>
        <w:t>10.</w:t>
      </w:r>
      <w:r w:rsidRPr="00693293">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93293">
        <w:rPr>
          <w:b/>
          <w:noProof/>
        </w:rPr>
        <w:t xml:space="preserve"> </w:t>
      </w:r>
      <w:r w:rsidRPr="00693293">
        <w:rPr>
          <w:noProof/>
        </w:rPr>
        <w:t>e261-e270 (2020)</w:t>
      </w:r>
    </w:p>
    <w:p w14:paraId="3774C661" w14:textId="77777777" w:rsidR="00693293" w:rsidRPr="00693293" w:rsidRDefault="00693293" w:rsidP="00693293">
      <w:pPr>
        <w:pStyle w:val="EndNoteBibliography"/>
        <w:rPr>
          <w:noProof/>
        </w:rPr>
      </w:pPr>
      <w:r w:rsidRPr="00693293">
        <w:rPr>
          <w:noProof/>
        </w:rPr>
        <w:t>11.</w:t>
      </w:r>
      <w:r w:rsidRPr="00693293">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93293">
        <w:rPr>
          <w:b/>
          <w:noProof/>
        </w:rPr>
        <w:t xml:space="preserve"> </w:t>
      </w:r>
      <w:r w:rsidRPr="00693293">
        <w:rPr>
          <w:noProof/>
        </w:rPr>
        <w:t>e488-e496 (2020)</w:t>
      </w:r>
    </w:p>
    <w:p w14:paraId="6EA202D5" w14:textId="77777777" w:rsidR="00693293" w:rsidRPr="00693293" w:rsidRDefault="00693293" w:rsidP="00693293">
      <w:pPr>
        <w:pStyle w:val="EndNoteBibliography"/>
        <w:rPr>
          <w:noProof/>
        </w:rPr>
      </w:pPr>
      <w:r w:rsidRPr="00693293">
        <w:rPr>
          <w:noProof/>
        </w:rPr>
        <w:t>12.</w:t>
      </w:r>
      <w:r w:rsidRPr="00693293">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93293">
        <w:rPr>
          <w:b/>
          <w:noProof/>
        </w:rPr>
        <w:t xml:space="preserve"> </w:t>
      </w:r>
      <w:r w:rsidRPr="00693293">
        <w:rPr>
          <w:noProof/>
        </w:rPr>
        <w:t>553-558 (2020)</w:t>
      </w:r>
    </w:p>
    <w:p w14:paraId="642CA9F2" w14:textId="77777777" w:rsidR="00693293" w:rsidRPr="00693293" w:rsidRDefault="00693293" w:rsidP="00693293">
      <w:pPr>
        <w:pStyle w:val="EndNoteBibliography"/>
        <w:rPr>
          <w:noProof/>
        </w:rPr>
      </w:pPr>
      <w:r w:rsidRPr="00693293">
        <w:rPr>
          <w:noProof/>
        </w:rPr>
        <w:lastRenderedPageBreak/>
        <w:t>13.</w:t>
      </w:r>
      <w:r w:rsidRPr="00693293">
        <w:rPr>
          <w:noProof/>
        </w:rPr>
        <w:tab/>
        <w:t>Angulo, J., Yu, H.-L., Langousis, A., Kolovos, A., Wang, J., Madrid, A.E., Christakos, G.: Spatiotemporal Infectious Disease Modeling: A BME-SIR Approach. PLOS ONE 8,</w:t>
      </w:r>
      <w:r w:rsidRPr="00693293">
        <w:rPr>
          <w:b/>
          <w:noProof/>
        </w:rPr>
        <w:t xml:space="preserve"> </w:t>
      </w:r>
      <w:r w:rsidRPr="00693293">
        <w:rPr>
          <w:noProof/>
        </w:rPr>
        <w:t>e72168 (2013)</w:t>
      </w:r>
    </w:p>
    <w:p w14:paraId="7EFC6292" w14:textId="77777777" w:rsidR="00693293" w:rsidRPr="00693293" w:rsidRDefault="00693293" w:rsidP="00693293">
      <w:pPr>
        <w:pStyle w:val="EndNoteBibliography"/>
        <w:rPr>
          <w:noProof/>
        </w:rPr>
      </w:pPr>
      <w:r w:rsidRPr="00693293">
        <w:rPr>
          <w:noProof/>
        </w:rPr>
        <w:t>14.</w:t>
      </w:r>
      <w:r w:rsidRPr="00693293">
        <w:rPr>
          <w:noProof/>
        </w:rPr>
        <w:tab/>
        <w:t>Keeling, M.J.: The effects of local spatial structure on epidemiological invasions. Proc Biol Sci 266,</w:t>
      </w:r>
      <w:r w:rsidRPr="00693293">
        <w:rPr>
          <w:b/>
          <w:noProof/>
        </w:rPr>
        <w:t xml:space="preserve"> </w:t>
      </w:r>
      <w:r w:rsidRPr="00693293">
        <w:rPr>
          <w:noProof/>
        </w:rPr>
        <w:t>859-867 (1999)</w:t>
      </w:r>
    </w:p>
    <w:p w14:paraId="6D878DA6" w14:textId="77777777" w:rsidR="00693293" w:rsidRPr="00693293" w:rsidRDefault="00693293" w:rsidP="00693293">
      <w:pPr>
        <w:pStyle w:val="EndNoteBibliography"/>
        <w:rPr>
          <w:noProof/>
        </w:rPr>
      </w:pPr>
      <w:r w:rsidRPr="00693293">
        <w:rPr>
          <w:noProof/>
        </w:rPr>
        <w:t>15.</w:t>
      </w:r>
      <w:r w:rsidRPr="00693293">
        <w:rPr>
          <w:noProof/>
        </w:rPr>
        <w:tab/>
        <w:t>Danon, L., Brooks-Pollock, E., Bailey, M., Keeling, M.J.: A spatial model of CoVID-19 transmission in England and Wales: early spread and peak timing. medRxiv 2020.2002.2012.20022566 (2020)</w:t>
      </w:r>
    </w:p>
    <w:p w14:paraId="1302F4DF" w14:textId="77777777" w:rsidR="00693293" w:rsidRPr="00693293" w:rsidRDefault="00693293" w:rsidP="00693293">
      <w:pPr>
        <w:pStyle w:val="EndNoteBibliography"/>
        <w:rPr>
          <w:noProof/>
        </w:rPr>
      </w:pPr>
      <w:r w:rsidRPr="00693293">
        <w:rPr>
          <w:noProof/>
        </w:rPr>
        <w:t>16.</w:t>
      </w:r>
      <w:r w:rsidRPr="00693293">
        <w:rPr>
          <w:noProof/>
        </w:rPr>
        <w:tab/>
        <w:t>Epstein, J.M., Parker, J., Cummings, D., Hammond, R.A.: Coupled Contagion Dynamics of Fear and Disease: Mathematical and Computational Explorations. PLOS ONE 3,</w:t>
      </w:r>
      <w:r w:rsidRPr="00693293">
        <w:rPr>
          <w:b/>
          <w:noProof/>
        </w:rPr>
        <w:t xml:space="preserve"> </w:t>
      </w:r>
      <w:r w:rsidRPr="00693293">
        <w:rPr>
          <w:noProof/>
        </w:rPr>
        <w:t>e3955 (2008)</w:t>
      </w:r>
    </w:p>
    <w:p w14:paraId="79BBD33C" w14:textId="77777777" w:rsidR="00693293" w:rsidRPr="00693293" w:rsidRDefault="00693293" w:rsidP="00693293">
      <w:pPr>
        <w:pStyle w:val="EndNoteBibliography"/>
        <w:rPr>
          <w:noProof/>
        </w:rPr>
      </w:pPr>
      <w:r w:rsidRPr="00693293">
        <w:rPr>
          <w:noProof/>
        </w:rPr>
        <w:t>17.</w:t>
      </w:r>
      <w:r w:rsidRPr="00693293">
        <w:rPr>
          <w:noProof/>
        </w:rPr>
        <w:tab/>
        <w:t>Ziff, A.L., Ziff, R.M.: Fractal kinetics of COVID-19 pandemic. medRxiv (2020)</w:t>
      </w:r>
    </w:p>
    <w:p w14:paraId="627C3D0E" w14:textId="77777777" w:rsidR="00693293" w:rsidRPr="00693293" w:rsidRDefault="00693293" w:rsidP="00693293">
      <w:pPr>
        <w:pStyle w:val="EndNoteBibliography"/>
        <w:rPr>
          <w:noProof/>
        </w:rPr>
      </w:pPr>
      <w:r w:rsidRPr="00693293">
        <w:rPr>
          <w:noProof/>
        </w:rPr>
        <w:t>18.</w:t>
      </w:r>
      <w:r w:rsidRPr="00693293">
        <w:rPr>
          <w:noProof/>
        </w:rPr>
        <w:tab/>
        <w:t>Simoes, J.M.: Spatial Epidemic Modelling in Social Networks. AIP Conference Proceedings 776,</w:t>
      </w:r>
      <w:r w:rsidRPr="00693293">
        <w:rPr>
          <w:b/>
          <w:noProof/>
        </w:rPr>
        <w:t xml:space="preserve"> </w:t>
      </w:r>
      <w:r w:rsidRPr="00693293">
        <w:rPr>
          <w:noProof/>
        </w:rPr>
        <w:t>287-297 (2005)</w:t>
      </w:r>
    </w:p>
    <w:p w14:paraId="09425824" w14:textId="77777777" w:rsidR="00693293" w:rsidRPr="00693293" w:rsidRDefault="00693293" w:rsidP="00693293">
      <w:pPr>
        <w:pStyle w:val="EndNoteBibliography"/>
        <w:rPr>
          <w:noProof/>
        </w:rPr>
      </w:pPr>
      <w:r w:rsidRPr="00693293">
        <w:rPr>
          <w:noProof/>
        </w:rPr>
        <w:t>19.</w:t>
      </w:r>
      <w:r w:rsidRPr="00693293">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93293">
        <w:rPr>
          <w:b/>
          <w:noProof/>
        </w:rPr>
        <w:t xml:space="preserve"> </w:t>
      </w:r>
      <w:r w:rsidRPr="00693293">
        <w:rPr>
          <w:noProof/>
        </w:rPr>
        <w:t>041102 (2020)</w:t>
      </w:r>
    </w:p>
    <w:p w14:paraId="220E2F2E" w14:textId="77777777" w:rsidR="00693293" w:rsidRPr="00693293" w:rsidRDefault="00693293" w:rsidP="00693293">
      <w:pPr>
        <w:pStyle w:val="EndNoteBibliography"/>
        <w:rPr>
          <w:noProof/>
        </w:rPr>
      </w:pPr>
      <w:r w:rsidRPr="00693293">
        <w:rPr>
          <w:noProof/>
        </w:rPr>
        <w:t>20.</w:t>
      </w:r>
      <w:r w:rsidRPr="00693293">
        <w:rPr>
          <w:noProof/>
        </w:rPr>
        <w:tab/>
        <w:t>Hunter, E., Mac Namee, B., Kelleher, J.D.: A Taxonomy for Agent-Based Models in Human Infectious Disease Epidemiology. Journal of Artificial Societies and Social Simulation 20,</w:t>
      </w:r>
      <w:r w:rsidRPr="00693293">
        <w:rPr>
          <w:b/>
          <w:noProof/>
        </w:rPr>
        <w:t xml:space="preserve"> </w:t>
      </w:r>
      <w:r w:rsidRPr="00693293">
        <w:rPr>
          <w:noProof/>
        </w:rPr>
        <w:t>2 (2017)</w:t>
      </w:r>
    </w:p>
    <w:p w14:paraId="0258FF52" w14:textId="77777777" w:rsidR="00693293" w:rsidRPr="00693293" w:rsidRDefault="00693293" w:rsidP="00693293">
      <w:pPr>
        <w:pStyle w:val="EndNoteBibliography"/>
        <w:rPr>
          <w:noProof/>
        </w:rPr>
      </w:pPr>
      <w:r w:rsidRPr="00693293">
        <w:rPr>
          <w:noProof/>
        </w:rPr>
        <w:t>21.</w:t>
      </w:r>
      <w:r w:rsidRPr="00693293">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93293">
        <w:rPr>
          <w:b/>
          <w:noProof/>
        </w:rPr>
        <w:t xml:space="preserve"> </w:t>
      </w:r>
      <w:r w:rsidRPr="00693293">
        <w:rPr>
          <w:noProof/>
        </w:rPr>
        <w:t>395 (2020)</w:t>
      </w:r>
    </w:p>
    <w:p w14:paraId="762F7EA0" w14:textId="77777777" w:rsidR="00693293" w:rsidRPr="00693293" w:rsidRDefault="00693293" w:rsidP="00693293">
      <w:pPr>
        <w:pStyle w:val="EndNoteBibliography"/>
        <w:rPr>
          <w:noProof/>
        </w:rPr>
      </w:pPr>
      <w:r w:rsidRPr="00693293">
        <w:rPr>
          <w:noProof/>
        </w:rPr>
        <w:t>22.</w:t>
      </w:r>
      <w:r w:rsidRPr="00693293">
        <w:rPr>
          <w:noProof/>
        </w:rPr>
        <w:tab/>
        <w:t>Wang, C.J., Ng, C.Y., Brook, R.H.: Response to COVID-19 in Taiwan: Big Data Analytics, New Technology, and Proactive Testing. JAMA 323,</w:t>
      </w:r>
      <w:r w:rsidRPr="00693293">
        <w:rPr>
          <w:b/>
          <w:noProof/>
        </w:rPr>
        <w:t xml:space="preserve"> </w:t>
      </w:r>
      <w:r w:rsidRPr="00693293">
        <w:rPr>
          <w:noProof/>
        </w:rPr>
        <w:t>1341-1342 (2020)</w:t>
      </w:r>
    </w:p>
    <w:p w14:paraId="5075C438" w14:textId="77777777" w:rsidR="00693293" w:rsidRPr="00693293" w:rsidRDefault="00693293" w:rsidP="00693293">
      <w:pPr>
        <w:pStyle w:val="EndNoteBibliography"/>
        <w:rPr>
          <w:noProof/>
        </w:rPr>
      </w:pPr>
      <w:r w:rsidRPr="00693293">
        <w:rPr>
          <w:noProof/>
        </w:rPr>
        <w:t>23.</w:t>
      </w:r>
      <w:r w:rsidRPr="00693293">
        <w:rPr>
          <w:noProof/>
        </w:rPr>
        <w:tab/>
        <w:t>Zhou, C., Su, F., Pei, T., Zhang, A., Du, Y., Luo, B., Cao, Z., Wang, J., Yuan, W., Zhu, Y., Song, C., Chen, J., Xu, J., Li, F., Ma, T., Jiang, L., Yan, F., Yi, J., Hu, Y., Liao, Y., Xiao, H.: COVID-19: Challenges to GIS with Big Data. Geography and Sustainability 1,</w:t>
      </w:r>
      <w:r w:rsidRPr="00693293">
        <w:rPr>
          <w:b/>
          <w:noProof/>
        </w:rPr>
        <w:t xml:space="preserve"> </w:t>
      </w:r>
      <w:r w:rsidRPr="00693293">
        <w:rPr>
          <w:noProof/>
        </w:rPr>
        <w:t>77-87 (2020)</w:t>
      </w:r>
    </w:p>
    <w:p w14:paraId="614EF966" w14:textId="77777777" w:rsidR="00693293" w:rsidRPr="00693293" w:rsidRDefault="00693293" w:rsidP="00693293">
      <w:pPr>
        <w:pStyle w:val="EndNoteBibliography"/>
        <w:rPr>
          <w:noProof/>
        </w:rPr>
      </w:pPr>
      <w:r w:rsidRPr="00693293">
        <w:rPr>
          <w:noProof/>
        </w:rPr>
        <w:t>24.</w:t>
      </w:r>
      <w:r w:rsidRPr="00693293">
        <w:rPr>
          <w:noProof/>
        </w:rPr>
        <w:tab/>
        <w:t>Chowell, G., Sattenspiel, L., Bansal, S., Viboud, C.: Mathematical models to characterize early epidemic growth: A review. Phys Life Rev 18,</w:t>
      </w:r>
      <w:r w:rsidRPr="00693293">
        <w:rPr>
          <w:b/>
          <w:noProof/>
        </w:rPr>
        <w:t xml:space="preserve"> </w:t>
      </w:r>
      <w:r w:rsidRPr="00693293">
        <w:rPr>
          <w:noProof/>
        </w:rPr>
        <w:t>66-97 (2016)</w:t>
      </w:r>
    </w:p>
    <w:p w14:paraId="401352A7" w14:textId="77777777" w:rsidR="00693293" w:rsidRPr="00693293" w:rsidRDefault="00693293" w:rsidP="00693293">
      <w:pPr>
        <w:pStyle w:val="EndNoteBibliography"/>
        <w:rPr>
          <w:noProof/>
        </w:rPr>
      </w:pPr>
      <w:r w:rsidRPr="00693293">
        <w:rPr>
          <w:noProof/>
        </w:rPr>
        <w:t>25.</w:t>
      </w:r>
      <w:r w:rsidRPr="00693293">
        <w:rPr>
          <w:noProof/>
        </w:rPr>
        <w:tab/>
        <w:t>Okell, L.C., Verity, R., Watson, O.J., Mishra, S., Walker, P., Whittaker, C., Katzourakis, A., Donnelly, C.A., Riley, S., Ghani, A.C.: Have deaths from COVID-19 in Europe plateaued due to herd immunity? Lancet (London, England) (2020)</w:t>
      </w:r>
    </w:p>
    <w:p w14:paraId="53C6F3BE" w14:textId="77777777" w:rsidR="00693293" w:rsidRPr="00693293" w:rsidRDefault="00693293" w:rsidP="00693293">
      <w:pPr>
        <w:pStyle w:val="EndNoteBibliography"/>
        <w:rPr>
          <w:noProof/>
        </w:rPr>
      </w:pPr>
      <w:r w:rsidRPr="00693293">
        <w:rPr>
          <w:noProof/>
        </w:rPr>
        <w:t>26.</w:t>
      </w:r>
      <w:r w:rsidRPr="00693293">
        <w:rPr>
          <w:noProof/>
        </w:rPr>
        <w:tab/>
        <w:t>Bruinen de Bruin, Y., Lequarre, A.-S., McCourt, J., Clevestig, P., Pigazzani, F., Zare Jeddi, M., Colosio, C., Goulart, M.: Initial impacts of global risk mitigation measures taken during the combatting of the COVID-19 pandemic. Safety Science 128,</w:t>
      </w:r>
      <w:r w:rsidRPr="00693293">
        <w:rPr>
          <w:b/>
          <w:noProof/>
        </w:rPr>
        <w:t xml:space="preserve"> </w:t>
      </w:r>
      <w:r w:rsidRPr="00693293">
        <w:rPr>
          <w:noProof/>
        </w:rPr>
        <w:t>104773 (2020)</w:t>
      </w:r>
    </w:p>
    <w:p w14:paraId="15902754" w14:textId="77777777" w:rsidR="00693293" w:rsidRPr="00693293" w:rsidRDefault="00693293" w:rsidP="00693293">
      <w:pPr>
        <w:pStyle w:val="EndNoteBibliography"/>
        <w:rPr>
          <w:noProof/>
        </w:rPr>
      </w:pPr>
      <w:r w:rsidRPr="00693293">
        <w:rPr>
          <w:noProof/>
        </w:rPr>
        <w:t>27.</w:t>
      </w:r>
      <w:r w:rsidRPr="00693293">
        <w:rPr>
          <w:noProof/>
        </w:rPr>
        <w:tab/>
        <w:t>Johnston, M.D., Pell, B.: A Dynamical Framework for Modeling Fear of Infection and Frustration with Social Distancing in COVID-19 Spread. arXiv preprint arXiv:2008.06023 (2020)</w:t>
      </w:r>
    </w:p>
    <w:p w14:paraId="2C56B63A" w14:textId="77777777" w:rsidR="00693293" w:rsidRPr="00693293" w:rsidRDefault="00693293" w:rsidP="00693293">
      <w:pPr>
        <w:pStyle w:val="EndNoteBibliography"/>
        <w:rPr>
          <w:noProof/>
        </w:rPr>
      </w:pPr>
      <w:r w:rsidRPr="00693293">
        <w:rPr>
          <w:noProof/>
        </w:rPr>
        <w:t>28.</w:t>
      </w:r>
      <w:r w:rsidRPr="00693293">
        <w:rPr>
          <w:noProof/>
        </w:rPr>
        <w:tab/>
        <w:t>Ghosh, I.: Modeling the effects of prosocial awareness on COVID-19 dynamics: A case study on Colombia. arXiv preprint arXiv:2008.09109 (2020)</w:t>
      </w:r>
    </w:p>
    <w:p w14:paraId="5E6D7339" w14:textId="77777777" w:rsidR="00693293" w:rsidRPr="00693293" w:rsidRDefault="00693293" w:rsidP="00693293">
      <w:pPr>
        <w:pStyle w:val="EndNoteBibliography"/>
        <w:rPr>
          <w:noProof/>
        </w:rPr>
      </w:pPr>
      <w:r w:rsidRPr="00693293">
        <w:rPr>
          <w:noProof/>
        </w:rPr>
        <w:t>29.</w:t>
      </w:r>
      <w:r w:rsidRPr="00693293">
        <w:rPr>
          <w:noProof/>
        </w:rPr>
        <w:tab/>
        <w:t>Perra, N., Balcan, D., Gonçalves, B., Vespignani, A.: Towards a characterization of behavior-disease models. PloS one 6,</w:t>
      </w:r>
      <w:r w:rsidRPr="00693293">
        <w:rPr>
          <w:b/>
          <w:noProof/>
        </w:rPr>
        <w:t xml:space="preserve"> </w:t>
      </w:r>
      <w:r w:rsidRPr="00693293">
        <w:rPr>
          <w:noProof/>
        </w:rPr>
        <w:t>e23084 (2011)</w:t>
      </w:r>
    </w:p>
    <w:p w14:paraId="7F0168DD" w14:textId="77777777" w:rsidR="00693293" w:rsidRPr="00693293" w:rsidRDefault="00693293" w:rsidP="00693293">
      <w:pPr>
        <w:pStyle w:val="EndNoteBibliography"/>
        <w:rPr>
          <w:noProof/>
        </w:rPr>
      </w:pPr>
      <w:r w:rsidRPr="00693293">
        <w:rPr>
          <w:noProof/>
        </w:rPr>
        <w:t>30.</w:t>
      </w:r>
      <w:r w:rsidRPr="00693293">
        <w:rPr>
          <w:noProof/>
        </w:rPr>
        <w:tab/>
        <w:t xml:space="preserve">Fenichel, E.P., Castillo-Chavez, C., Ceddia, M.G., Chowell, G., Parra, P.A.G., Hickling, G.J., Holloway, G., Horan, R., Morin, B., Perrings, C.: Adaptive human behavior in </w:t>
      </w:r>
      <w:r w:rsidRPr="00693293">
        <w:rPr>
          <w:noProof/>
        </w:rPr>
        <w:lastRenderedPageBreak/>
        <w:t>epidemiological models. Proceedings of the National Academy of Sciences 108,</w:t>
      </w:r>
      <w:r w:rsidRPr="00693293">
        <w:rPr>
          <w:b/>
          <w:noProof/>
        </w:rPr>
        <w:t xml:space="preserve"> </w:t>
      </w:r>
      <w:r w:rsidRPr="00693293">
        <w:rPr>
          <w:noProof/>
        </w:rPr>
        <w:t>6306-6311 (2011)</w:t>
      </w:r>
    </w:p>
    <w:p w14:paraId="2CC70021" w14:textId="77777777" w:rsidR="00693293" w:rsidRPr="00693293" w:rsidRDefault="00693293" w:rsidP="00693293">
      <w:pPr>
        <w:pStyle w:val="EndNoteBibliography"/>
        <w:rPr>
          <w:noProof/>
        </w:rPr>
      </w:pPr>
      <w:r w:rsidRPr="00693293">
        <w:rPr>
          <w:noProof/>
        </w:rPr>
        <w:t>31.</w:t>
      </w:r>
      <w:r w:rsidRPr="00693293">
        <w:rPr>
          <w:noProof/>
        </w:rPr>
        <w:tab/>
        <w:t>Manfredi, P., D'Onofrio, A.: Modeling the interplay between human behavior and the spread of infectious diseases. Springer Science &amp; Business Media (2013)</w:t>
      </w:r>
    </w:p>
    <w:p w14:paraId="6AC34194" w14:textId="77777777" w:rsidR="00693293" w:rsidRPr="00693293" w:rsidRDefault="00693293" w:rsidP="00693293">
      <w:pPr>
        <w:pStyle w:val="EndNoteBibliography"/>
        <w:rPr>
          <w:noProof/>
        </w:rPr>
      </w:pPr>
      <w:r w:rsidRPr="00693293">
        <w:rPr>
          <w:noProof/>
        </w:rPr>
        <w:t>32.</w:t>
      </w:r>
      <w:r w:rsidRPr="00693293">
        <w:rPr>
          <w:noProof/>
        </w:rPr>
        <w:tab/>
        <w:t>Fenichel, E.P., Castillo-Chavez, C., Ceddia, M.G., Chowell, G., Parra, P.A.G., Hickling, G.J., Holloway, G., Horan, R., Morin, B., Perrings, C., Springborn, M., Velazquez, L., Villalobos, C.: Adaptive human behavior in epidemiological models. Proc Natl Acad Sci U S A 108,</w:t>
      </w:r>
      <w:r w:rsidRPr="00693293">
        <w:rPr>
          <w:b/>
          <w:noProof/>
        </w:rPr>
        <w:t xml:space="preserve"> </w:t>
      </w:r>
      <w:r w:rsidRPr="00693293">
        <w:rPr>
          <w:noProof/>
        </w:rPr>
        <w:t>6306-6311 (2011)</w:t>
      </w:r>
    </w:p>
    <w:p w14:paraId="4297EF14" w14:textId="77777777" w:rsidR="00693293" w:rsidRPr="00693293" w:rsidRDefault="00693293" w:rsidP="00693293">
      <w:pPr>
        <w:pStyle w:val="EndNoteBibliography"/>
        <w:rPr>
          <w:noProof/>
        </w:rPr>
      </w:pPr>
      <w:r w:rsidRPr="00693293">
        <w:rPr>
          <w:noProof/>
        </w:rPr>
        <w:t>33.</w:t>
      </w:r>
      <w:r w:rsidRPr="00693293">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0DACD1AB" w14:textId="77777777" w:rsidR="00693293" w:rsidRPr="00693293" w:rsidRDefault="00693293" w:rsidP="00693293">
      <w:pPr>
        <w:pStyle w:val="EndNoteBibliography"/>
        <w:rPr>
          <w:noProof/>
        </w:rPr>
      </w:pPr>
      <w:r w:rsidRPr="00693293">
        <w:rPr>
          <w:noProof/>
        </w:rPr>
        <w:t>34.</w:t>
      </w:r>
      <w:r w:rsidRPr="00693293">
        <w:rPr>
          <w:noProof/>
        </w:rPr>
        <w:tab/>
        <w:t>Yin, J., Redovich, J.: Kinetic Modeling of Virus Growth in Cells. Microbiology and Molecular Biology Reviews 82,</w:t>
      </w:r>
      <w:r w:rsidRPr="00693293">
        <w:rPr>
          <w:b/>
          <w:noProof/>
        </w:rPr>
        <w:t xml:space="preserve"> </w:t>
      </w:r>
      <w:r w:rsidRPr="00693293">
        <w:rPr>
          <w:noProof/>
        </w:rPr>
        <w:t>e00066-00017 (2018)</w:t>
      </w:r>
    </w:p>
    <w:p w14:paraId="262D5BBE" w14:textId="77777777" w:rsidR="00693293" w:rsidRPr="00693293" w:rsidRDefault="00693293" w:rsidP="00693293">
      <w:pPr>
        <w:pStyle w:val="EndNoteBibliography"/>
        <w:rPr>
          <w:noProof/>
        </w:rPr>
      </w:pPr>
      <w:r w:rsidRPr="00693293">
        <w:rPr>
          <w:noProof/>
        </w:rPr>
        <w:t>35.</w:t>
      </w:r>
      <w:r w:rsidRPr="00693293">
        <w:rPr>
          <w:noProof/>
        </w:rPr>
        <w:tab/>
        <w:t>Biebricher, C.K., Eigen, M., Gardiner, W.C.: Kinetics of ribonucleic acid replication. Biochemistry 22,</w:t>
      </w:r>
      <w:r w:rsidRPr="00693293">
        <w:rPr>
          <w:b/>
          <w:noProof/>
        </w:rPr>
        <w:t xml:space="preserve"> </w:t>
      </w:r>
      <w:r w:rsidRPr="00693293">
        <w:rPr>
          <w:noProof/>
        </w:rPr>
        <w:t>2544-2559 (1983)</w:t>
      </w:r>
    </w:p>
    <w:p w14:paraId="70DB69FF" w14:textId="77777777" w:rsidR="00693293" w:rsidRPr="00693293" w:rsidRDefault="00693293" w:rsidP="00693293">
      <w:pPr>
        <w:pStyle w:val="EndNoteBibliography"/>
        <w:rPr>
          <w:noProof/>
        </w:rPr>
      </w:pPr>
      <w:r w:rsidRPr="00693293">
        <w:rPr>
          <w:noProof/>
        </w:rPr>
        <w:t>36.</w:t>
      </w:r>
      <w:r w:rsidRPr="00693293">
        <w:rPr>
          <w:noProof/>
        </w:rPr>
        <w:tab/>
        <w:t>Jones, M.C., Rice, J.A.: Displaying the Important Features of Large Collections of Similar Curves. The American Statistician 46,</w:t>
      </w:r>
      <w:r w:rsidRPr="00693293">
        <w:rPr>
          <w:b/>
          <w:noProof/>
        </w:rPr>
        <w:t xml:space="preserve"> </w:t>
      </w:r>
      <w:r w:rsidRPr="00693293">
        <w:rPr>
          <w:noProof/>
        </w:rPr>
        <w:t>140-145 (1992)</w:t>
      </w:r>
    </w:p>
    <w:p w14:paraId="37CEE8D4" w14:textId="77777777" w:rsidR="00693293" w:rsidRPr="00693293" w:rsidRDefault="00693293" w:rsidP="00693293">
      <w:pPr>
        <w:pStyle w:val="EndNoteBibliography"/>
        <w:rPr>
          <w:noProof/>
        </w:rPr>
      </w:pPr>
      <w:r w:rsidRPr="00693293">
        <w:rPr>
          <w:noProof/>
        </w:rPr>
        <w:t>37.</w:t>
      </w:r>
      <w:r w:rsidRPr="00693293">
        <w:rPr>
          <w:noProof/>
        </w:rPr>
        <w:tab/>
        <w:t>McInnes, L., Healy, J., Astels, S.: hdbscan: Hierarchical density based clustering. Journal of Open Source Software 2,</w:t>
      </w:r>
      <w:r w:rsidRPr="00693293">
        <w:rPr>
          <w:b/>
          <w:noProof/>
        </w:rPr>
        <w:t xml:space="preserve"> </w:t>
      </w:r>
      <w:r w:rsidRPr="00693293">
        <w:rPr>
          <w:noProof/>
        </w:rPr>
        <w:t>205 (2017)</w:t>
      </w:r>
    </w:p>
    <w:p w14:paraId="346E6B33" w14:textId="77777777" w:rsidR="00693293" w:rsidRPr="00693293" w:rsidRDefault="00693293" w:rsidP="00693293">
      <w:pPr>
        <w:pStyle w:val="EndNoteBibliography"/>
        <w:rPr>
          <w:noProof/>
        </w:rPr>
      </w:pPr>
      <w:r w:rsidRPr="00693293">
        <w:rPr>
          <w:noProof/>
        </w:rPr>
        <w:t>38.</w:t>
      </w:r>
      <w:r w:rsidRPr="00693293">
        <w:rPr>
          <w:noProof/>
        </w:rPr>
        <w:tab/>
        <w:t>Richard Eiser, J., Bostrom, A., Burton, I., Johnston, D.M., McClure, J., Paton, D., van der Pligt, J., White, M.P.: Risk interpretation and action: A conceptual framework for responses to natural hazards. International Journal of Disaster Risk Reduction 1,</w:t>
      </w:r>
      <w:r w:rsidRPr="00693293">
        <w:rPr>
          <w:b/>
          <w:noProof/>
        </w:rPr>
        <w:t xml:space="preserve"> </w:t>
      </w:r>
      <w:r w:rsidRPr="00693293">
        <w:rPr>
          <w:noProof/>
        </w:rPr>
        <w:t>5-16 (2012)</w:t>
      </w:r>
    </w:p>
    <w:p w14:paraId="3F78C781" w14:textId="77777777" w:rsidR="00693293" w:rsidRPr="00693293" w:rsidRDefault="00693293" w:rsidP="00693293">
      <w:pPr>
        <w:pStyle w:val="EndNoteBibliography"/>
        <w:rPr>
          <w:noProof/>
        </w:rPr>
      </w:pPr>
      <w:r w:rsidRPr="00693293">
        <w:rPr>
          <w:noProof/>
        </w:rPr>
        <w:t>39.</w:t>
      </w:r>
      <w:r w:rsidRPr="00693293">
        <w:rPr>
          <w:noProof/>
        </w:rPr>
        <w:tab/>
        <w:t>Tye, E., Finnie, T.J.R., Hall, I., Leach, S.: PyGOM - A Python Package for Simplifying Modelling with Systems of Ordinary Differential Equations. ArXiv abs/1803.06934,</w:t>
      </w:r>
      <w:r w:rsidRPr="00693293">
        <w:rPr>
          <w:b/>
          <w:noProof/>
        </w:rPr>
        <w:t xml:space="preserve"> </w:t>
      </w:r>
      <w:r w:rsidRPr="00693293">
        <w:rPr>
          <w:noProof/>
        </w:rPr>
        <w:t>(2018)</w:t>
      </w:r>
    </w:p>
    <w:p w14:paraId="467B1384" w14:textId="0527C06E" w:rsidR="00693293" w:rsidRPr="00693293" w:rsidRDefault="00693293" w:rsidP="00693293">
      <w:pPr>
        <w:pStyle w:val="EndNoteBibliography"/>
        <w:rPr>
          <w:noProof/>
        </w:rPr>
      </w:pPr>
      <w:r w:rsidRPr="00693293">
        <w:rPr>
          <w:noProof/>
        </w:rPr>
        <w:t>40.</w:t>
      </w:r>
      <w:r w:rsidRPr="00693293">
        <w:rPr>
          <w:noProof/>
        </w:rPr>
        <w:tab/>
        <w:t xml:space="preserve">Hill, A., Levy, M., Xie, S., Sheen, S., Shinnick, J., Gheorghe, A., Rehmann, C.: Modeling COVID-19 spread vs healthcare capacity, 2020., Planning as Inference in Epidemiological Models.  Available from: </w:t>
      </w:r>
      <w:hyperlink r:id="rId53" w:history="1">
        <w:r w:rsidRPr="00693293">
          <w:rPr>
            <w:rStyle w:val="Hyperlink"/>
            <w:noProof/>
          </w:rPr>
          <w:t>https://www.researchgate.net/publication/340295625_Planning_as_Inference_in_Epidemiological_Models</w:t>
        </w:r>
      </w:hyperlink>
      <w:r w:rsidRPr="00693293">
        <w:rPr>
          <w:noProof/>
        </w:rPr>
        <w:t>. (2020) doi:</w:t>
      </w:r>
    </w:p>
    <w:p w14:paraId="2ECE22D5" w14:textId="49B48C54" w:rsidR="00693293" w:rsidRPr="00693293" w:rsidRDefault="00693293" w:rsidP="00693293">
      <w:pPr>
        <w:pStyle w:val="EndNoteBibliography"/>
        <w:rPr>
          <w:noProof/>
        </w:rPr>
      </w:pPr>
      <w:r w:rsidRPr="00693293">
        <w:rPr>
          <w:noProof/>
        </w:rPr>
        <w:t>41.</w:t>
      </w:r>
      <w:r w:rsidRPr="00693293">
        <w:rPr>
          <w:noProof/>
        </w:rPr>
        <w:tab/>
      </w:r>
      <w:hyperlink r:id="rId54" w:history="1">
        <w:r w:rsidRPr="00693293">
          <w:rPr>
            <w:rStyle w:val="Hyperlink"/>
            <w:noProof/>
          </w:rPr>
          <w:t>https://github.com/cjekel/piecewise_linear_fit_py</w:t>
        </w:r>
      </w:hyperlink>
    </w:p>
    <w:p w14:paraId="6BA3835C" w14:textId="77777777" w:rsidR="00693293" w:rsidRPr="00693293" w:rsidRDefault="00693293" w:rsidP="00693293">
      <w:pPr>
        <w:pStyle w:val="EndNoteBibliography"/>
        <w:rPr>
          <w:noProof/>
        </w:rPr>
      </w:pPr>
      <w:r w:rsidRPr="00693293">
        <w:rPr>
          <w:noProof/>
        </w:rPr>
        <w:t>42.</w:t>
      </w:r>
      <w:r w:rsidRPr="00693293">
        <w:rPr>
          <w:noProof/>
        </w:rPr>
        <w:tab/>
        <w:t xml:space="preserve">COVID-19 Data Repository by the Center for Systems Science and Engineering (CSSE) at Johns Hopkins University. </w:t>
      </w:r>
    </w:p>
    <w:p w14:paraId="15C7E5D8" w14:textId="77777777" w:rsidR="00693293" w:rsidRPr="00693293" w:rsidRDefault="00693293" w:rsidP="00693293">
      <w:pPr>
        <w:pStyle w:val="EndNoteBibliography"/>
        <w:rPr>
          <w:noProof/>
        </w:rPr>
      </w:pPr>
      <w:r w:rsidRPr="00693293">
        <w:rPr>
          <w:noProof/>
        </w:rPr>
        <w:t>43.</w:t>
      </w:r>
      <w:r w:rsidRPr="00693293">
        <w:rPr>
          <w:noProof/>
        </w:rPr>
        <w:tab/>
        <w:t>Roser, M., Ritchie , H., Ortiz-Ospina, E., Hasell, J.: Coronavirus Pandemic (COVID-19). OurWorldInData.org (2020) doi:</w:t>
      </w:r>
    </w:p>
    <w:p w14:paraId="797B7548" w14:textId="6367878C" w:rsidR="00A41CB4" w:rsidRDefault="0011114A">
      <w:r>
        <w:fldChar w:fldCharType="end"/>
      </w:r>
    </w:p>
    <w:sectPr w:rsidR="00A41CB4" w:rsidSect="00205CEC">
      <w:footerReference w:type="even" r:id="rId55"/>
      <w:footerReference w:type="default" r:id="rId5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C72090" w14:textId="77777777" w:rsidR="00247435" w:rsidRDefault="00247435" w:rsidP="00205CEC">
      <w:r>
        <w:separator/>
      </w:r>
    </w:p>
  </w:endnote>
  <w:endnote w:type="continuationSeparator" w:id="0">
    <w:p w14:paraId="52934ED7" w14:textId="77777777" w:rsidR="00247435" w:rsidRDefault="00247435" w:rsidP="00205CEC">
      <w:r>
        <w:continuationSeparator/>
      </w:r>
    </w:p>
  </w:endnote>
  <w:endnote w:type="continuationNotice" w:id="1">
    <w:p w14:paraId="75E9A2D7" w14:textId="77777777" w:rsidR="00247435" w:rsidRDefault="002474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06761B" w14:textId="77777777" w:rsidR="00247435" w:rsidRDefault="00247435" w:rsidP="00205CEC">
      <w:r>
        <w:separator/>
      </w:r>
    </w:p>
  </w:footnote>
  <w:footnote w:type="continuationSeparator" w:id="0">
    <w:p w14:paraId="149A076D" w14:textId="77777777" w:rsidR="00247435" w:rsidRDefault="00247435" w:rsidP="00205CEC">
      <w:r>
        <w:continuationSeparator/>
      </w:r>
    </w:p>
  </w:footnote>
  <w:footnote w:type="continuationNotice" w:id="1">
    <w:p w14:paraId="65118046" w14:textId="77777777" w:rsidR="00247435" w:rsidRDefault="0024743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8"/>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47435"/>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A0EFF"/>
    <w:rsid w:val="003B0E83"/>
    <w:rsid w:val="003B3411"/>
    <w:rsid w:val="003B726D"/>
    <w:rsid w:val="003E07A2"/>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465EE"/>
    <w:rsid w:val="00656A28"/>
    <w:rsid w:val="00671EB8"/>
    <w:rsid w:val="006836A1"/>
    <w:rsid w:val="00693293"/>
    <w:rsid w:val="006978B2"/>
    <w:rsid w:val="006A1118"/>
    <w:rsid w:val="006B0AED"/>
    <w:rsid w:val="006B2018"/>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448D"/>
    <w:rsid w:val="007D68F4"/>
    <w:rsid w:val="007D7C63"/>
    <w:rsid w:val="007E73A9"/>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hyperlink" Target="https://www.researchgate.net/publication/340295625_Planning_as_Inference_in_Epidemiological_Models"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33</Pages>
  <Words>12493</Words>
  <Characters>71211</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6</cp:revision>
  <dcterms:created xsi:type="dcterms:W3CDTF">2020-10-11T05:26:00Z</dcterms:created>
  <dcterms:modified xsi:type="dcterms:W3CDTF">2020-10-12T06:13:00Z</dcterms:modified>
</cp:coreProperties>
</file>