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r>
        <w:t xml:space="preserve">The first salient feature of dynamics is the asymptotic fraction of the population that becomes immune to the disease.  </w:t>
      </w:r>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2C613F06"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r w:rsidR="001267A8">
        <w:t xml:space="preserve">In analogy with the viral proliferation kinetics producing linear </w:t>
      </w:r>
      <w:r w:rsidR="001267A8">
        <w:lastRenderedPageBreak/>
        <w:t>growth, t</w:t>
      </w:r>
      <w:r w:rsidR="002D1BB0">
        <w:t>he authors</w:t>
      </w:r>
      <w:r w:rsidR="001267A8">
        <w:t>’</w:t>
      </w:r>
      <w:r w:rsidR="002D1BB0">
        <w:t xml:space="preserve"> propose</w:t>
      </w:r>
      <w:r w:rsidR="001267A8">
        <w:t>d caution coupling is</w:t>
      </w:r>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pPr>
      <w:r>
        <w:t xml:space="preserve">A third salient feature is multiple waves of infection (multiple peaks in observed cases).  Reactive models have been seen to produce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r>
        <w:t xml:space="preserve">.  The data for Covid-19 are already showing a third wave; our model with caution coupling can produce multiple </w:t>
      </w:r>
      <w:r w:rsidR="00AD44D7">
        <w:t>waves</w:t>
      </w:r>
      <w:r>
        <w:t>.</w:t>
      </w:r>
    </w:p>
    <w:p w14:paraId="231E21A3" w14:textId="77777777" w:rsidR="00CD5AFA" w:rsidRDefault="00CD5AFA" w:rsidP="009C03BC">
      <w:pPr>
        <w:jc w:val="both"/>
      </w:pPr>
    </w:p>
    <w:p w14:paraId="10A1191E" w14:textId="01AA671F" w:rsidR="00924DF1" w:rsidRDefault="00326435" w:rsidP="00AD44D7">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r w:rsidR="00AD44D7">
        <w:t>T</w:t>
      </w:r>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AD44D7">
        <w:t>But upon inspection</w:t>
      </w:r>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AD44D7">
        <w:t>To quantify these common features seen in groups of country profiles, we use</w:t>
      </w:r>
      <w:r w:rsidR="00014A64" w:rsidRPr="003B0E83">
        <w:t xml:space="preserve"> functional</w:t>
      </w:r>
      <w:r w:rsidR="00AD44D7">
        <w:t xml:space="preserve"> principal component analys</w:t>
      </w:r>
      <w:ins w:id="0" w:author="Norman Packard" w:date="2020-10-10T22:26:00Z">
        <w:r w:rsidR="005724B5">
          <w:t>i</w:t>
        </w:r>
      </w:ins>
      <w:del w:id="1" w:author="Norman Packard" w:date="2020-10-10T22:26:00Z">
        <w:r w:rsidR="00AD44D7" w:rsidDel="005724B5">
          <w:delText>y</w:delText>
        </w:r>
      </w:del>
      <w:r w:rsidR="00AD44D7">
        <w:t>s</w:t>
      </w:r>
      <w:r w:rsidR="00014A64" w:rsidRPr="003B0E83">
        <w:t xml:space="preserve"> </w:t>
      </w:r>
      <w:r w:rsidR="00AD44D7">
        <w:t>(F</w:t>
      </w:r>
      <w:r w:rsidR="00014A64" w:rsidRPr="003B0E83">
        <w:t>PCA</w:t>
      </w:r>
      <w:r w:rsidR="00AD44D7">
        <w:t>),</w:t>
      </w:r>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924DF1">
        <w:t xml:space="preserve">, followed by clustering, using hierarchical density-based clustering (HDBSCAN) </w:t>
      </w:r>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r w:rsidR="00924DF1">
        <w:t xml:space="preserve">.  </w:t>
      </w:r>
      <w:r w:rsidR="0024554E">
        <w:t xml:space="preserve">After synchronizing country temporal data and filtering countries to obtain those with enough data (see the SI for details), </w:t>
      </w:r>
      <w:r w:rsidR="00924DF1">
        <w:t>FPCA embed</w:t>
      </w:r>
      <w:r w:rsidR="0024554E">
        <w:t>s</w:t>
      </w:r>
      <w:r w:rsidR="00924DF1">
        <w:t xml:space="preserve"> each country’s temporal curve in a function space, then uses analysis of variance to find</w:t>
      </w:r>
      <w:r w:rsidR="00620DA2">
        <w:t xml:space="preserve"> a </w:t>
      </w:r>
      <w:r w:rsidR="00D9228A">
        <w:t xml:space="preserve">smaller </w:t>
      </w:r>
      <w:r w:rsidR="00620DA2">
        <w:t xml:space="preserve">function space </w:t>
      </w:r>
      <w:r w:rsidR="00D9228A">
        <w:t xml:space="preserve">(for a given reduced dimensionality) </w:t>
      </w:r>
      <w:r w:rsidR="00924DF1">
        <w:t>that capture</w:t>
      </w:r>
      <w:r w:rsidR="00620DA2">
        <w:t>s</w:t>
      </w:r>
      <w:r w:rsidR="00924DF1">
        <w:t xml:space="preserve"> </w:t>
      </w:r>
      <w:r w:rsidR="00620DA2">
        <w:t>the most</w:t>
      </w:r>
      <w:r w:rsidR="00924DF1">
        <w:t xml:space="preserve"> varia</w:t>
      </w:r>
      <w:r w:rsidR="00620DA2">
        <w:t>nce</w:t>
      </w:r>
      <w:r w:rsidR="00924DF1">
        <w:t xml:space="preserve"> </w:t>
      </w:r>
      <w:r w:rsidR="00620DA2">
        <w:t>in</w:t>
      </w:r>
      <w:r w:rsidR="00924DF1">
        <w:t xml:space="preserve"> </w:t>
      </w:r>
      <w:r w:rsidR="00D9228A">
        <w:t xml:space="preserve">the </w:t>
      </w:r>
      <w:r w:rsidR="00620DA2">
        <w:t xml:space="preserve">projected </w:t>
      </w:r>
      <w:r w:rsidR="00924DF1">
        <w:t>country curves</w:t>
      </w:r>
      <w:r w:rsidR="0024554E">
        <w:t xml:space="preserve">.  </w:t>
      </w:r>
      <w:r w:rsidR="00D9228A">
        <w:t>I</w:t>
      </w:r>
      <w:r w:rsidR="0024554E">
        <w:t>n th</w:t>
      </w:r>
      <w:r w:rsidR="00620DA2">
        <w:t>is</w:t>
      </w:r>
      <w:r w:rsidR="0024554E">
        <w:t xml:space="preserve"> reduced dimension </w:t>
      </w:r>
      <w:r w:rsidR="00D9228A">
        <w:t xml:space="preserve">FPCA </w:t>
      </w:r>
      <w:r w:rsidR="0024554E">
        <w:t>function space</w:t>
      </w:r>
      <w:r w:rsidR="00D9228A">
        <w:t>,</w:t>
      </w:r>
      <w:r w:rsidR="00620DA2">
        <w:t xml:space="preserve"> </w:t>
      </w:r>
      <w:r w:rsidR="0024554E">
        <w:t xml:space="preserve">we </w:t>
      </w:r>
      <w:r w:rsidR="00D9228A">
        <w:t xml:space="preserve">project and </w:t>
      </w:r>
      <w:r w:rsidR="0024554E">
        <w:t>cluster the countries.  There are various meta-parameters in the projection and clustering, as described in the SI.</w:t>
      </w:r>
      <w:r w:rsidR="00AF0ADB">
        <w:t xml:space="preserve">  We sampled these </w:t>
      </w:r>
      <w:proofErr w:type="spellStart"/>
      <w:r w:rsidR="00AF0ADB">
        <w:t>metaparameters</w:t>
      </w:r>
      <w:proofErr w:type="spellEnd"/>
      <w:r w:rsidR="00AF0ADB">
        <w:t xml:space="preserve">, ranking the </w:t>
      </w:r>
      <w:proofErr w:type="spellStart"/>
      <w:r w:rsidR="00AF0ADB">
        <w:t>clusterings</w:t>
      </w:r>
      <w:proofErr w:type="spellEnd"/>
      <w:r w:rsidR="00AF0ADB">
        <w:t xml:space="preserve">, and obtained a consensus clustering of the best sampled </w:t>
      </w:r>
      <w:proofErr w:type="spellStart"/>
      <w:r w:rsidR="00AF0ADB">
        <w:t>clusterings</w:t>
      </w:r>
      <w:proofErr w:type="spellEnd"/>
      <w:r w:rsidR="00AF0ADB">
        <w:t xml:space="preserve"> (details </w:t>
      </w:r>
      <w:r w:rsidR="0097029C">
        <w:t xml:space="preserve">are </w:t>
      </w:r>
      <w:r w:rsidR="00AF0ADB">
        <w:t xml:space="preserve">described in the SI).  The results of </w:t>
      </w:r>
      <w:r w:rsidR="007C5044">
        <w:t xml:space="preserve">the consensus clustering are shown in Figure 3, where we see the first </w:t>
      </w:r>
      <w:r w:rsidR="00AE4D83">
        <w:t>5</w:t>
      </w:r>
      <w:r w:rsidR="007C5044">
        <w:t xml:space="preserve"> functional principal components (3a), and a distributional superposition of the country traces for all countries in each of the clusters, for </w:t>
      </w:r>
      <w:r w:rsidR="004943D1">
        <w:t xml:space="preserve">deaths, </w:t>
      </w:r>
      <w:r w:rsidR="00D9228A">
        <w:t xml:space="preserve">confirmed </w:t>
      </w:r>
      <w:r w:rsidR="004943D1">
        <w:t>cases, and test-adjusted cases (3b-c)</w:t>
      </w:r>
      <w:r w:rsidR="0097029C">
        <w:t>.</w:t>
      </w:r>
    </w:p>
    <w:p w14:paraId="03230433" w14:textId="38FE8FF1" w:rsidR="00014A64" w:rsidRDefault="00014A64" w:rsidP="009C03BC">
      <w:pPr>
        <w:jc w:val="both"/>
        <w:rPr>
          <w:highlight w:val="yellow"/>
        </w:rPr>
      </w:pPr>
    </w:p>
    <w:p w14:paraId="69AAAF84" w14:textId="4937D36D" w:rsidR="00787E3D" w:rsidRDefault="00AE4D83" w:rsidP="009C03BC">
      <w:pPr>
        <w:jc w:val="both"/>
      </w:pPr>
      <w:r w:rsidRPr="0097029C">
        <w:t>The range of dynamical phenomena observed in the epidemiological dynamics illustrated in Figure 2</w:t>
      </w:r>
      <w:r>
        <w:t xml:space="preserve">, and the different </w:t>
      </w:r>
      <w:r w:rsidRPr="0097029C">
        <w:t>classes of dynamics identified by the cluster analysis</w:t>
      </w:r>
      <w:r>
        <w:t xml:space="preserve"> shown in Figure 3 demonstrate that the observed epidemiological dynamics</w:t>
      </w:r>
      <w:r w:rsidRPr="0097029C">
        <w:t xml:space="preserve"> is well beyond the dynamical repertoire of classical epidemiological models.  We will </w:t>
      </w:r>
      <w:r w:rsidR="00FA1A84">
        <w:t xml:space="preserve">now </w:t>
      </w:r>
      <w:r w:rsidRPr="0097029C">
        <w:t xml:space="preserve">demonstrate that addition of caution coupling to the models enriches the models’ dynamical repertoire to </w:t>
      </w:r>
      <w:r>
        <w:t>encompass the features observed in the data.</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 xml:space="preserve">in the SEI3R model, which adds an exposed class E of not yet infectious </w:t>
      </w:r>
      <w:r w:rsidR="00FA4D34">
        <w:lastRenderedPageBreak/>
        <w:t>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ins w:id="2" w:author="Norman Packard" w:date="2020-10-10T22:24:00Z">
                <w:rPr>
                  <w:rFonts w:ascii="Cambria Math" w:hAnsi="Cambria Math"/>
                  <w:i/>
                </w:rPr>
              </w:ins>
            </m:ctrlPr>
          </m:fPr>
          <m:num>
            <m:r>
              <w:rPr>
                <w:rFonts w:ascii="Cambria Math" w:hAnsi="Cambria Math"/>
              </w:rPr>
              <m:t>1</m:t>
            </m:r>
          </m:num>
          <m:den>
            <m:sSup>
              <m:sSupPr>
                <m:ctrlPr>
                  <w:ins w:id="3" w:author="Norman Packard" w:date="2020-10-10T22:24:00Z">
                    <w:rPr>
                      <w:rFonts w:ascii="Cambria Math" w:hAnsi="Cambria Math"/>
                      <w:i/>
                    </w:rPr>
                  </w:ins>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w:t>
      </w:r>
      <w:r w:rsidR="00F21393">
        <w:lastRenderedPageBreak/>
        <w:t>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lastRenderedPageBreak/>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w:t>
      </w:r>
      <w:r w:rsidR="00916FF1">
        <w:lastRenderedPageBreak/>
        <w:t xml:space="preserve">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ins w:id="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ins w:id="5" w:author="Norman Packard" w:date="2020-10-10T22:24:00Z">
                <w:rPr>
                  <w:rFonts w:ascii="Cambria Math" w:eastAsiaTheme="minorEastAsia" w:hAnsi="Cambria Math"/>
                  <w:i/>
                </w:rPr>
              </w:ins>
            </m:ctrlPr>
          </m:sSubPr>
          <m:e>
            <m:acc>
              <m:accPr>
                <m:chr m:val="̇"/>
                <m:ctrlPr>
                  <w:ins w:id="6" w:author="Norman Packard" w:date="2020-10-10T22:24:00Z">
                    <w:rPr>
                      <w:rFonts w:ascii="Cambria Math" w:eastAsiaTheme="minorEastAsia" w:hAnsi="Cambria Math"/>
                      <w:i/>
                    </w:rPr>
                  </w:ins>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ins w:id="7" w:author="Norman Packard" w:date="2020-10-10T22:24:00Z">
                <w:rPr>
                  <w:rFonts w:ascii="Cambria Math" w:eastAsiaTheme="minorEastAsia" w:hAnsi="Cambria Math"/>
                  <w:i/>
                </w:rPr>
              </w:ins>
            </m:ctrlPr>
          </m:dPr>
          <m:e>
            <m:r>
              <w:rPr>
                <w:rFonts w:ascii="Cambria Math" w:eastAsiaTheme="minorEastAsia" w:hAnsi="Cambria Math"/>
              </w:rPr>
              <m:t>1-</m:t>
            </m:r>
            <m:r>
              <w:rPr>
                <w:rFonts w:ascii="Cambria Math" w:hAnsi="Cambria Math"/>
              </w:rPr>
              <m:t xml:space="preserve">κ </m:t>
            </m:r>
            <m:sSub>
              <m:sSubPr>
                <m:ctrlPr>
                  <w:ins w:id="8"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ins w:id="9"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ins w:id="10" w:author="Norman Packard" w:date="2020-10-10T22:24:00Z">
                <w:rPr>
                  <w:rFonts w:ascii="Cambria Math" w:hAnsi="Cambria Math"/>
                  <w:i/>
                </w:rPr>
              </w:ins>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ins w:id="11"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ins w:id="12"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ins w:id="13" w:author="Norman Packard" w:date="2020-10-10T22:24:00Z">
                <w:rPr>
                  <w:rFonts w:ascii="Cambria Math" w:hAnsi="Cambria Math"/>
                  <w:i/>
                </w:rPr>
              </w:ins>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ins w:id="14"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ins w:id="15"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ins w:id="16"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ins w:id="17" w:author="Norman Packard" w:date="2020-10-10T22:24: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ins w:id="18" w:author="Norman Packard" w:date="2020-10-10T22:24: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lastRenderedPageBreak/>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7EB450A0"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hyperlink r:id="rId8" w:history="1">
        <w:r w:rsidR="00FA1A84" w:rsidRPr="00D862FB">
          <w:rPr>
            <w:rStyle w:val="Hyperlink"/>
          </w:rPr>
          <w:t>https://github</w:t>
        </w:r>
      </w:hyperlink>
      <w:r w:rsidR="00781A18" w:rsidRPr="00781A18">
        <w:t>.com/alsnhll/SEIR_COVID19</w:t>
      </w:r>
      <w:r w:rsidR="00781A18">
        <w:t xml:space="preserve">) </w:t>
      </w:r>
      <w:r w:rsidR="00CB4CC3">
        <w:t>and the authors of the Py</w:t>
      </w:r>
      <w:r w:rsidR="00781A18">
        <w:t>Gom</w:t>
      </w:r>
      <w:r w:rsidR="00CB4CC3">
        <w:t xml:space="preserve"> package</w:t>
      </w:r>
      <w:r w:rsidR="00781A18">
        <w:t xml:space="preserve"> (</w:t>
      </w:r>
      <w:hyperlink r:id="rId9"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Cumulative confirmed cases for the world and seven countries with largest population epidemics in the world for Covid-19 as of 1</w:t>
      </w:r>
      <w:r w:rsidRPr="009C74B5">
        <w:rPr>
          <w:sz w:val="22"/>
          <w:szCs w:val="22"/>
          <w:vertAlign w:val="superscript"/>
        </w:rPr>
        <w:t>st</w:t>
      </w:r>
      <w:r>
        <w:rPr>
          <w:sz w:val="22"/>
          <w:szCs w:val="22"/>
        </w:rPr>
        <w:t xml:space="preserve">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6DB1E5A" w:rsidR="00D5526F" w:rsidRDefault="00FA1A84">
      <w:pPr>
        <w:rPr>
          <w:b/>
          <w:bCs/>
        </w:rPr>
      </w:pPr>
      <w:r>
        <w:rPr>
          <w:b/>
          <w:bCs/>
          <w:noProof/>
        </w:rPr>
        <w:lastRenderedPageBreak/>
        <w:drawing>
          <wp:anchor distT="0" distB="0" distL="114300" distR="114300" simplePos="0" relativeHeight="251645952" behindDoc="0" locked="0" layoutInCell="1" allowOverlap="1" wp14:anchorId="57F861AE" wp14:editId="0442B57B">
            <wp:simplePos x="0" y="0"/>
            <wp:positionH relativeFrom="column">
              <wp:posOffset>-443345</wp:posOffset>
            </wp:positionH>
            <wp:positionV relativeFrom="paragraph">
              <wp:posOffset>369456</wp:posOffset>
            </wp:positionV>
            <wp:extent cx="3382608" cy="22414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2608" cy="2241468"/>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6976" behindDoc="0" locked="0" layoutInCell="1" allowOverlap="1" wp14:anchorId="74CDFA73" wp14:editId="224FC44F">
            <wp:simplePos x="0" y="0"/>
            <wp:positionH relativeFrom="column">
              <wp:posOffset>2983048</wp:posOffset>
            </wp:positionH>
            <wp:positionV relativeFrom="paragraph">
              <wp:posOffset>369455</wp:posOffset>
            </wp:positionV>
            <wp:extent cx="3248727" cy="269466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8727" cy="26946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w:drawing>
          <wp:anchor distT="0" distB="0" distL="114300" distR="114300" simplePos="0" relativeHeight="251648000" behindDoc="0" locked="0" layoutInCell="1" allowOverlap="1" wp14:anchorId="1725F3FF" wp14:editId="692ADD6B">
            <wp:simplePos x="0" y="0"/>
            <wp:positionH relativeFrom="column">
              <wp:posOffset>-422336</wp:posOffset>
            </wp:positionH>
            <wp:positionV relativeFrom="paragraph">
              <wp:posOffset>2675746</wp:posOffset>
            </wp:positionV>
            <wp:extent cx="3383492" cy="1113126"/>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3492" cy="1113126"/>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b/>
          <w:bCs/>
          <w:noProof/>
        </w:rPr>
        <mc:AlternateContent>
          <mc:Choice Requires="wps">
            <w:drawing>
              <wp:anchor distT="0" distB="0" distL="114300" distR="114300" simplePos="0" relativeHeight="251652096" behindDoc="0" locked="0" layoutInCell="1" allowOverlap="1" wp14:anchorId="30DB1617" wp14:editId="2C7D4018">
                <wp:simplePos x="0" y="0"/>
                <wp:positionH relativeFrom="column">
                  <wp:posOffset>5700878</wp:posOffset>
                </wp:positionH>
                <wp:positionV relativeFrom="paragraph">
                  <wp:posOffset>2536960</wp:posOffset>
                </wp:positionV>
                <wp:extent cx="227965" cy="370194"/>
                <wp:effectExtent l="0" t="0" r="0" b="0"/>
                <wp:wrapTopAndBottom/>
                <wp:docPr id="34" name="TextBox 7"/>
                <wp:cNvGraphicFramePr/>
                <a:graphic xmlns:a="http://schemas.openxmlformats.org/drawingml/2006/main">
                  <a:graphicData uri="http://schemas.microsoft.com/office/word/2010/wordprocessingShape">
                    <wps:wsp>
                      <wps:cNvSpPr txBox="1"/>
                      <wps:spPr>
                        <a:xfrm>
                          <a:off x="0" y="0"/>
                          <a:ext cx="227965" cy="370194"/>
                        </a:xfrm>
                        <a:prstGeom prst="rect">
                          <a:avLst/>
                        </a:prstGeom>
                        <a:noFill/>
                      </wps:spPr>
                      <wps:txbx>
                        <w:txbxContent>
                          <w:p w14:paraId="5E340F41" w14:textId="77777777" w:rsidR="00352C51" w:rsidRDefault="00352C51" w:rsidP="00B07D82">
                            <w:r>
                              <w:rPr>
                                <w:rFonts w:hAnsi="Calibri"/>
                                <w:color w:val="000000" w:themeColor="text1"/>
                                <w:kern w:val="24"/>
                                <w:sz w:val="36"/>
                                <w:szCs w:val="36"/>
                              </w:rPr>
                              <w:t>C</w:t>
                            </w:r>
                          </w:p>
                        </w:txbxContent>
                      </wps:txbx>
                      <wps:bodyPr wrap="square" rtlCol="0">
                        <a:spAutoFit/>
                      </wps:bodyPr>
                    </wps:wsp>
                  </a:graphicData>
                </a:graphic>
              </wp:anchor>
            </w:drawing>
          </mc:Choice>
          <mc:Fallback>
            <w:pict>
              <v:shapetype w14:anchorId="30DB1617" id="_x0000_t202" coordsize="21600,21600" o:spt="202" path="m,l,21600r21600,l21600,xe">
                <v:stroke joinstyle="miter"/>
                <v:path gradientshapeok="t" o:connecttype="rect"/>
              </v:shapetype>
              <v:shape id="TextBox 7" o:spid="_x0000_s1026" type="#_x0000_t202" style="position:absolute;margin-left:448.9pt;margin-top:199.75pt;width:17.95pt;height:29.1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" filled="f" stroked="f">
                <v:textbox style="mso-fit-shape-to-text:t">
                  <w:txbxContent>
                    <w:p w14:paraId="5E340F41" w14:textId="77777777" w:rsidR="00352C51" w:rsidRDefault="00352C51" w:rsidP="00B07D82">
                      <w:r>
                        <w:rPr>
                          <w:rFonts w:hAnsi="Calibri"/>
                          <w:color w:val="000000" w:themeColor="text1"/>
                          <w:kern w:val="24"/>
                          <w:sz w:val="36"/>
                          <w:szCs w:val="36"/>
                        </w:rPr>
                        <w:t>C</w:t>
                      </w:r>
                    </w:p>
                  </w:txbxContent>
                </v:textbox>
                <w10:wrap type="topAndBottom"/>
              </v:shape>
            </w:pict>
          </mc:Fallback>
        </mc:AlternateContent>
      </w:r>
      <w:r>
        <w:rPr>
          <w:b/>
          <w:bCs/>
          <w:noProof/>
        </w:rPr>
        <mc:AlternateContent>
          <mc:Choice Requires="wps">
            <w:drawing>
              <wp:anchor distT="0" distB="0" distL="114300" distR="114300" simplePos="0" relativeHeight="251653120" behindDoc="0" locked="0" layoutInCell="1" allowOverlap="1" wp14:anchorId="072E8381" wp14:editId="5C10939C">
                <wp:simplePos x="0" y="0"/>
                <wp:positionH relativeFrom="column">
                  <wp:posOffset>1326859</wp:posOffset>
                </wp:positionH>
                <wp:positionV relativeFrom="paragraph">
                  <wp:posOffset>3389675</wp:posOffset>
                </wp:positionV>
                <wp:extent cx="226060" cy="370194"/>
                <wp:effectExtent l="0" t="0" r="0" b="0"/>
                <wp:wrapTopAndBottom/>
                <wp:docPr id="51" name="TextBox 8"/>
                <wp:cNvGraphicFramePr/>
                <a:graphic xmlns:a="http://schemas.openxmlformats.org/drawingml/2006/main">
                  <a:graphicData uri="http://schemas.microsoft.com/office/word/2010/wordprocessingShape">
                    <wps:wsp>
                      <wps:cNvSpPr txBox="1"/>
                      <wps:spPr>
                        <a:xfrm>
                          <a:off x="0" y="0"/>
                          <a:ext cx="226060" cy="370194"/>
                        </a:xfrm>
                        <a:prstGeom prst="rect">
                          <a:avLst/>
                        </a:prstGeom>
                        <a:noFill/>
                      </wps:spPr>
                      <wps:txbx>
                        <w:txbxContent>
                          <w:p w14:paraId="0E3A1E3D" w14:textId="77777777" w:rsidR="00352C51" w:rsidRDefault="00352C51" w:rsidP="00B07D82">
                            <w:r>
                              <w:rPr>
                                <w:rFonts w:hAnsi="Calibri"/>
                                <w:color w:val="000000" w:themeColor="text1"/>
                                <w:kern w:val="24"/>
                                <w:sz w:val="36"/>
                                <w:szCs w:val="36"/>
                              </w:rPr>
                              <w:t>B</w:t>
                            </w:r>
                          </w:p>
                        </w:txbxContent>
                      </wps:txbx>
                      <wps:bodyPr wrap="square" rtlCol="0">
                        <a:spAutoFit/>
                      </wps:bodyPr>
                    </wps:wsp>
                  </a:graphicData>
                </a:graphic>
              </wp:anchor>
            </w:drawing>
          </mc:Choice>
          <mc:Fallback>
            <w:pict>
              <v:shape w14:anchorId="072E8381" id="TextBox 8" o:spid="_x0000_s1027" type="#_x0000_t202" style="position:absolute;margin-left:104.5pt;margin-top:266.9pt;width:17.8pt;height:29.1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" filled="f" stroked="f">
                <v:textbox style="mso-fit-shape-to-text:t">
                  <w:txbxContent>
                    <w:p w14:paraId="0E3A1E3D" w14:textId="77777777" w:rsidR="00352C51" w:rsidRDefault="00352C51" w:rsidP="00B07D82">
                      <w:r>
                        <w:rPr>
                          <w:rFonts w:hAnsi="Calibri"/>
                          <w:color w:val="000000" w:themeColor="text1"/>
                          <w:kern w:val="24"/>
                          <w:sz w:val="36"/>
                          <w:szCs w:val="36"/>
                        </w:rPr>
                        <w:t>B</w:t>
                      </w:r>
                    </w:p>
                  </w:txbxContent>
                </v:textbox>
                <w10:wrap type="topAndBottom"/>
              </v:shape>
            </w:pict>
          </mc:Fallback>
        </mc:AlternateContent>
      </w:r>
      <w:r>
        <w:rPr>
          <w:b/>
          <w:bCs/>
          <w:noProof/>
        </w:rPr>
        <mc:AlternateContent>
          <mc:Choice Requires="wps">
            <w:drawing>
              <wp:anchor distT="0" distB="0" distL="114300" distR="114300" simplePos="0" relativeHeight="251654144" behindDoc="0" locked="0" layoutInCell="1" allowOverlap="1" wp14:anchorId="07A57ABF" wp14:editId="02FBBF09">
                <wp:simplePos x="0" y="0"/>
                <wp:positionH relativeFrom="column">
                  <wp:posOffset>233349</wp:posOffset>
                </wp:positionH>
                <wp:positionV relativeFrom="paragraph">
                  <wp:posOffset>2146665</wp:posOffset>
                </wp:positionV>
                <wp:extent cx="229870" cy="370194"/>
                <wp:effectExtent l="0" t="0" r="0" b="0"/>
                <wp:wrapTopAndBottom/>
                <wp:docPr id="57" name="TextBox 9"/>
                <wp:cNvGraphicFramePr/>
                <a:graphic xmlns:a="http://schemas.openxmlformats.org/drawingml/2006/main">
                  <a:graphicData uri="http://schemas.microsoft.com/office/word/2010/wordprocessingShape">
                    <wps:wsp>
                      <wps:cNvSpPr txBox="1"/>
                      <wps:spPr>
                        <a:xfrm>
                          <a:off x="0" y="0"/>
                          <a:ext cx="229870" cy="370194"/>
                        </a:xfrm>
                        <a:prstGeom prst="rect">
                          <a:avLst/>
                        </a:prstGeom>
                        <a:noFill/>
                      </wps:spPr>
                      <wps:txbx>
                        <w:txbxContent>
                          <w:p w14:paraId="66A6B3AB" w14:textId="77777777" w:rsidR="00352C51" w:rsidRDefault="00352C51" w:rsidP="00B07D82">
                            <w:r>
                              <w:rPr>
                                <w:rFonts w:hAnsi="Calibri"/>
                                <w:color w:val="000000" w:themeColor="text1"/>
                                <w:kern w:val="24"/>
                                <w:sz w:val="36"/>
                                <w:szCs w:val="36"/>
                              </w:rPr>
                              <w:t>A</w:t>
                            </w:r>
                          </w:p>
                        </w:txbxContent>
                      </wps:txbx>
                      <wps:bodyPr wrap="square" rtlCol="0">
                        <a:spAutoFit/>
                      </wps:bodyPr>
                    </wps:wsp>
                  </a:graphicData>
                </a:graphic>
              </wp:anchor>
            </w:drawing>
          </mc:Choice>
          <mc:Fallback>
            <w:pict>
              <v:shape w14:anchorId="07A57ABF" id="TextBox 9" o:spid="_x0000_s1028" type="#_x0000_t202" style="position:absolute;margin-left:18.35pt;margin-top:169.05pt;width:18.1pt;height:29.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" filled="f" stroked="f">
                <v:textbox style="mso-fit-shape-to-text:t">
                  <w:txbxContent>
                    <w:p w14:paraId="66A6B3AB" w14:textId="77777777" w:rsidR="00352C51" w:rsidRDefault="00352C51" w:rsidP="00B07D82">
                      <w:r>
                        <w:rPr>
                          <w:rFonts w:hAnsi="Calibri"/>
                          <w:color w:val="000000" w:themeColor="text1"/>
                          <w:kern w:val="24"/>
                          <w:sz w:val="36"/>
                          <w:szCs w:val="36"/>
                        </w:rPr>
                        <w:t>A</w:t>
                      </w:r>
                    </w:p>
                  </w:txbxContent>
                </v:textbox>
                <w10:wrap type="topAndBottom"/>
              </v:shape>
            </w:pict>
          </mc:Fallback>
        </mc:AlternateContent>
      </w:r>
      <w:r w:rsidR="00002DF1">
        <w:rPr>
          <w:b/>
          <w:bCs/>
          <w:noProof/>
        </w:rPr>
        <mc:AlternateContent>
          <mc:Choice Requires="wps">
            <w:drawing>
              <wp:anchor distT="0" distB="0" distL="114300" distR="114300" simplePos="0" relativeHeight="251642880" behindDoc="0" locked="0" layoutInCell="1" allowOverlap="1" wp14:anchorId="051F8640" wp14:editId="0EDC7D50">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352C51" w:rsidRDefault="00352C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29" type="#_x0000_t202" style="position:absolute;margin-left:180.35pt;margin-top:6.55pt;width:106.9pt;height:17.4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" fillcolor="white [3212]" stroked="f" strokeweight=".5pt">
                <v:textbox>
                  <w:txbxContent>
                    <w:p w14:paraId="068A5515" w14:textId="77777777" w:rsidR="00352C51" w:rsidRDefault="00352C51"/>
                  </w:txbxContent>
                </v:textbox>
              </v:shape>
            </w:pict>
          </mc:Fallback>
        </mc:AlternateContent>
      </w:r>
    </w:p>
    <w:p w14:paraId="741A6AA0" w14:textId="09102E7A" w:rsidR="00326435" w:rsidRDefault="00326435">
      <w:pPr>
        <w:rPr>
          <w:b/>
          <w:bCs/>
        </w:rPr>
      </w:pPr>
    </w:p>
    <w:p w14:paraId="324DF16D" w14:textId="6F2E2467" w:rsidR="00CA24E5" w:rsidRDefault="00CA24E5">
      <w:pPr>
        <w:rPr>
          <w:b/>
          <w:bCs/>
          <w:sz w:val="22"/>
          <w:szCs w:val="22"/>
        </w:rPr>
      </w:pPr>
    </w:p>
    <w:p w14:paraId="65EC0FCB" w14:textId="7A154C06" w:rsidR="00FA1A84" w:rsidRDefault="00CA24E5" w:rsidP="00582E88">
      <w:pPr>
        <w:jc w:val="both"/>
        <w:rPr>
          <w:sz w:val="22"/>
          <w:szCs w:val="22"/>
        </w:rPr>
      </w:pPr>
      <w:r w:rsidRPr="00B05583">
        <w:rPr>
          <w:b/>
          <w:bCs/>
          <w:sz w:val="22"/>
          <w:szCs w:val="22"/>
        </w:rPr>
        <w:t>Fig.</w:t>
      </w:r>
      <w:r w:rsidR="00326435">
        <w:rPr>
          <w:b/>
          <w:bCs/>
          <w:sz w:val="22"/>
          <w:szCs w:val="22"/>
        </w:rPr>
        <w:t>2</w:t>
      </w:r>
      <w:r w:rsidR="00326435" w:rsidRPr="00B05583">
        <w:rPr>
          <w:b/>
          <w:bCs/>
          <w:sz w:val="22"/>
          <w:szCs w:val="22"/>
        </w:rPr>
        <w:t xml:space="preserve"> </w:t>
      </w:r>
      <w:r w:rsidR="00FA1A84">
        <w:rPr>
          <w:b/>
          <w:bCs/>
          <w:sz w:val="22"/>
          <w:szCs w:val="22"/>
        </w:rPr>
        <w:t>Country</w:t>
      </w:r>
      <w:r>
        <w:rPr>
          <w:b/>
          <w:bCs/>
          <w:sz w:val="22"/>
          <w:szCs w:val="22"/>
        </w:rPr>
        <w:t xml:space="preserve">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w:t>
      </w:r>
      <w:r w:rsidR="00F1292F">
        <w:rPr>
          <w:sz w:val="22"/>
          <w:szCs w:val="22"/>
        </w:rPr>
        <w:t>The red, green and blue colo</w:t>
      </w:r>
      <w:r w:rsidR="009C74B5">
        <w:rPr>
          <w:sz w:val="22"/>
          <w:szCs w:val="22"/>
        </w:rPr>
        <w:t>u</w:t>
      </w:r>
      <w:r w:rsidR="00F1292F">
        <w:rPr>
          <w:sz w:val="22"/>
          <w:szCs w:val="22"/>
        </w:rPr>
        <w:t>rs of A-C respectively correspond to the membership of clusters described in figure 3.</w:t>
      </w:r>
    </w:p>
    <w:p w14:paraId="4FFC16F0" w14:textId="25E374A6" w:rsidR="00AD48E8" w:rsidRPr="00AD48E8" w:rsidRDefault="00AD48E8" w:rsidP="00AD48E8">
      <w:pPr>
        <w:rPr>
          <w:ins w:id="19" w:author="Norman Packard" w:date="2020-10-11T19:12:00Z"/>
          <w:rFonts w:ascii="Times New Roman" w:eastAsia="Times New Roman" w:hAnsi="Times New Roman" w:cs="Times New Roman"/>
          <w:lang w:val="en-US" w:eastAsia="ja-JP"/>
        </w:rPr>
      </w:pPr>
    </w:p>
    <w:p w14:paraId="64211EC7" w14:textId="1DF3CC38" w:rsidR="00FA1A84" w:rsidRDefault="00AD48E8" w:rsidP="00582E88">
      <w:pPr>
        <w:jc w:val="both"/>
        <w:rPr>
          <w:sz w:val="22"/>
          <w:szCs w:val="22"/>
        </w:rPr>
      </w:pPr>
      <w:ins w:id="20" w:author="Norman Packard" w:date="2020-10-11T19:18:00Z">
        <w:r>
          <w:rPr>
            <w:noProof/>
            <w:sz w:val="22"/>
            <w:szCs w:val="22"/>
          </w:rPr>
          <w:drawing>
            <wp:anchor distT="0" distB="0" distL="114300" distR="114300" simplePos="0" relativeHeight="251668480" behindDoc="0" locked="0" layoutInCell="1" allowOverlap="1" wp14:anchorId="4A78F348" wp14:editId="2FCB2697">
              <wp:simplePos x="0" y="0"/>
              <wp:positionH relativeFrom="column">
                <wp:posOffset>4663829</wp:posOffset>
              </wp:positionH>
              <wp:positionV relativeFrom="paragraph">
                <wp:posOffset>180340</wp:posOffset>
              </wp:positionV>
              <wp:extent cx="1384300" cy="1350645"/>
              <wp:effectExtent l="0" t="0" r="0" b="0"/>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ins>
      <w:del w:id="21" w:author="Norman Packard" w:date="2020-10-11T19:17:00Z">
        <w:r w:rsidDel="00AD48E8">
          <w:rPr>
            <w:noProof/>
            <w:sz w:val="22"/>
            <w:szCs w:val="22"/>
          </w:rPr>
          <w:drawing>
            <wp:anchor distT="0" distB="0" distL="114300" distR="114300" simplePos="0" relativeHeight="251662336" behindDoc="0" locked="0" layoutInCell="1" allowOverlap="1" wp14:anchorId="52A9C47E" wp14:editId="1D86848B">
              <wp:simplePos x="0" y="0"/>
              <wp:positionH relativeFrom="column">
                <wp:posOffset>4768215</wp:posOffset>
              </wp:positionH>
              <wp:positionV relativeFrom="paragraph">
                <wp:posOffset>199144</wp:posOffset>
              </wp:positionV>
              <wp:extent cx="1384300" cy="13506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14"/>
                      <a:srcRect l="6367" t="8804" r="5940" b="5299"/>
                      <a:stretch/>
                    </pic:blipFill>
                    <pic:spPr>
                      <a:xfrm>
                        <a:off x="0" y="0"/>
                        <a:ext cx="1384300" cy="1350645"/>
                      </a:xfrm>
                      <a:prstGeom prst="rect">
                        <a:avLst/>
                      </a:prstGeom>
                    </pic:spPr>
                  </pic:pic>
                </a:graphicData>
              </a:graphic>
            </wp:anchor>
          </w:drawing>
        </w:r>
      </w:del>
      <w:r>
        <w:rPr>
          <w:noProof/>
          <w:sz w:val="22"/>
          <w:szCs w:val="22"/>
        </w:rPr>
        <mc:AlternateContent>
          <mc:Choice Requires="wps">
            <w:drawing>
              <wp:anchor distT="0" distB="0" distL="114300" distR="114300" simplePos="0" relativeHeight="251664384" behindDoc="0" locked="0" layoutInCell="1" allowOverlap="1" wp14:anchorId="3DD7F54F" wp14:editId="4C977DC5">
                <wp:simplePos x="0" y="0"/>
                <wp:positionH relativeFrom="column">
                  <wp:posOffset>4414520</wp:posOffset>
                </wp:positionH>
                <wp:positionV relativeFrom="paragraph">
                  <wp:posOffset>701040</wp:posOffset>
                </wp:positionV>
                <wp:extent cx="229235" cy="369570"/>
                <wp:effectExtent l="0" t="0" r="0" b="0"/>
                <wp:wrapTopAndBottom/>
                <wp:docPr id="32"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29E8ACA5" w14:textId="3C9A4065" w:rsidR="00352C51" w:rsidRDefault="00352C51" w:rsidP="00B07D82">
                            <w:del w:id="22" w:author="Norman Packard" w:date="2020-10-11T19:15:00Z">
                              <w:r w:rsidDel="00AD48E8">
                                <w:rPr>
                                  <w:rFonts w:hAnsi="Calibri"/>
                                  <w:color w:val="000000" w:themeColor="text1"/>
                                  <w:kern w:val="24"/>
                                  <w:sz w:val="36"/>
                                  <w:szCs w:val="36"/>
                                </w:rPr>
                                <w:delText>D</w:delText>
                              </w:r>
                            </w:del>
                            <w:ins w:id="23" w:author="Norman Packard" w:date="2020-10-11T19:15:00Z">
                              <w:r>
                                <w:rPr>
                                  <w:rFonts w:hAnsi="Calibri"/>
                                  <w:color w:val="000000" w:themeColor="text1"/>
                                  <w:kern w:val="24"/>
                                  <w:sz w:val="36"/>
                                  <w:szCs w:val="36"/>
                                </w:rPr>
                                <w:t>B</w:t>
                              </w:r>
                            </w:ins>
                          </w:p>
                        </w:txbxContent>
                      </wps:txbx>
                      <wps:bodyPr wrap="square" rtlCol="0">
                        <a:spAutoFit/>
                      </wps:bodyPr>
                    </wps:wsp>
                  </a:graphicData>
                </a:graphic>
              </wp:anchor>
            </w:drawing>
          </mc:Choice>
          <mc:Fallback>
            <w:pict>
              <v:shape w14:anchorId="3DD7F54F" id="TextBox 1" o:spid="_x0000_s1030" type="#_x0000_t202" style="position:absolute;left:0;text-align:left;margin-left:347.6pt;margin-top:55.2pt;width:18.05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" filled="f" stroked="f">
                <v:textbox style="mso-fit-shape-to-text:t">
                  <w:txbxContent>
                    <w:p w14:paraId="29E8ACA5" w14:textId="3C9A4065" w:rsidR="00352C51" w:rsidRDefault="00352C51" w:rsidP="00B07D82">
                      <w:del w:id="24" w:author="Norman Packard" w:date="2020-10-11T19:15:00Z">
                        <w:r w:rsidDel="00AD48E8">
                          <w:rPr>
                            <w:rFonts w:hAnsi="Calibri"/>
                            <w:color w:val="000000" w:themeColor="text1"/>
                            <w:kern w:val="24"/>
                            <w:sz w:val="36"/>
                            <w:szCs w:val="36"/>
                          </w:rPr>
                          <w:delText>D</w:delText>
                        </w:r>
                      </w:del>
                      <w:ins w:id="25" w:author="Norman Packard" w:date="2020-10-11T19:15:00Z">
                        <w:r>
                          <w:rPr>
                            <w:rFonts w:hAnsi="Calibri"/>
                            <w:color w:val="000000" w:themeColor="text1"/>
                            <w:kern w:val="24"/>
                            <w:sz w:val="36"/>
                            <w:szCs w:val="36"/>
                          </w:rPr>
                          <w:t>B</w:t>
                        </w:r>
                      </w:ins>
                    </w:p>
                  </w:txbxContent>
                </v:textbox>
                <w10:wrap type="topAndBottom"/>
              </v:shape>
            </w:pict>
          </mc:Fallback>
        </mc:AlternateContent>
      </w:r>
      <w:ins w:id="26" w:author="Norman Packard" w:date="2020-10-11T19:12:00Z">
        <w:r w:rsidRPr="00AD48E8">
          <w:rPr>
            <w:noProof/>
            <w:sz w:val="22"/>
            <w:szCs w:val="22"/>
          </w:rPr>
          <w:drawing>
            <wp:anchor distT="0" distB="0" distL="114300" distR="114300" simplePos="0" relativeHeight="251666432" behindDoc="0" locked="0" layoutInCell="1" allowOverlap="1" wp14:anchorId="199EF4F1" wp14:editId="3BE1ECDE">
              <wp:simplePos x="0" y="0"/>
              <wp:positionH relativeFrom="column">
                <wp:posOffset>193675</wp:posOffset>
              </wp:positionH>
              <wp:positionV relativeFrom="paragraph">
                <wp:posOffset>211455</wp:posOffset>
              </wp:positionV>
              <wp:extent cx="4050665" cy="1325880"/>
              <wp:effectExtent l="0" t="0" r="635" b="0"/>
              <wp:wrapTopAndBottom/>
              <wp:docPr id="1" name="Picture 1"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wind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0665"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27" w:author="Norman Packard" w:date="2020-10-11T19:12:00Z">
        <w:r w:rsidDel="00AD48E8">
          <w:rPr>
            <w:noProof/>
            <w:sz w:val="22"/>
            <w:szCs w:val="22"/>
          </w:rPr>
          <w:drawing>
            <wp:anchor distT="0" distB="0" distL="114300" distR="114300" simplePos="0" relativeHeight="251663360" behindDoc="0" locked="0" layoutInCell="1" allowOverlap="1" wp14:anchorId="60814FF2" wp14:editId="01ACA5C2">
              <wp:simplePos x="0" y="0"/>
              <wp:positionH relativeFrom="column">
                <wp:posOffset>86044</wp:posOffset>
              </wp:positionH>
              <wp:positionV relativeFrom="paragraph">
                <wp:posOffset>226896</wp:posOffset>
              </wp:positionV>
              <wp:extent cx="4040505" cy="14344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0505" cy="143446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del>
      <w:r>
        <w:rPr>
          <w:noProof/>
          <w:sz w:val="22"/>
          <w:szCs w:val="22"/>
        </w:rPr>
        <mc:AlternateContent>
          <mc:Choice Requires="wps">
            <w:drawing>
              <wp:anchor distT="0" distB="0" distL="114300" distR="114300" simplePos="0" relativeHeight="251665408" behindDoc="0" locked="0" layoutInCell="1" allowOverlap="1" wp14:anchorId="2B9F2BE2" wp14:editId="575FB454">
                <wp:simplePos x="0" y="0"/>
                <wp:positionH relativeFrom="column">
                  <wp:posOffset>-286385</wp:posOffset>
                </wp:positionH>
                <wp:positionV relativeFrom="paragraph">
                  <wp:posOffset>746760</wp:posOffset>
                </wp:positionV>
                <wp:extent cx="226695" cy="369570"/>
                <wp:effectExtent l="0" t="0" r="0" b="0"/>
                <wp:wrapTopAndBottom/>
                <wp:docPr id="58" name="TextBox 10"/>
                <wp:cNvGraphicFramePr/>
                <a:graphic xmlns:a="http://schemas.openxmlformats.org/drawingml/2006/main">
                  <a:graphicData uri="http://schemas.microsoft.com/office/word/2010/wordprocessingShape">
                    <wps:wsp>
                      <wps:cNvSpPr txBox="1"/>
                      <wps:spPr>
                        <a:xfrm>
                          <a:off x="0" y="0"/>
                          <a:ext cx="226695" cy="369570"/>
                        </a:xfrm>
                        <a:prstGeom prst="rect">
                          <a:avLst/>
                        </a:prstGeom>
                        <a:noFill/>
                      </wps:spPr>
                      <wps:txbx>
                        <w:txbxContent>
                          <w:p w14:paraId="24479917" w14:textId="62BDA22D" w:rsidR="00352C51" w:rsidRDefault="00352C51" w:rsidP="00B07D82">
                            <w:ins w:id="28" w:author="Norman Packard" w:date="2020-10-11T19:15:00Z">
                              <w:r>
                                <w:rPr>
                                  <w:rFonts w:hAnsi="Calibri"/>
                                  <w:color w:val="000000" w:themeColor="text1"/>
                                  <w:kern w:val="24"/>
                                  <w:sz w:val="36"/>
                                  <w:szCs w:val="36"/>
                                </w:rPr>
                                <w:t>A</w:t>
                              </w:r>
                            </w:ins>
                            <w:del w:id="29" w:author="Norman Packard" w:date="2020-10-11T19:15:00Z">
                              <w:r w:rsidDel="00AD48E8">
                                <w:rPr>
                                  <w:rFonts w:hAnsi="Calibri"/>
                                  <w:color w:val="000000" w:themeColor="text1"/>
                                  <w:kern w:val="24"/>
                                  <w:sz w:val="36"/>
                                  <w:szCs w:val="36"/>
                                </w:rPr>
                                <w:delText>E</w:delText>
                              </w:r>
                            </w:del>
                          </w:p>
                        </w:txbxContent>
                      </wps:txbx>
                      <wps:bodyPr wrap="square" rtlCol="0">
                        <a:spAutoFit/>
                      </wps:bodyPr>
                    </wps:wsp>
                  </a:graphicData>
                </a:graphic>
              </wp:anchor>
            </w:drawing>
          </mc:Choice>
          <mc:Fallback>
            <w:pict>
              <v:shape w14:anchorId="2B9F2BE2" id="TextBox 10" o:spid="_x0000_s1031" type="#_x0000_t202" style="position:absolute;left:0;text-align:left;margin-left:-22.55pt;margin-top:58.8pt;width:17.85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" filled="f" stroked="f">
                <v:textbox style="mso-fit-shape-to-text:t">
                  <w:txbxContent>
                    <w:p w14:paraId="24479917" w14:textId="62BDA22D" w:rsidR="00352C51" w:rsidRDefault="00352C51" w:rsidP="00B07D82">
                      <w:ins w:id="30" w:author="Norman Packard" w:date="2020-10-11T19:15:00Z">
                        <w:r>
                          <w:rPr>
                            <w:rFonts w:hAnsi="Calibri"/>
                            <w:color w:val="000000" w:themeColor="text1"/>
                            <w:kern w:val="24"/>
                            <w:sz w:val="36"/>
                            <w:szCs w:val="36"/>
                          </w:rPr>
                          <w:t>A</w:t>
                        </w:r>
                      </w:ins>
                      <w:del w:id="31" w:author="Norman Packard" w:date="2020-10-11T19:15:00Z">
                        <w:r w:rsidDel="00AD48E8">
                          <w:rPr>
                            <w:rFonts w:hAnsi="Calibri"/>
                            <w:color w:val="000000" w:themeColor="text1"/>
                            <w:kern w:val="24"/>
                            <w:sz w:val="36"/>
                            <w:szCs w:val="36"/>
                          </w:rPr>
                          <w:delText>E</w:delText>
                        </w:r>
                      </w:del>
                    </w:p>
                  </w:txbxContent>
                </v:textbox>
                <w10:wrap type="topAndBottom"/>
              </v:shape>
            </w:pict>
          </mc:Fallback>
        </mc:AlternateContent>
      </w:r>
    </w:p>
    <w:p w14:paraId="06A0DC43" w14:textId="6060390A" w:rsidR="00FA1A84" w:rsidRDefault="00FA1A84" w:rsidP="00582E88">
      <w:pPr>
        <w:jc w:val="both"/>
        <w:rPr>
          <w:ins w:id="32" w:author="Norman Packard" w:date="2020-10-11T20:09:00Z"/>
          <w:b/>
          <w:bCs/>
          <w:sz w:val="22"/>
          <w:szCs w:val="22"/>
        </w:rPr>
      </w:pPr>
    </w:p>
    <w:p w14:paraId="321DA4F8" w14:textId="054B0849" w:rsidR="0020070B" w:rsidRDefault="0020070B" w:rsidP="00582E88">
      <w:pPr>
        <w:jc w:val="both"/>
        <w:rPr>
          <w:ins w:id="33" w:author="Norman Packard" w:date="2020-10-11T20:09:00Z"/>
          <w:b/>
          <w:bCs/>
          <w:sz w:val="22"/>
          <w:szCs w:val="22"/>
        </w:rPr>
      </w:pPr>
    </w:p>
    <w:p w14:paraId="7F4A2773" w14:textId="47DA816F" w:rsidR="0020070B" w:rsidRDefault="0020070B" w:rsidP="00582E88">
      <w:pPr>
        <w:jc w:val="both"/>
        <w:rPr>
          <w:ins w:id="34" w:author="Norman Packard" w:date="2020-10-11T20:09:00Z"/>
          <w:b/>
          <w:bCs/>
          <w:sz w:val="22"/>
          <w:szCs w:val="22"/>
        </w:rPr>
      </w:pPr>
    </w:p>
    <w:p w14:paraId="3C71CBA8" w14:textId="749EBA67" w:rsidR="0020070B" w:rsidRDefault="0020070B" w:rsidP="00582E88">
      <w:pPr>
        <w:jc w:val="both"/>
        <w:rPr>
          <w:ins w:id="35" w:author="Norman Packard" w:date="2020-10-11T20:09:00Z"/>
          <w:b/>
          <w:bCs/>
          <w:sz w:val="22"/>
          <w:szCs w:val="22"/>
        </w:rPr>
      </w:pPr>
    </w:p>
    <w:p w14:paraId="08620179" w14:textId="32DF42C5" w:rsidR="0020070B" w:rsidRDefault="0020070B" w:rsidP="00582E88">
      <w:pPr>
        <w:jc w:val="both"/>
        <w:rPr>
          <w:ins w:id="36" w:author="Norman Packard" w:date="2020-10-11T20:09:00Z"/>
          <w:b/>
          <w:bCs/>
          <w:sz w:val="22"/>
          <w:szCs w:val="22"/>
        </w:rPr>
      </w:pPr>
    </w:p>
    <w:p w14:paraId="48693BF9" w14:textId="076588B8" w:rsidR="0020070B" w:rsidRPr="0020070B" w:rsidRDefault="0020070B" w:rsidP="00582E88">
      <w:pPr>
        <w:jc w:val="both"/>
        <w:rPr>
          <w:bCs/>
          <w:sz w:val="22"/>
          <w:szCs w:val="22"/>
          <w:rPrChange w:id="37" w:author="Norman Packard" w:date="2020-10-11T20:12:00Z">
            <w:rPr>
              <w:b/>
              <w:bCs/>
              <w:sz w:val="22"/>
              <w:szCs w:val="22"/>
            </w:rPr>
          </w:rPrChange>
        </w:rPr>
      </w:pPr>
    </w:p>
    <w:p w14:paraId="545656C2" w14:textId="2CEE3877" w:rsidR="0020070B" w:rsidRPr="0020070B" w:rsidRDefault="0020070B" w:rsidP="0020070B">
      <w:pPr>
        <w:rPr>
          <w:ins w:id="38" w:author="Norman Packard" w:date="2020-10-11T20:07:00Z"/>
          <w:rFonts w:ascii="Times New Roman" w:eastAsia="Times New Roman" w:hAnsi="Times New Roman" w:cs="Times New Roman"/>
          <w:lang w:val="en-US" w:eastAsia="ja-JP"/>
        </w:rPr>
      </w:pPr>
      <w:ins w:id="39" w:author="Norman Packard" w:date="2020-10-11T20:12:00Z">
        <w:r>
          <w:rPr>
            <w:noProof/>
            <w:sz w:val="22"/>
            <w:szCs w:val="22"/>
          </w:rPr>
          <w:lastRenderedPageBreak/>
          <mc:AlternateContent>
            <mc:Choice Requires="wps">
              <w:drawing>
                <wp:anchor distT="0" distB="0" distL="114300" distR="114300" simplePos="0" relativeHeight="251670528" behindDoc="0" locked="0" layoutInCell="1" allowOverlap="1" wp14:anchorId="77592BF8" wp14:editId="32247522">
                  <wp:simplePos x="0" y="0"/>
                  <wp:positionH relativeFrom="column">
                    <wp:posOffset>142181</wp:posOffset>
                  </wp:positionH>
                  <wp:positionV relativeFrom="paragraph">
                    <wp:posOffset>313</wp:posOffset>
                  </wp:positionV>
                  <wp:extent cx="229235" cy="369570"/>
                  <wp:effectExtent l="0" t="0" r="0" b="0"/>
                  <wp:wrapTopAndBottom/>
                  <wp:docPr id="19" name="TextBox 1"/>
                  <wp:cNvGraphicFramePr/>
                  <a:graphic xmlns:a="http://schemas.openxmlformats.org/drawingml/2006/main">
                    <a:graphicData uri="http://schemas.microsoft.com/office/word/2010/wordprocessingShape">
                      <wps:wsp>
                        <wps:cNvSpPr txBox="1"/>
                        <wps:spPr>
                          <a:xfrm>
                            <a:off x="0" y="0"/>
                            <a:ext cx="229235" cy="369570"/>
                          </a:xfrm>
                          <a:prstGeom prst="rect">
                            <a:avLst/>
                          </a:prstGeom>
                          <a:noFill/>
                        </wps:spPr>
                        <wps:txbx>
                          <w:txbxContent>
                            <w:p w14:paraId="3533F3D1" w14:textId="71D8EBFA" w:rsidR="00352C51" w:rsidRDefault="00352C51" w:rsidP="0020070B">
                              <w:del w:id="40" w:author="Norman Packard" w:date="2020-10-11T19:15:00Z">
                                <w:r w:rsidDel="00AD48E8">
                                  <w:rPr>
                                    <w:rFonts w:hAnsi="Calibri"/>
                                    <w:color w:val="000000" w:themeColor="text1"/>
                                    <w:kern w:val="24"/>
                                    <w:sz w:val="36"/>
                                    <w:szCs w:val="36"/>
                                  </w:rPr>
                                  <w:delText>D</w:delText>
                                </w:r>
                              </w:del>
                              <w:ins w:id="41" w:author="Norman Packard" w:date="2020-10-11T20:13:00Z">
                                <w:r>
                                  <w:rPr>
                                    <w:rFonts w:hAnsi="Calibri"/>
                                    <w:color w:val="000000" w:themeColor="text1"/>
                                    <w:kern w:val="24"/>
                                    <w:sz w:val="36"/>
                                    <w:szCs w:val="36"/>
                                  </w:rPr>
                                  <w:t>C</w:t>
                                </w:r>
                              </w:ins>
                            </w:p>
                          </w:txbxContent>
                        </wps:txbx>
                        <wps:bodyPr wrap="square" rtlCol="0">
                          <a:spAutoFit/>
                        </wps:bodyPr>
                      </wps:wsp>
                    </a:graphicData>
                  </a:graphic>
                  <wp14:sizeRelV relativeFrom="margin">
                    <wp14:pctHeight>0</wp14:pctHeight>
                  </wp14:sizeRelV>
                </wp:anchor>
              </w:drawing>
            </mc:Choice>
            <mc:Fallback>
              <w:pict>
                <v:shape w14:anchorId="77592BF8" id="_x0000_s1032" type="#_x0000_t202" style="position:absolute;margin-left:11.2pt;margin-top:0;width:18.05pt;height:29.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" filled="f" stroked="f">
                  <v:textbox style="mso-fit-shape-to-text:t">
                    <w:txbxContent>
                      <w:p w14:paraId="3533F3D1" w14:textId="71D8EBFA" w:rsidR="00352C51" w:rsidRDefault="00352C51" w:rsidP="0020070B">
                        <w:del w:id="42" w:author="Norman Packard" w:date="2020-10-11T19:15:00Z">
                          <w:r w:rsidDel="00AD48E8">
                            <w:rPr>
                              <w:rFonts w:hAnsi="Calibri"/>
                              <w:color w:val="000000" w:themeColor="text1"/>
                              <w:kern w:val="24"/>
                              <w:sz w:val="36"/>
                              <w:szCs w:val="36"/>
                            </w:rPr>
                            <w:delText>D</w:delText>
                          </w:r>
                        </w:del>
                        <w:ins w:id="43" w:author="Norman Packard" w:date="2020-10-11T20:13:00Z">
                          <w:r>
                            <w:rPr>
                              <w:rFonts w:hAnsi="Calibri"/>
                              <w:color w:val="000000" w:themeColor="text1"/>
                              <w:kern w:val="24"/>
                              <w:sz w:val="36"/>
                              <w:szCs w:val="36"/>
                            </w:rPr>
                            <w:t>C</w:t>
                          </w:r>
                        </w:ins>
                      </w:p>
                    </w:txbxContent>
                  </v:textbox>
                  <w10:wrap type="topAndBottom"/>
                </v:shape>
              </w:pict>
            </mc:Fallback>
          </mc:AlternateContent>
        </w:r>
      </w:ins>
      <w:ins w:id="44" w:author="Norman Packard" w:date="2020-10-11T20:07:00Z">
        <w:r w:rsidRPr="0020070B">
          <w:rPr>
            <w:b/>
            <w:bCs/>
            <w:noProof/>
            <w:sz w:val="22"/>
            <w:szCs w:val="22"/>
          </w:rPr>
          <w:drawing>
            <wp:inline distT="0" distB="0" distL="0" distR="0" wp14:anchorId="3C8BA56F" wp14:editId="0E8B632B">
              <wp:extent cx="5727700" cy="1104900"/>
              <wp:effectExtent l="0" t="0" r="0" b="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raw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7175ACF1" w14:textId="28D894E2" w:rsidR="0020070B" w:rsidRPr="0020070B" w:rsidRDefault="0020070B" w:rsidP="0020070B">
      <w:pPr>
        <w:rPr>
          <w:ins w:id="45" w:author="Norman Packard" w:date="2020-10-11T20:07:00Z"/>
          <w:rFonts w:ascii="Times New Roman" w:eastAsia="Times New Roman" w:hAnsi="Times New Roman" w:cs="Times New Roman"/>
          <w:lang w:val="en-US" w:eastAsia="ja-JP"/>
        </w:rPr>
      </w:pPr>
      <w:ins w:id="46" w:author="Norman Packard" w:date="2020-10-11T20:07:00Z">
        <w:r w:rsidRPr="0020070B">
          <w:rPr>
            <w:b/>
            <w:bCs/>
            <w:noProof/>
            <w:sz w:val="22"/>
            <w:szCs w:val="22"/>
          </w:rPr>
          <w:drawing>
            <wp:inline distT="0" distB="0" distL="0" distR="0" wp14:anchorId="6456CFFB" wp14:editId="3E5DA03A">
              <wp:extent cx="5727700" cy="1104900"/>
              <wp:effectExtent l="0" t="0" r="0" b="0"/>
              <wp:docPr id="14" name="Picture 1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rawing&#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ins>
    </w:p>
    <w:p w14:paraId="15D6D045" w14:textId="09879D5F" w:rsidR="0020070B" w:rsidRPr="0020070B" w:rsidRDefault="0020070B" w:rsidP="0020070B">
      <w:pPr>
        <w:rPr>
          <w:ins w:id="47" w:author="Norman Packard" w:date="2020-10-11T20:07:00Z"/>
          <w:rFonts w:ascii="Times New Roman" w:eastAsia="Times New Roman" w:hAnsi="Times New Roman" w:cs="Times New Roman"/>
          <w:lang w:val="en-US" w:eastAsia="ja-JP"/>
        </w:rPr>
      </w:pPr>
      <w:ins w:id="48" w:author="Norman Packard" w:date="2020-10-11T20:07:00Z">
        <w:r w:rsidRPr="0020070B">
          <w:rPr>
            <w:b/>
            <w:bCs/>
            <w:noProof/>
            <w:sz w:val="22"/>
            <w:szCs w:val="22"/>
          </w:rPr>
          <w:drawing>
            <wp:inline distT="0" distB="0" distL="0" distR="0" wp14:anchorId="21F38234" wp14:editId="534E9A70">
              <wp:extent cx="5727700" cy="1200785"/>
              <wp:effectExtent l="0" t="0" r="0" b="0"/>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rawing&#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1200785"/>
                      </a:xfrm>
                      <a:prstGeom prst="rect">
                        <a:avLst/>
                      </a:prstGeom>
                      <a:noFill/>
                      <a:ln>
                        <a:noFill/>
                      </a:ln>
                    </pic:spPr>
                  </pic:pic>
                </a:graphicData>
              </a:graphic>
            </wp:inline>
          </w:drawing>
        </w:r>
      </w:ins>
    </w:p>
    <w:p w14:paraId="5AA00535" w14:textId="77777777" w:rsidR="00FA1A84" w:rsidRDefault="00FA1A84" w:rsidP="00582E88">
      <w:pPr>
        <w:jc w:val="both"/>
        <w:rPr>
          <w:b/>
          <w:bCs/>
          <w:sz w:val="22"/>
          <w:szCs w:val="22"/>
        </w:rPr>
      </w:pPr>
    </w:p>
    <w:p w14:paraId="485AE941" w14:textId="77777777" w:rsidR="0020070B" w:rsidRDefault="0020070B" w:rsidP="00582E88">
      <w:pPr>
        <w:jc w:val="both"/>
        <w:rPr>
          <w:ins w:id="49" w:author="Norman Packard" w:date="2020-10-11T20:07:00Z"/>
          <w:b/>
          <w:bCs/>
          <w:sz w:val="22"/>
          <w:szCs w:val="22"/>
        </w:rPr>
      </w:pPr>
    </w:p>
    <w:p w14:paraId="1398837E" w14:textId="77777777" w:rsidR="0020070B" w:rsidRDefault="0020070B" w:rsidP="00582E88">
      <w:pPr>
        <w:jc w:val="both"/>
        <w:rPr>
          <w:ins w:id="50" w:author="Norman Packard" w:date="2020-10-11T20:07:00Z"/>
          <w:b/>
          <w:bCs/>
          <w:sz w:val="22"/>
          <w:szCs w:val="22"/>
        </w:rPr>
      </w:pPr>
    </w:p>
    <w:p w14:paraId="01B098F4" w14:textId="354873ED" w:rsidR="00CA24E5" w:rsidRDefault="00FA1A84" w:rsidP="00582E88">
      <w:pPr>
        <w:jc w:val="both"/>
        <w:rPr>
          <w:noProof/>
        </w:rPr>
      </w:pPr>
      <w:r w:rsidRPr="00B05583">
        <w:rPr>
          <w:b/>
          <w:bCs/>
          <w:sz w:val="22"/>
          <w:szCs w:val="22"/>
        </w:rPr>
        <w:t>Fig.</w:t>
      </w:r>
      <w:r>
        <w:rPr>
          <w:b/>
          <w:bCs/>
          <w:sz w:val="22"/>
          <w:szCs w:val="22"/>
        </w:rPr>
        <w:t xml:space="preserve">3 </w:t>
      </w:r>
      <w:del w:id="51" w:author="Norman Packard" w:date="2020-10-11T20:14:00Z">
        <w:r w:rsidDel="0020070B">
          <w:rPr>
            <w:b/>
            <w:bCs/>
            <w:sz w:val="22"/>
            <w:szCs w:val="22"/>
          </w:rPr>
          <w:delText xml:space="preserve">[new] </w:delText>
        </w:r>
        <w:r w:rsidRPr="00B05583" w:rsidDel="0020070B">
          <w:rPr>
            <w:b/>
            <w:bCs/>
            <w:sz w:val="22"/>
            <w:szCs w:val="22"/>
          </w:rPr>
          <w:delText xml:space="preserve"> </w:delText>
        </w:r>
        <w:r w:rsidR="009C74B5" w:rsidDel="0020070B">
          <w:delText xml:space="preserve">Probably this figure (at least A-C) gets replaced by the consensus clustering picture? </w:delText>
        </w:r>
      </w:del>
      <w:r w:rsidR="00F1292F">
        <w:rPr>
          <w:b/>
          <w:bCs/>
          <w:sz w:val="22"/>
          <w:szCs w:val="22"/>
        </w:rPr>
        <w:t>A</w:t>
      </w:r>
      <w:r w:rsidRPr="00E32672">
        <w:rPr>
          <w:b/>
          <w:bCs/>
          <w:sz w:val="22"/>
          <w:szCs w:val="22"/>
        </w:rPr>
        <w:t>.</w:t>
      </w:r>
      <w:r>
        <w:rPr>
          <w:sz w:val="22"/>
          <w:szCs w:val="22"/>
        </w:rPr>
        <w:t xml:space="preserve"> Clusters were obtained by </w:t>
      </w:r>
      <w:ins w:id="52" w:author="Norman Packard" w:date="2020-10-11T20:14:00Z">
        <w:r w:rsidR="0020070B">
          <w:rPr>
            <w:sz w:val="22"/>
            <w:szCs w:val="22"/>
          </w:rPr>
          <w:t xml:space="preserve">first </w:t>
        </w:r>
      </w:ins>
      <w:r>
        <w:rPr>
          <w:sz w:val="22"/>
          <w:szCs w:val="22"/>
        </w:rPr>
        <w:t xml:space="preserve">projecting the data onto 10 </w:t>
      </w:r>
      <w:r w:rsidRPr="00B07D82">
        <w:rPr>
          <w:sz w:val="22"/>
          <w:szCs w:val="22"/>
        </w:rPr>
        <w:t>principal</w:t>
      </w:r>
      <w:r>
        <w:rPr>
          <w:sz w:val="22"/>
          <w:szCs w:val="22"/>
        </w:rPr>
        <w:t xml:space="preserve"> components from the collection of time series for each country</w:t>
      </w:r>
      <w:r w:rsidR="00F1292F">
        <w:rPr>
          <w:sz w:val="22"/>
          <w:szCs w:val="22"/>
        </w:rPr>
        <w:t xml:space="preserve">.  </w:t>
      </w:r>
      <w:r w:rsidRPr="00B07D82">
        <w:rPr>
          <w:sz w:val="22"/>
          <w:szCs w:val="22"/>
        </w:rPr>
        <w:t>The</w:t>
      </w:r>
      <w:r>
        <w:rPr>
          <w:sz w:val="22"/>
          <w:szCs w:val="22"/>
        </w:rPr>
        <w:t xml:space="preserve"> 10 principal components found in the analysis</w:t>
      </w:r>
      <w:r w:rsidR="00F1292F">
        <w:rPr>
          <w:sz w:val="22"/>
          <w:szCs w:val="22"/>
        </w:rPr>
        <w:t xml:space="preserve"> are shown</w:t>
      </w:r>
      <w:r>
        <w:rPr>
          <w:sz w:val="22"/>
          <w:szCs w:val="22"/>
        </w:rPr>
        <w:t xml:space="preserve"> for the deaths (in black) and for various testing corrections to the confirmed case data.</w:t>
      </w:r>
      <w:ins w:id="53" w:author="Norman Packard" w:date="2020-10-11T20:15:00Z">
        <w:r w:rsidR="0020070B">
          <w:rPr>
            <w:sz w:val="22"/>
            <w:szCs w:val="22"/>
          </w:rPr>
          <w:t xml:space="preserve">  Note that the first seven princip</w:t>
        </w:r>
      </w:ins>
      <w:ins w:id="54" w:author="Norman Packard" w:date="2020-10-11T20:18:00Z">
        <w:r w:rsidR="005D649F">
          <w:rPr>
            <w:sz w:val="22"/>
            <w:szCs w:val="22"/>
          </w:rPr>
          <w:t>al</w:t>
        </w:r>
      </w:ins>
      <w:ins w:id="55" w:author="Norman Packard" w:date="2020-10-11T20:15:00Z">
        <w:r w:rsidR="0020070B">
          <w:rPr>
            <w:sz w:val="22"/>
            <w:szCs w:val="22"/>
          </w:rPr>
          <w:t xml:space="preserve"> components are essentially identical, to within a sign change.</w:t>
        </w:r>
      </w:ins>
      <w:r w:rsidR="00F1292F">
        <w:rPr>
          <w:sz w:val="22"/>
          <w:szCs w:val="22"/>
        </w:rPr>
        <w:t xml:space="preserve">  </w:t>
      </w:r>
      <w:r w:rsidR="00F1292F" w:rsidRPr="009C74B5">
        <w:rPr>
          <w:b/>
          <w:bCs/>
          <w:sz w:val="22"/>
          <w:szCs w:val="22"/>
        </w:rPr>
        <w:t>B</w:t>
      </w:r>
      <w:r w:rsidR="00F1292F">
        <w:rPr>
          <w:sz w:val="22"/>
          <w:szCs w:val="22"/>
        </w:rPr>
        <w:t xml:space="preserve">. the FPCA components are further projected from the 10 to a two-dimensional representation using </w:t>
      </w:r>
      <w:proofErr w:type="spellStart"/>
      <w:r w:rsidR="00F1292F">
        <w:rPr>
          <w:i/>
          <w:iCs/>
          <w:sz w:val="22"/>
          <w:szCs w:val="22"/>
        </w:rPr>
        <w:t>umap</w:t>
      </w:r>
      <w:proofErr w:type="spellEnd"/>
      <w:r w:rsidR="00F1292F">
        <w:rPr>
          <w:sz w:val="22"/>
          <w:szCs w:val="22"/>
        </w:rPr>
        <w:t xml:space="preserve">, a “uniform manifold approximation and projection” algorithm for dimension reduction. </w:t>
      </w:r>
      <w:r w:rsidR="00F1292F">
        <w:rPr>
          <w:b/>
          <w:bCs/>
          <w:sz w:val="22"/>
          <w:szCs w:val="22"/>
        </w:rPr>
        <w:t>C.</w:t>
      </w:r>
      <w:r w:rsidR="00CE2D64">
        <w:rPr>
          <w:sz w:val="22"/>
          <w:szCs w:val="22"/>
        </w:rPr>
        <w:t xml:space="preserve">  Distributional superposition of all country profiles, with middle deciles </w:t>
      </w:r>
      <w:proofErr w:type="spellStart"/>
      <w:r w:rsidR="00CE2D64">
        <w:rPr>
          <w:sz w:val="22"/>
          <w:szCs w:val="22"/>
        </w:rPr>
        <w:t>colored</w:t>
      </w:r>
      <w:proofErr w:type="spellEnd"/>
      <w:r w:rsidR="00CE2D64">
        <w:rPr>
          <w:sz w:val="22"/>
          <w:szCs w:val="22"/>
        </w:rPr>
        <w:t xml:space="preserve"> in red and green, outer deciles </w:t>
      </w:r>
      <w:proofErr w:type="spellStart"/>
      <w:r w:rsidR="00CE2D64">
        <w:rPr>
          <w:sz w:val="22"/>
          <w:szCs w:val="22"/>
        </w:rPr>
        <w:t>colored</w:t>
      </w:r>
      <w:proofErr w:type="spellEnd"/>
      <w:r w:rsidR="00CE2D64">
        <w:rPr>
          <w:sz w:val="22"/>
          <w:szCs w:val="22"/>
        </w:rPr>
        <w:t xml:space="preserve"> in shades of </w:t>
      </w:r>
      <w:proofErr w:type="spellStart"/>
      <w:r w:rsidR="00CE2D64">
        <w:rPr>
          <w:sz w:val="22"/>
          <w:szCs w:val="22"/>
        </w:rPr>
        <w:t>gray</w:t>
      </w:r>
      <w:proofErr w:type="spellEnd"/>
      <w:ins w:id="56" w:author="Norman Packard" w:date="2020-10-11T20:13:00Z">
        <w:r w:rsidR="0020070B">
          <w:rPr>
            <w:sz w:val="22"/>
            <w:szCs w:val="22"/>
          </w:rPr>
          <w:t xml:space="preserve">, for </w:t>
        </w:r>
      </w:ins>
      <w:ins w:id="57" w:author="Norman Packard" w:date="2020-10-11T20:14:00Z">
        <w:r w:rsidR="0020070B">
          <w:rPr>
            <w:sz w:val="22"/>
            <w:szCs w:val="22"/>
          </w:rPr>
          <w:t>deaths, cases, and test-adjusted cases</w:t>
        </w:r>
      </w:ins>
      <w:ins w:id="58" w:author="Norman Packard" w:date="2020-10-11T22:51:00Z">
        <w:r w:rsidR="0023072A">
          <w:rPr>
            <w:sz w:val="22"/>
            <w:szCs w:val="22"/>
          </w:rPr>
          <w:t xml:space="preserve"> for each class of the</w:t>
        </w:r>
      </w:ins>
      <w:ins w:id="59" w:author="Norman Packard" w:date="2020-10-11T22:52:00Z">
        <w:r w:rsidR="0023072A">
          <w:rPr>
            <w:sz w:val="22"/>
            <w:szCs w:val="22"/>
          </w:rPr>
          <w:t xml:space="preserve"> consensus clustering</w:t>
        </w:r>
      </w:ins>
      <w:ins w:id="60" w:author="Norman Packard" w:date="2020-10-11T20:14:00Z">
        <w:r w:rsidR="0020070B">
          <w:rPr>
            <w:sz w:val="22"/>
            <w:szCs w:val="22"/>
          </w:rPr>
          <w:t>.</w:t>
        </w:r>
      </w:ins>
      <w:del w:id="61" w:author="Norman Packard" w:date="2020-10-11T20:13:00Z">
        <w:r w:rsidR="00CE2D64" w:rsidDel="0020070B">
          <w:rPr>
            <w:sz w:val="22"/>
            <w:szCs w:val="22"/>
          </w:rPr>
          <w:delText>.</w:delText>
        </w:r>
      </w:del>
      <w:r w:rsidR="00CA24E5">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ins w:id="62"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ins w:id="63" w:author="Norman Packard" w:date="2020-10-10T22:24:00Z">
                <w:rPr>
                  <w:rFonts w:ascii="Cambria Math" w:hAnsi="Cambria Math"/>
                  <w:i/>
                  <w:sz w:val="22"/>
                  <w:szCs w:val="22"/>
                </w:rPr>
              </w:ins>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ins w:id="64" w:author="Norman Packard" w:date="2020-10-10T22:24:00Z">
                <w:rPr>
                  <w:rFonts w:ascii="Cambria Math" w:eastAsiaTheme="minorEastAsia" w:hAnsi="Cambria Math"/>
                  <w:i/>
                  <w:iCs/>
                  <w:sz w:val="22"/>
                  <w:szCs w:val="22"/>
                </w:rPr>
              </w:ins>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ins w:id="65" w:author="Norman Packard" w:date="2020-10-10T22:24:00Z">
                <w:rPr>
                  <w:rFonts w:ascii="Cambria Math" w:hAnsi="Cambria Math"/>
                  <w:i/>
                  <w:sz w:val="22"/>
                  <w:szCs w:val="22"/>
                </w:rPr>
              </w:ins>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ins w:id="66"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67" w:author="Norman Packard" w:date="2020-10-10T22:24: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68"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pPr>
      <w:r>
        <w:lastRenderedPageBreak/>
        <w:t>Supplementary Material</w:t>
      </w:r>
    </w:p>
    <w:p w14:paraId="169F607A" w14:textId="7B44D520" w:rsidR="0024554E" w:rsidRDefault="0024554E" w:rsidP="0024554E"/>
    <w:p w14:paraId="1AB11E4B" w14:textId="258848CB" w:rsidR="0024554E" w:rsidRDefault="0024554E" w:rsidP="0024554E">
      <w:pPr>
        <w:pStyle w:val="Heading2"/>
      </w:pPr>
      <w:r>
        <w:t>Data</w:t>
      </w:r>
    </w:p>
    <w:p w14:paraId="5A140E22" w14:textId="77777777" w:rsidR="0024554E" w:rsidRDefault="0024554E" w:rsidP="0024554E">
      <w:pPr>
        <w:jc w:val="both"/>
      </w:pPr>
    </w:p>
    <w:p w14:paraId="18010A4A" w14:textId="75838ACC" w:rsidR="0024554E" w:rsidRDefault="003A0EFF" w:rsidP="0024554E">
      <w:pPr>
        <w:jc w:val="both"/>
        <w:rPr>
          <w:b/>
          <w:bCs/>
        </w:rPr>
      </w:pPr>
      <w:r>
        <w:rPr>
          <w:b/>
          <w:bCs/>
        </w:rPr>
        <w:t>Data sources</w:t>
      </w:r>
    </w:p>
    <w:p w14:paraId="52709AD6" w14:textId="1C4A4059" w:rsidR="003A0EFF" w:rsidRDefault="003A0EFF" w:rsidP="0024554E">
      <w:pPr>
        <w:jc w:val="both"/>
        <w:rPr>
          <w:b/>
          <w:bCs/>
        </w:rPr>
      </w:pPr>
    </w:p>
    <w:p w14:paraId="1D4EC4A7" w14:textId="77777777" w:rsidR="007C5044" w:rsidRDefault="007C5044" w:rsidP="007C5044">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data  for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71DAF2B6" w14:textId="77777777" w:rsidR="007C5044" w:rsidRDefault="007C5044" w:rsidP="007C5044">
      <w:pPr>
        <w:jc w:val="both"/>
      </w:pPr>
    </w:p>
    <w:p w14:paraId="779E2B39" w14:textId="77777777" w:rsidR="007C5044" w:rsidRDefault="007C5044" w:rsidP="007C5044">
      <w:pPr>
        <w:jc w:val="both"/>
      </w:pPr>
      <w:r>
        <w:t xml:space="preserve">Our procedure for processing the data is detailed in Table S4. </w:t>
      </w:r>
    </w:p>
    <w:p w14:paraId="679369CD" w14:textId="77777777" w:rsidR="007C5044" w:rsidRDefault="007C5044" w:rsidP="0024554E">
      <w:pPr>
        <w:jc w:val="both"/>
        <w:rPr>
          <w:b/>
          <w:bCs/>
        </w:rPr>
      </w:pPr>
    </w:p>
    <w:p w14:paraId="7AF47D37" w14:textId="6CD28F5A" w:rsidR="0024554E" w:rsidRDefault="0024554E" w:rsidP="0024554E">
      <w:pPr>
        <w:jc w:val="both"/>
      </w:pPr>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6E68C6">
        <w:tc>
          <w:tcPr>
            <w:tcW w:w="3681" w:type="dxa"/>
          </w:tcPr>
          <w:p w14:paraId="10749A00" w14:textId="77777777" w:rsidR="0024554E" w:rsidRPr="002C4E62" w:rsidRDefault="0024554E" w:rsidP="006E68C6">
            <w:pPr>
              <w:rPr>
                <w:b/>
                <w:bCs/>
              </w:rPr>
            </w:pPr>
            <w:r>
              <w:rPr>
                <w:b/>
                <w:bCs/>
              </w:rPr>
              <w:t>Main c</w:t>
            </w:r>
            <w:r w:rsidRPr="002C4E62">
              <w:rPr>
                <w:b/>
                <w:bCs/>
              </w:rPr>
              <w:t>ountry specific data</w:t>
            </w:r>
            <w:r>
              <w:rPr>
                <w:b/>
                <w:bCs/>
              </w:rPr>
              <w:t xml:space="preserve"> used</w:t>
            </w:r>
          </w:p>
        </w:tc>
        <w:tc>
          <w:tcPr>
            <w:tcW w:w="1843" w:type="dxa"/>
          </w:tcPr>
          <w:p w14:paraId="64449E95" w14:textId="77777777" w:rsidR="0024554E" w:rsidRPr="002C4E62" w:rsidRDefault="0024554E" w:rsidP="006E68C6">
            <w:pPr>
              <w:rPr>
                <w:b/>
                <w:bCs/>
              </w:rPr>
            </w:pPr>
            <w:r w:rsidRPr="002C4E62">
              <w:rPr>
                <w:b/>
                <w:bCs/>
              </w:rPr>
              <w:t>JHU</w:t>
            </w:r>
          </w:p>
        </w:tc>
        <w:tc>
          <w:tcPr>
            <w:tcW w:w="3402" w:type="dxa"/>
          </w:tcPr>
          <w:p w14:paraId="378496E4" w14:textId="77777777" w:rsidR="0024554E" w:rsidRPr="002C4E62" w:rsidRDefault="0024554E" w:rsidP="006E68C6">
            <w:pPr>
              <w:rPr>
                <w:b/>
                <w:bCs/>
              </w:rPr>
            </w:pPr>
            <w:r w:rsidRPr="002C4E62">
              <w:rPr>
                <w:b/>
                <w:bCs/>
              </w:rPr>
              <w:t>OWID</w:t>
            </w:r>
          </w:p>
        </w:tc>
      </w:tr>
      <w:tr w:rsidR="0024554E" w14:paraId="31E742F3" w14:textId="77777777" w:rsidTr="006E68C6">
        <w:tc>
          <w:tcPr>
            <w:tcW w:w="3681" w:type="dxa"/>
          </w:tcPr>
          <w:p w14:paraId="58ECF454" w14:textId="77777777" w:rsidR="0024554E" w:rsidRDefault="0024554E" w:rsidP="006E68C6">
            <w:r>
              <w:t xml:space="preserve">Covid-19 deaths from </w:t>
            </w:r>
          </w:p>
        </w:tc>
        <w:tc>
          <w:tcPr>
            <w:tcW w:w="1843" w:type="dxa"/>
          </w:tcPr>
          <w:p w14:paraId="1566175B" w14:textId="77777777" w:rsidR="0024554E" w:rsidRDefault="0024554E" w:rsidP="006E68C6">
            <w:proofErr w:type="spellStart"/>
            <w:r>
              <w:t>deaths_jhu</w:t>
            </w:r>
            <w:proofErr w:type="spellEnd"/>
          </w:p>
        </w:tc>
        <w:tc>
          <w:tcPr>
            <w:tcW w:w="3402" w:type="dxa"/>
          </w:tcPr>
          <w:p w14:paraId="089AB390" w14:textId="77777777" w:rsidR="0024554E" w:rsidRDefault="0024554E" w:rsidP="006E68C6">
            <w:proofErr w:type="spellStart"/>
            <w:r>
              <w:t>deaths_owid</w:t>
            </w:r>
            <w:proofErr w:type="spellEnd"/>
          </w:p>
        </w:tc>
      </w:tr>
      <w:tr w:rsidR="0024554E" w14:paraId="05D9FB77" w14:textId="77777777" w:rsidTr="006E68C6">
        <w:tc>
          <w:tcPr>
            <w:tcW w:w="3681" w:type="dxa"/>
          </w:tcPr>
          <w:p w14:paraId="1000417E" w14:textId="77777777" w:rsidR="0024554E" w:rsidRDefault="0024554E" w:rsidP="006E68C6">
            <w:r>
              <w:t xml:space="preserve">Confirmed cases </w:t>
            </w:r>
          </w:p>
        </w:tc>
        <w:tc>
          <w:tcPr>
            <w:tcW w:w="1843" w:type="dxa"/>
          </w:tcPr>
          <w:p w14:paraId="74DD30BF" w14:textId="77777777" w:rsidR="0024554E" w:rsidRDefault="0024554E" w:rsidP="006E68C6">
            <w:proofErr w:type="spellStart"/>
            <w:r>
              <w:t>confirmed_jhu</w:t>
            </w:r>
            <w:proofErr w:type="spellEnd"/>
          </w:p>
        </w:tc>
        <w:tc>
          <w:tcPr>
            <w:tcW w:w="3402" w:type="dxa"/>
          </w:tcPr>
          <w:p w14:paraId="64A41582" w14:textId="77777777" w:rsidR="0024554E" w:rsidRDefault="0024554E" w:rsidP="006E68C6">
            <w:proofErr w:type="spellStart"/>
            <w:r>
              <w:t>confirmed_owid</w:t>
            </w:r>
            <w:proofErr w:type="spellEnd"/>
          </w:p>
        </w:tc>
      </w:tr>
      <w:tr w:rsidR="0024554E" w14:paraId="59239C25" w14:textId="77777777" w:rsidTr="006E68C6">
        <w:tc>
          <w:tcPr>
            <w:tcW w:w="3681" w:type="dxa"/>
          </w:tcPr>
          <w:p w14:paraId="1690B28A" w14:textId="77777777" w:rsidR="0024554E" w:rsidRDefault="0024554E" w:rsidP="006E68C6">
            <w:r>
              <w:t>Population size at end of series</w:t>
            </w:r>
          </w:p>
        </w:tc>
        <w:tc>
          <w:tcPr>
            <w:tcW w:w="1843" w:type="dxa"/>
          </w:tcPr>
          <w:p w14:paraId="481E1559" w14:textId="77777777" w:rsidR="0024554E" w:rsidRDefault="0024554E" w:rsidP="006E68C6"/>
        </w:tc>
        <w:tc>
          <w:tcPr>
            <w:tcW w:w="3402" w:type="dxa"/>
          </w:tcPr>
          <w:p w14:paraId="4525E088" w14:textId="77777777" w:rsidR="0024554E" w:rsidRDefault="0024554E" w:rsidP="006E68C6">
            <w:r>
              <w:t>population</w:t>
            </w:r>
          </w:p>
        </w:tc>
      </w:tr>
      <w:tr w:rsidR="0024554E" w14:paraId="78C67E8E" w14:textId="77777777" w:rsidTr="006E68C6">
        <w:tc>
          <w:tcPr>
            <w:tcW w:w="3681" w:type="dxa"/>
          </w:tcPr>
          <w:p w14:paraId="462A1002" w14:textId="77777777" w:rsidR="0024554E" w:rsidRDefault="0024554E" w:rsidP="006E68C6">
            <w:r>
              <w:t>Covid-19 tests per million people</w:t>
            </w:r>
          </w:p>
        </w:tc>
        <w:tc>
          <w:tcPr>
            <w:tcW w:w="1843" w:type="dxa"/>
          </w:tcPr>
          <w:p w14:paraId="56B4EB07" w14:textId="77777777" w:rsidR="0024554E" w:rsidRDefault="0024554E" w:rsidP="006E68C6"/>
        </w:tc>
        <w:tc>
          <w:tcPr>
            <w:tcW w:w="3402" w:type="dxa"/>
          </w:tcPr>
          <w:p w14:paraId="75A93E43" w14:textId="77777777" w:rsidR="0024554E" w:rsidRDefault="0024554E" w:rsidP="006E68C6">
            <w:r>
              <w:t>testing</w:t>
            </w:r>
          </w:p>
        </w:tc>
      </w:tr>
      <w:tr w:rsidR="0024554E" w14:paraId="3843EEA9" w14:textId="77777777" w:rsidTr="006E68C6">
        <w:tc>
          <w:tcPr>
            <w:tcW w:w="3681" w:type="dxa"/>
          </w:tcPr>
          <w:p w14:paraId="71F21547" w14:textId="77777777" w:rsidR="0024554E" w:rsidRDefault="0024554E" w:rsidP="006E68C6">
            <w:r>
              <w:t>Stringency of measures</w:t>
            </w:r>
          </w:p>
        </w:tc>
        <w:tc>
          <w:tcPr>
            <w:tcW w:w="1843" w:type="dxa"/>
          </w:tcPr>
          <w:p w14:paraId="6F274332" w14:textId="77777777" w:rsidR="0024554E" w:rsidRDefault="0024554E" w:rsidP="006E68C6"/>
        </w:tc>
        <w:tc>
          <w:tcPr>
            <w:tcW w:w="3402" w:type="dxa"/>
          </w:tcPr>
          <w:p w14:paraId="5049BF7D" w14:textId="77777777" w:rsidR="0024554E" w:rsidRDefault="0024554E" w:rsidP="006E68C6">
            <w:r>
              <w:t>stringency</w:t>
            </w:r>
          </w:p>
        </w:tc>
      </w:tr>
      <w:tr w:rsidR="0024554E" w14:paraId="40480BB7" w14:textId="77777777" w:rsidTr="006E68C6">
        <w:tc>
          <w:tcPr>
            <w:tcW w:w="3681" w:type="dxa"/>
          </w:tcPr>
          <w:p w14:paraId="2127917A" w14:textId="77777777" w:rsidR="0024554E" w:rsidRDefault="0024554E" w:rsidP="006E68C6">
            <w:r>
              <w:t xml:space="preserve">Other country indicators </w:t>
            </w:r>
          </w:p>
        </w:tc>
        <w:tc>
          <w:tcPr>
            <w:tcW w:w="1843" w:type="dxa"/>
          </w:tcPr>
          <w:p w14:paraId="0604C51F" w14:textId="77777777" w:rsidR="0024554E" w:rsidRDefault="0024554E" w:rsidP="006E68C6"/>
        </w:tc>
        <w:tc>
          <w:tcPr>
            <w:tcW w:w="3402" w:type="dxa"/>
          </w:tcPr>
          <w:p w14:paraId="000AFAE6" w14:textId="77777777" w:rsidR="0024554E" w:rsidRDefault="0024554E" w:rsidP="006E68C6">
            <w:proofErr w:type="spellStart"/>
            <w:r>
              <w:t>population_density</w:t>
            </w:r>
            <w:proofErr w:type="spellEnd"/>
          </w:p>
        </w:tc>
      </w:tr>
      <w:tr w:rsidR="0024554E" w14:paraId="701C46A6" w14:textId="77777777" w:rsidTr="006E68C6">
        <w:tc>
          <w:tcPr>
            <w:tcW w:w="3681" w:type="dxa"/>
          </w:tcPr>
          <w:p w14:paraId="26F6543C" w14:textId="77777777" w:rsidR="0024554E" w:rsidRDefault="0024554E" w:rsidP="006E68C6"/>
        </w:tc>
        <w:tc>
          <w:tcPr>
            <w:tcW w:w="1843" w:type="dxa"/>
          </w:tcPr>
          <w:p w14:paraId="530A405C" w14:textId="77777777" w:rsidR="0024554E" w:rsidRDefault="0024554E" w:rsidP="006E68C6"/>
        </w:tc>
        <w:tc>
          <w:tcPr>
            <w:tcW w:w="3402" w:type="dxa"/>
          </w:tcPr>
          <w:p w14:paraId="4B53FCF6" w14:textId="77777777" w:rsidR="0024554E" w:rsidRDefault="0024554E" w:rsidP="006E68C6">
            <w:proofErr w:type="spellStart"/>
            <w:r>
              <w:t>gdp_per_capita</w:t>
            </w:r>
            <w:proofErr w:type="spellEnd"/>
          </w:p>
        </w:tc>
      </w:tr>
    </w:tbl>
    <w:p w14:paraId="07CF53FB" w14:textId="418E30DA" w:rsidR="0024554E" w:rsidRDefault="0024554E" w:rsidP="0024554E"/>
    <w:p w14:paraId="06F4F8C9" w14:textId="7EF8E579" w:rsidR="007C5044" w:rsidRDefault="007C5044" w:rsidP="0024554E"/>
    <w:p w14:paraId="2D88447A" w14:textId="77777777" w:rsidR="007C5044" w:rsidRDefault="007C5044" w:rsidP="0024554E"/>
    <w:p w14:paraId="3A348FEC" w14:textId="3DB76446" w:rsidR="003A0EFF" w:rsidRPr="009C74B5" w:rsidRDefault="003A0EFF" w:rsidP="0024554E">
      <w:pPr>
        <w:jc w:val="both"/>
        <w:rPr>
          <w:b/>
          <w:bCs/>
        </w:rPr>
      </w:pPr>
      <w:r>
        <w:rPr>
          <w:b/>
          <w:bCs/>
        </w:rPr>
        <w:t xml:space="preserve">Data cleaning and </w:t>
      </w:r>
      <w:r w:rsidR="00AF0ADB">
        <w:rPr>
          <w:b/>
          <w:bCs/>
        </w:rPr>
        <w:t>smoothing</w:t>
      </w:r>
    </w:p>
    <w:p w14:paraId="56183608" w14:textId="77777777" w:rsidR="003A0EFF" w:rsidRDefault="003A0EFF" w:rsidP="0024554E">
      <w:pPr>
        <w:jc w:val="both"/>
      </w:pPr>
    </w:p>
    <w:p w14:paraId="37D57975" w14:textId="44E5AD42" w:rsidR="0024554E" w:rsidRDefault="0024554E" w:rsidP="0024554E">
      <w:pPr>
        <w:jc w:val="both"/>
      </w:pPr>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p>
    <w:p w14:paraId="13A15CF7" w14:textId="77777777" w:rsidR="0024554E" w:rsidRDefault="0024554E" w:rsidP="0024554E">
      <w:pPr>
        <w:jc w:val="both"/>
      </w:pPr>
    </w:p>
    <w:p w14:paraId="307832F1" w14:textId="77777777" w:rsidR="0024554E" w:rsidRDefault="0024554E" w:rsidP="0024554E">
      <w:pPr>
        <w:jc w:val="both"/>
      </w:pPr>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p>
    <w:p w14:paraId="0E471EC5" w14:textId="77777777" w:rsidR="0024554E" w:rsidRDefault="0024554E" w:rsidP="0024554E">
      <w:pPr>
        <w:jc w:val="both"/>
      </w:pPr>
    </w:p>
    <w:p w14:paraId="59742F86" w14:textId="77777777" w:rsidR="0024554E" w:rsidRDefault="0024554E" w:rsidP="0024554E">
      <w:pPr>
        <w:jc w:val="both"/>
      </w:pPr>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m:oMath>
        <m:r>
          <w:rPr>
            <w:rFonts w:ascii="Cambria Math" w:hAnsi="Cambria Math"/>
          </w:rPr>
          <m:t>σ</m:t>
        </m:r>
      </m:oMath>
      <w:r>
        <w:t xml:space="preserve"> from the mean for the unsmoothed data of the last 7 days or more than </w:t>
      </w:r>
      <m:oMath>
        <m:f>
          <m:fPr>
            <m:ctrlPr>
              <w:ins w:id="69" w:author="Norman Packard" w:date="2020-10-10T22:24:00Z">
                <w:rPr>
                  <w:rFonts w:ascii="Cambria Math" w:hAnsi="Cambria Math"/>
                  <w:i/>
                </w:rPr>
              </w:ins>
            </m:ctrlPr>
          </m:fPr>
          <m:num>
            <m:r>
              <w:rPr>
                <w:rFonts w:ascii="Cambria Math" w:hAnsi="Cambria Math"/>
              </w:rPr>
              <m:t>2</m:t>
            </m:r>
          </m:num>
          <m:den>
            <m:r>
              <w:rPr>
                <w:rFonts w:ascii="Cambria Math" w:hAnsi="Cambria Math"/>
              </w:rPr>
              <m:t>7</m:t>
            </m:r>
          </m:den>
        </m:f>
        <m:r>
          <w:rPr>
            <w:rFonts w:ascii="Cambria Math" w:hAnsi="Cambria Math"/>
          </w:rPr>
          <m:t>σ</m:t>
        </m:r>
      </m:oMath>
      <w:r>
        <w:rPr>
          <w:rFonts w:eastAsiaTheme="minorEastAsia"/>
        </w:rPr>
        <w:t xml:space="preserve"> for the smoothed data. </w:t>
      </w:r>
      <w:r>
        <w:t>We assumed that all country data is correct and accurate in cumulative content, but that significant reporting delays and revisions can occur.</w:t>
      </w:r>
    </w:p>
    <w:p w14:paraId="59501E37" w14:textId="77777777" w:rsidR="0024554E" w:rsidRDefault="0024554E" w:rsidP="0024554E">
      <w:pPr>
        <w:jc w:val="both"/>
      </w:pPr>
    </w:p>
    <w:p w14:paraId="55780341" w14:textId="3CD5487A" w:rsidR="004943D1" w:rsidRPr="009C74B5" w:rsidRDefault="004943D1" w:rsidP="003A0EFF">
      <w:pPr>
        <w:jc w:val="both"/>
        <w:rPr>
          <w:b/>
          <w:bCs/>
        </w:rPr>
      </w:pPr>
      <w:r>
        <w:rPr>
          <w:b/>
          <w:bCs/>
        </w:rPr>
        <w:t>Testing data and testing corrections</w:t>
      </w:r>
    </w:p>
    <w:p w14:paraId="41C0AC32" w14:textId="77777777" w:rsidR="004943D1" w:rsidRDefault="004943D1" w:rsidP="003A0EFF">
      <w:pPr>
        <w:jc w:val="both"/>
      </w:pPr>
    </w:p>
    <w:p w14:paraId="721C9CBA" w14:textId="3D2EFD49" w:rsidR="003A0EFF" w:rsidRDefault="0024554E" w:rsidP="003A0EFF">
      <w:pPr>
        <w:jc w:val="both"/>
      </w:pPr>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over</w:t>
      </w:r>
      <w:ins w:id="70" w:author="John McCaskill" w:date="2020-10-12T08:23:00Z">
        <w:r w:rsidR="00352C51">
          <w:t>-</w:t>
        </w:r>
      </w:ins>
      <w:del w:id="71" w:author="John McCaskill" w:date="2020-10-12T08:23:00Z">
        <w:r w:rsidDel="00352C51">
          <w:delText xml:space="preserve"> </w:delText>
        </w:r>
      </w:del>
      <w:r>
        <w:t>estimate of the required correction since the percentage of confirmed cases saturates with sufficient testing.    …</w:t>
      </w:r>
    </w:p>
    <w:p w14:paraId="71021DC2" w14:textId="793C7F94" w:rsidR="003A0EFF" w:rsidRDefault="003A0EFF" w:rsidP="003A0EFF">
      <w:pPr>
        <w:jc w:val="both"/>
      </w:pPr>
    </w:p>
    <w:p w14:paraId="20F74462" w14:textId="230DC7FF" w:rsidR="003A0EFF" w:rsidRPr="009C74B5" w:rsidRDefault="00AF0ADB" w:rsidP="003A0EFF">
      <w:pPr>
        <w:jc w:val="both"/>
        <w:rPr>
          <w:b/>
          <w:bCs/>
        </w:rPr>
      </w:pPr>
      <w:r>
        <w:rPr>
          <w:b/>
          <w:bCs/>
        </w:rPr>
        <w:t xml:space="preserve">Country filtering </w:t>
      </w:r>
      <w:proofErr w:type="spellStart"/>
      <w:r w:rsidR="003A0EFF">
        <w:rPr>
          <w:b/>
          <w:bCs/>
        </w:rPr>
        <w:t>Filtering</w:t>
      </w:r>
      <w:proofErr w:type="spellEnd"/>
      <w:r w:rsidR="003A0EFF">
        <w:rPr>
          <w:b/>
          <w:bCs/>
        </w:rPr>
        <w:t xml:space="preserve"> </w:t>
      </w:r>
    </w:p>
    <w:p w14:paraId="3D585B6D" w14:textId="77777777" w:rsidR="0024554E" w:rsidRDefault="0024554E" w:rsidP="0024554E"/>
    <w:p w14:paraId="29DD2B48" w14:textId="77777777" w:rsidR="003A0EFF" w:rsidRPr="00176998" w:rsidRDefault="003A0EFF" w:rsidP="003A0EFF">
      <w:r w:rsidRPr="00D06DEB">
        <w:rPr>
          <w:noProof/>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0305"/>
                    </a:xfrm>
                    <a:prstGeom prst="rect">
                      <a:avLst/>
                    </a:prstGeom>
                  </pic:spPr>
                </pic:pic>
              </a:graphicData>
            </a:graphic>
          </wp:inline>
        </w:drawing>
      </w:r>
    </w:p>
    <w:p w14:paraId="24D236C9" w14:textId="77777777" w:rsidR="003A0EFF" w:rsidRDefault="003A0EFF" w:rsidP="003A0EFF">
      <w:pPr>
        <w:jc w:val="center"/>
      </w:pPr>
    </w:p>
    <w:p w14:paraId="2F8C7764" w14:textId="71A56002" w:rsidR="003A0EFF" w:rsidRPr="00F24362" w:rsidRDefault="003A0EFF" w:rsidP="003A0EFF">
      <w:pPr>
        <w:jc w:val="center"/>
        <w:rPr>
          <w:sz w:val="22"/>
          <w:szCs w:val="22"/>
        </w:rPr>
      </w:pPr>
      <w:r w:rsidRPr="00F24362">
        <w:rPr>
          <w:b/>
          <w:bCs/>
          <w:sz w:val="22"/>
          <w:szCs w:val="22"/>
        </w:rPr>
        <w:t>Table S4a Common countries.</w:t>
      </w:r>
      <w:r w:rsidRPr="00F24362">
        <w:rPr>
          <w:sz w:val="22"/>
          <w:szCs w:val="22"/>
        </w:rPr>
        <w:t xml:space="preserve"> Table of 18</w:t>
      </w:r>
      <w:r w:rsidR="006E68C6">
        <w:rPr>
          <w:sz w:val="22"/>
          <w:szCs w:val="22"/>
        </w:rPr>
        <w:t>7</w:t>
      </w:r>
      <w:r w:rsidRPr="00F24362">
        <w:rPr>
          <w:sz w:val="22"/>
          <w:szCs w:val="22"/>
        </w:rPr>
        <w:t xml:space="preserve"> Countries in both JHU and OWID Databases</w:t>
      </w:r>
    </w:p>
    <w:p w14:paraId="3ACCFDE9" w14:textId="77777777" w:rsidR="003A0EFF" w:rsidRDefault="003A0EFF" w:rsidP="003A0EFF"/>
    <w:p w14:paraId="6535B187" w14:textId="69BED05A" w:rsidR="003A0EFF" w:rsidRDefault="00FD7B39" w:rsidP="003A0EFF">
      <w:pPr>
        <w:jc w:val="center"/>
      </w:pPr>
      <w:r w:rsidRPr="00FD7B39">
        <w:rPr>
          <w:noProof/>
        </w:rPr>
        <w:t xml:space="preserve"> </w:t>
      </w:r>
      <w:r w:rsidRPr="00FD7B39">
        <w:rPr>
          <w:noProof/>
        </w:rPr>
        <w:drawing>
          <wp:inline distT="0" distB="0" distL="0" distR="0" wp14:anchorId="33CC8E50" wp14:editId="3690C21C">
            <wp:extent cx="4348614" cy="15678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718" cy="1569295"/>
                    </a:xfrm>
                    <a:prstGeom prst="rect">
                      <a:avLst/>
                    </a:prstGeom>
                  </pic:spPr>
                </pic:pic>
              </a:graphicData>
            </a:graphic>
          </wp:inline>
        </w:drawing>
      </w:r>
    </w:p>
    <w:p w14:paraId="57E878BC" w14:textId="77777777" w:rsidR="003A0EFF" w:rsidRDefault="003A0EFF" w:rsidP="003A0EFF">
      <w:pPr>
        <w:jc w:val="center"/>
      </w:pPr>
    </w:p>
    <w:p w14:paraId="0C6CA555" w14:textId="55C397B3" w:rsidR="003A0EFF" w:rsidRPr="00F24362" w:rsidRDefault="003A0EFF" w:rsidP="003A0EFF">
      <w:pPr>
        <w:rPr>
          <w:sz w:val="22"/>
          <w:szCs w:val="22"/>
        </w:rPr>
      </w:pPr>
      <w:r w:rsidRPr="00F24362">
        <w:rPr>
          <w:b/>
          <w:bCs/>
          <w:sz w:val="22"/>
          <w:szCs w:val="22"/>
        </w:rPr>
        <w:t>Table S4b Big epidemic countries.</w:t>
      </w:r>
      <w:r w:rsidRPr="00F24362">
        <w:rPr>
          <w:sz w:val="22"/>
          <w:szCs w:val="22"/>
        </w:rPr>
        <w:t xml:space="preserve"> Table of 8</w:t>
      </w:r>
      <w:r w:rsidR="00DB4722">
        <w:rPr>
          <w:sz w:val="22"/>
          <w:szCs w:val="22"/>
        </w:rPr>
        <w:t>3</w:t>
      </w:r>
      <w:r w:rsidRPr="00F24362">
        <w:rPr>
          <w:sz w:val="22"/>
          <w:szCs w:val="22"/>
        </w:rPr>
        <w:t xml:space="preserve"> Countries with Major Epidemic in both JHU and OWID Databases</w:t>
      </w:r>
    </w:p>
    <w:p w14:paraId="3F0F69F9" w14:textId="77777777" w:rsidR="003A0EFF" w:rsidRDefault="003A0EFF" w:rsidP="003A0EFF"/>
    <w:p w14:paraId="4D6142DC" w14:textId="152DC4AC" w:rsidR="003A0EFF" w:rsidRDefault="00DB4722" w:rsidP="003A0EFF">
      <w:pPr>
        <w:jc w:val="center"/>
      </w:pPr>
      <w:r w:rsidRPr="00DB4722">
        <w:rPr>
          <w:noProof/>
        </w:rPr>
        <w:t xml:space="preserve"> </w:t>
      </w:r>
      <w:r w:rsidRPr="00DB4722">
        <w:rPr>
          <w:noProof/>
        </w:rPr>
        <w:drawing>
          <wp:inline distT="0" distB="0" distL="0" distR="0" wp14:anchorId="5E651F7C" wp14:editId="2EDE975B">
            <wp:extent cx="4338955" cy="1370475"/>
            <wp:effectExtent l="0" t="0" r="444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8614" cy="1383001"/>
                    </a:xfrm>
                    <a:prstGeom prst="rect">
                      <a:avLst/>
                    </a:prstGeom>
                  </pic:spPr>
                </pic:pic>
              </a:graphicData>
            </a:graphic>
          </wp:inline>
        </w:drawing>
      </w:r>
    </w:p>
    <w:p w14:paraId="274EBDC0" w14:textId="77777777" w:rsidR="003A0EFF" w:rsidRDefault="003A0EFF" w:rsidP="003A0EFF"/>
    <w:p w14:paraId="12D241B3" w14:textId="30E3BAF8" w:rsidR="003A0EFF" w:rsidRPr="00F24362" w:rsidRDefault="003A0EFF" w:rsidP="003A0EFF">
      <w:pPr>
        <w:rPr>
          <w:sz w:val="22"/>
          <w:szCs w:val="22"/>
        </w:rPr>
      </w:pPr>
      <w:r w:rsidRPr="00F24362">
        <w:rPr>
          <w:b/>
          <w:bCs/>
          <w:sz w:val="22"/>
          <w:szCs w:val="22"/>
        </w:rPr>
        <w:t>Table S4c Big long epidemic countries.</w:t>
      </w:r>
      <w:r>
        <w:rPr>
          <w:sz w:val="22"/>
          <w:szCs w:val="22"/>
        </w:rPr>
        <w:t xml:space="preserve"> </w:t>
      </w:r>
      <w:r w:rsidRPr="00F24362">
        <w:rPr>
          <w:sz w:val="22"/>
          <w:szCs w:val="22"/>
        </w:rPr>
        <w:t>Table of 6</w:t>
      </w:r>
      <w:r w:rsidR="00DB4722">
        <w:rPr>
          <w:sz w:val="22"/>
          <w:szCs w:val="22"/>
        </w:rPr>
        <w:t>8</w:t>
      </w:r>
      <w:r w:rsidRPr="00F24362">
        <w:rPr>
          <w:sz w:val="22"/>
          <w:szCs w:val="22"/>
        </w:rPr>
        <w:t xml:space="preserve"> Countries with long Major Epidemic in both JHU and OWID Databases</w:t>
      </w:r>
    </w:p>
    <w:p w14:paraId="66D35C71" w14:textId="77777777" w:rsidR="003A0EFF" w:rsidRDefault="003A0EFF" w:rsidP="0024554E">
      <w:pPr>
        <w:jc w:val="both"/>
        <w:rPr>
          <w:b/>
          <w:bCs/>
        </w:rPr>
      </w:pPr>
    </w:p>
    <w:p w14:paraId="5024ABBC" w14:textId="77777777" w:rsidR="003A0EFF" w:rsidRDefault="003A0EFF" w:rsidP="0024554E">
      <w:pPr>
        <w:jc w:val="both"/>
        <w:rPr>
          <w:b/>
          <w:bCs/>
        </w:rPr>
      </w:pPr>
    </w:p>
    <w:p w14:paraId="3A9D3671" w14:textId="6A52F2C2" w:rsidR="00AF0ADB" w:rsidRDefault="00AF0ADB" w:rsidP="0024554E">
      <w:pPr>
        <w:jc w:val="both"/>
        <w:rPr>
          <w:b/>
          <w:bCs/>
        </w:rPr>
      </w:pPr>
      <w:r>
        <w:rPr>
          <w:b/>
          <w:bCs/>
        </w:rPr>
        <w:lastRenderedPageBreak/>
        <w:t>Data alignment and scaling</w:t>
      </w:r>
    </w:p>
    <w:p w14:paraId="41E9BFE5" w14:textId="77777777" w:rsidR="00AF0ADB" w:rsidRDefault="00AF0ADB" w:rsidP="0024554E">
      <w:pPr>
        <w:jc w:val="both"/>
        <w:rPr>
          <w:b/>
          <w:bCs/>
        </w:rPr>
      </w:pPr>
    </w:p>
    <w:p w14:paraId="3599B4C9" w14:textId="734FCB4C" w:rsidR="0024554E" w:rsidRPr="003B0E83" w:rsidRDefault="0024554E" w:rsidP="0024554E">
      <w:pPr>
        <w:jc w:val="both"/>
      </w:pPr>
      <w:r w:rsidRPr="003B0E83">
        <w:t>In order to systematic</w:t>
      </w:r>
      <w:r w:rsidR="00AF0ADB">
        <w:t xml:space="preserve">ally </w:t>
      </w:r>
      <w:proofErr w:type="spellStart"/>
      <w:r w:rsidR="00AF0ADB">
        <w:t>analyze</w:t>
      </w:r>
      <w:proofErr w:type="spellEnd"/>
      <w:r w:rsidRPr="003B0E83">
        <w:t xml:space="preserve"> responses</w:t>
      </w:r>
      <w:r w:rsidR="00AF0ADB">
        <w:t xml:space="preserve"> (e.g. with FPCA and clustering, as described in the main text)</w:t>
      </w:r>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sidR="007C5044">
        <w:rPr>
          <w:noProof/>
        </w:rPr>
        <w:t>[43]</w:t>
      </w:r>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p>
    <w:p w14:paraId="6011DE55" w14:textId="77777777" w:rsidR="004943D1" w:rsidRDefault="004943D1" w:rsidP="0024554E"/>
    <w:p w14:paraId="55E4544F" w14:textId="77777777" w:rsidR="004943D1" w:rsidRDefault="004943D1" w:rsidP="004943D1">
      <w:pPr>
        <w:pStyle w:val="Heading2"/>
      </w:pPr>
      <w:r>
        <w:t>FPCA and Clustering</w:t>
      </w:r>
    </w:p>
    <w:p w14:paraId="4FC4D2CA" w14:textId="77777777" w:rsidR="004943D1" w:rsidRDefault="004943D1" w:rsidP="004943D1">
      <w:pPr>
        <w:pStyle w:val="Heading2"/>
      </w:pPr>
    </w:p>
    <w:p w14:paraId="4CD773C9" w14:textId="77777777" w:rsidR="004943D1" w:rsidRPr="00EB7F90" w:rsidRDefault="004943D1" w:rsidP="004943D1">
      <w:pPr>
        <w:jc w:val="both"/>
        <w:rPr>
          <w:highlight w:val="yellow"/>
        </w:rPr>
      </w:pPr>
      <w:r>
        <w:rPr>
          <w:highlight w:val="yellow"/>
        </w:rPr>
        <w:t>We</w:t>
      </w:r>
    </w:p>
    <w:p w14:paraId="0081CF26" w14:textId="22D1453E" w:rsidR="004943D1" w:rsidRDefault="004943D1" w:rsidP="004943D1">
      <w:pPr>
        <w:jc w:val="both"/>
      </w:pPr>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p>
    <w:p w14:paraId="5799FE4E" w14:textId="329C82DF" w:rsidR="004943D1" w:rsidRDefault="004943D1" w:rsidP="004943D1">
      <w:pPr>
        <w:pStyle w:val="Heading2"/>
      </w:pPr>
    </w:p>
    <w:p w14:paraId="3955866B" w14:textId="6B1B707D" w:rsidR="004943D1" w:rsidRDefault="004943D1" w:rsidP="004943D1">
      <w:pPr>
        <w:rPr>
          <w:b/>
          <w:bCs/>
        </w:rPr>
      </w:pPr>
      <w:r>
        <w:rPr>
          <w:b/>
          <w:bCs/>
        </w:rPr>
        <w:t>Consensus clustering</w:t>
      </w:r>
    </w:p>
    <w:p w14:paraId="16B766F8" w14:textId="6F7BB16C" w:rsidR="004943D1" w:rsidDel="004B752F" w:rsidRDefault="004943D1" w:rsidP="004943D1">
      <w:pPr>
        <w:rPr>
          <w:del w:id="72" w:author="Norman Packard" w:date="2020-10-11T23:02:00Z"/>
        </w:rPr>
      </w:pPr>
      <w:del w:id="73" w:author="Norman Packard" w:date="2020-10-11T23:02:00Z">
        <w:r w:rsidDel="004B752F">
          <w:rPr>
            <w:b/>
            <w:bCs/>
          </w:rPr>
          <w:delText>…</w:delText>
        </w:r>
      </w:del>
    </w:p>
    <w:p w14:paraId="2F6629ED" w14:textId="6E205B69" w:rsidR="004B752F" w:rsidRDefault="004B752F" w:rsidP="004943D1">
      <w:pPr>
        <w:rPr>
          <w:ins w:id="74" w:author="Norman Packard" w:date="2020-10-11T23:02:00Z"/>
        </w:rPr>
      </w:pPr>
      <w:ins w:id="75" w:author="Norman Packard" w:date="2020-10-11T23:02:00Z">
        <w:r>
          <w:t>Data collected for:</w:t>
        </w:r>
      </w:ins>
    </w:p>
    <w:p w14:paraId="6A5FC1E7" w14:textId="6DEB7C22" w:rsidR="004B752F" w:rsidRDefault="004B752F" w:rsidP="004B752F">
      <w:pPr>
        <w:pStyle w:val="ListParagraph"/>
        <w:numPr>
          <w:ilvl w:val="0"/>
          <w:numId w:val="2"/>
        </w:numPr>
        <w:rPr>
          <w:ins w:id="76" w:author="Norman Packard" w:date="2020-10-11T23:02:00Z"/>
        </w:rPr>
      </w:pPr>
      <w:ins w:id="77" w:author="Norman Packard" w:date="2020-10-11T23:02:00Z">
        <w:r>
          <w:t>Deaths</w:t>
        </w:r>
      </w:ins>
    </w:p>
    <w:p w14:paraId="36C5B4C1" w14:textId="5404E214" w:rsidR="004B752F" w:rsidRDefault="004B752F" w:rsidP="004B752F">
      <w:pPr>
        <w:pStyle w:val="ListParagraph"/>
        <w:numPr>
          <w:ilvl w:val="0"/>
          <w:numId w:val="2"/>
        </w:numPr>
        <w:rPr>
          <w:ins w:id="78" w:author="Norman Packard" w:date="2020-10-11T23:02:00Z"/>
        </w:rPr>
      </w:pPr>
      <w:ins w:id="79" w:author="Norman Packard" w:date="2020-10-11T23:02:00Z">
        <w:r>
          <w:t>Cases</w:t>
        </w:r>
      </w:ins>
    </w:p>
    <w:p w14:paraId="31C758CC" w14:textId="04B84867" w:rsidR="004B752F" w:rsidRDefault="004B752F" w:rsidP="004B752F">
      <w:pPr>
        <w:pStyle w:val="ListParagraph"/>
        <w:numPr>
          <w:ilvl w:val="0"/>
          <w:numId w:val="2"/>
        </w:numPr>
        <w:rPr>
          <w:ins w:id="80" w:author="Norman Packard" w:date="2020-10-11T23:02:00Z"/>
        </w:rPr>
      </w:pPr>
      <w:ins w:id="81" w:author="Norman Packard" w:date="2020-10-11T23:02:00Z">
        <w:r>
          <w:t>Test-corrected cases (linear ramp)</w:t>
        </w:r>
      </w:ins>
    </w:p>
    <w:p w14:paraId="2CBE49EC" w14:textId="6513C47A" w:rsidR="004B752F" w:rsidRDefault="004B752F" w:rsidP="004B752F">
      <w:pPr>
        <w:pStyle w:val="ListParagraph"/>
        <w:numPr>
          <w:ilvl w:val="0"/>
          <w:numId w:val="2"/>
        </w:numPr>
        <w:rPr>
          <w:ins w:id="82" w:author="Norman Packard" w:date="2020-10-11T23:03:00Z"/>
        </w:rPr>
      </w:pPr>
      <w:ins w:id="83" w:author="Norman Packard" w:date="2020-10-11T23:02:00Z">
        <w:r>
          <w:t>Test-corrected cases (piecewi</w:t>
        </w:r>
      </w:ins>
      <w:ins w:id="84" w:author="Norman Packard" w:date="2020-10-11T23:03:00Z">
        <w:r>
          <w:t>se-linear fit)</w:t>
        </w:r>
      </w:ins>
    </w:p>
    <w:p w14:paraId="4265642C" w14:textId="41BB397E" w:rsidR="004B752F" w:rsidRDefault="004B752F" w:rsidP="004B752F">
      <w:pPr>
        <w:pStyle w:val="ListParagraph"/>
        <w:numPr>
          <w:ilvl w:val="0"/>
          <w:numId w:val="2"/>
        </w:numPr>
        <w:rPr>
          <w:ins w:id="85" w:author="Norman Packard" w:date="2020-10-11T23:03:00Z"/>
        </w:rPr>
      </w:pPr>
      <w:ins w:id="86" w:author="Norman Packard" w:date="2020-10-11T23:03:00Z">
        <w:r>
          <w:t>Test-corrected cases (nonlinear correction using raw test data)</w:t>
        </w:r>
      </w:ins>
    </w:p>
    <w:p w14:paraId="4699618D" w14:textId="0914446B" w:rsidR="004B752F" w:rsidRDefault="004B752F" w:rsidP="004B752F">
      <w:pPr>
        <w:pStyle w:val="ListParagraph"/>
        <w:numPr>
          <w:ilvl w:val="0"/>
          <w:numId w:val="2"/>
        </w:numPr>
        <w:rPr>
          <w:ins w:id="87" w:author="Norman Packard" w:date="2020-10-11T23:04:00Z"/>
        </w:rPr>
      </w:pPr>
      <w:ins w:id="88" w:author="Norman Packard" w:date="2020-10-11T23:03:00Z">
        <w:r>
          <w:t>Test-corrected cases (nonlinear correc</w:t>
        </w:r>
      </w:ins>
      <w:ins w:id="89" w:author="Norman Packard" w:date="2020-10-11T23:04:00Z">
        <w:r>
          <w:t>tion using piecewise linear fit to test data)</w:t>
        </w:r>
      </w:ins>
    </w:p>
    <w:p w14:paraId="69916F98" w14:textId="21BCCF65" w:rsidR="004B752F" w:rsidRDefault="004B752F" w:rsidP="004B752F">
      <w:pPr>
        <w:rPr>
          <w:ins w:id="90" w:author="Norman Packard" w:date="2020-10-11T23:04:00Z"/>
        </w:rPr>
      </w:pPr>
    </w:p>
    <w:p w14:paraId="636D1A79" w14:textId="75483809" w:rsidR="004B752F" w:rsidRDefault="004B752F" w:rsidP="004B752F">
      <w:pPr>
        <w:rPr>
          <w:ins w:id="91" w:author="Norman Packard" w:date="2020-10-11T23:04:00Z"/>
        </w:rPr>
      </w:pPr>
      <w:ins w:id="92" w:author="Norman Packard" w:date="2020-10-11T23:04:00Z">
        <w:r>
          <w:t>Meta parameters varied:</w:t>
        </w:r>
      </w:ins>
    </w:p>
    <w:p w14:paraId="6E9AA867" w14:textId="0672A47F" w:rsidR="004B752F" w:rsidRDefault="004B752F" w:rsidP="004B752F">
      <w:pPr>
        <w:pStyle w:val="ListParagraph"/>
        <w:numPr>
          <w:ilvl w:val="0"/>
          <w:numId w:val="2"/>
        </w:numPr>
        <w:rPr>
          <w:ins w:id="93" w:author="Norman Packard" w:date="2020-10-11T23:04:00Z"/>
        </w:rPr>
      </w:pPr>
      <w:ins w:id="94" w:author="Norman Packard" w:date="2020-10-11T23:04:00Z">
        <w:r>
          <w:t>FPCA: number of components used in fit, from 3 to 15</w:t>
        </w:r>
      </w:ins>
    </w:p>
    <w:p w14:paraId="771D4D83" w14:textId="4A69607F" w:rsidR="004B752F" w:rsidRPr="004B752F" w:rsidRDefault="004B752F">
      <w:pPr>
        <w:pStyle w:val="ListParagraph"/>
        <w:numPr>
          <w:ilvl w:val="0"/>
          <w:numId w:val="2"/>
        </w:numPr>
        <w:pPrChange w:id="95" w:author="Norman Packard" w:date="2020-10-11T23:04:00Z">
          <w:pPr/>
        </w:pPrChange>
      </w:pPr>
      <w:ins w:id="96" w:author="Norman Packard" w:date="2020-10-11T23:04:00Z">
        <w:r>
          <w:t>HDBS</w:t>
        </w:r>
      </w:ins>
      <w:ins w:id="97" w:author="Norman Packard" w:date="2020-10-11T23:05:00Z">
        <w:r>
          <w:t xml:space="preserve">CAN: </w:t>
        </w:r>
      </w:ins>
    </w:p>
    <w:p w14:paraId="48D07F5D" w14:textId="47A7C50C" w:rsidR="0023072A" w:rsidRDefault="0023072A" w:rsidP="0023072A">
      <w:pPr>
        <w:rPr>
          <w:ins w:id="98" w:author="Norman Packard" w:date="2020-10-11T23:07:00Z"/>
          <w:rFonts w:ascii="Times New Roman" w:eastAsia="Times New Roman" w:hAnsi="Times New Roman" w:cs="Times New Roman"/>
          <w:lang w:val="en-US" w:eastAsia="ja-JP"/>
        </w:rPr>
      </w:pPr>
      <w:ins w:id="99" w:author="Norman Packard" w:date="2020-10-11T22:58:00Z">
        <w:r w:rsidRPr="0023072A">
          <w:rPr>
            <w:noProof/>
          </w:rPr>
          <w:lastRenderedPageBreak/>
          <w:drawing>
            <wp:inline distT="0" distB="0" distL="0" distR="0" wp14:anchorId="087D4519" wp14:editId="1A56CF65">
              <wp:extent cx="1780314" cy="7975991"/>
              <wp:effectExtent l="0" t="0" r="0" b="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0122" cy="8109533"/>
                      </a:xfrm>
                      <a:prstGeom prst="rect">
                        <a:avLst/>
                      </a:prstGeom>
                      <a:noFill/>
                      <a:ln>
                        <a:noFill/>
                      </a:ln>
                    </pic:spPr>
                  </pic:pic>
                </a:graphicData>
              </a:graphic>
            </wp:inline>
          </w:drawing>
        </w:r>
      </w:ins>
    </w:p>
    <w:p w14:paraId="0A3F4032" w14:textId="7A138B46" w:rsidR="004B752F" w:rsidRDefault="004B752F" w:rsidP="0023072A">
      <w:pPr>
        <w:rPr>
          <w:ins w:id="100" w:author="Norman Packard" w:date="2020-10-11T23:13:00Z"/>
          <w:rFonts w:ascii="Times New Roman" w:eastAsia="Times New Roman" w:hAnsi="Times New Roman" w:cs="Times New Roman"/>
          <w:lang w:val="en-US" w:eastAsia="ja-JP"/>
        </w:rPr>
      </w:pPr>
    </w:p>
    <w:p w14:paraId="5AD2E494" w14:textId="1432B375" w:rsidR="004B752F" w:rsidRDefault="004B752F" w:rsidP="0023072A">
      <w:pPr>
        <w:rPr>
          <w:ins w:id="101" w:author="Norman Packard" w:date="2020-10-11T23:13:00Z"/>
          <w:rFonts w:ascii="Times New Roman" w:eastAsia="Times New Roman" w:hAnsi="Times New Roman" w:cs="Times New Roman"/>
          <w:lang w:val="en-US" w:eastAsia="ja-JP"/>
        </w:rPr>
      </w:pPr>
      <w:ins w:id="102" w:author="Norman Packard" w:date="2020-10-11T23:13:00Z">
        <w:r>
          <w:rPr>
            <w:rFonts w:ascii="Times New Roman" w:eastAsia="Times New Roman" w:hAnsi="Times New Roman" w:cs="Times New Roman"/>
            <w:lang w:val="en-US" w:eastAsia="ja-JP"/>
          </w:rPr>
          <w:t>Consensus clustering:</w:t>
        </w:r>
      </w:ins>
    </w:p>
    <w:p w14:paraId="781B5E8D" w14:textId="77777777" w:rsidR="004B752F" w:rsidRDefault="004B752F" w:rsidP="0023072A">
      <w:pPr>
        <w:rPr>
          <w:ins w:id="103" w:author="Norman Packard" w:date="2020-10-11T23:07:00Z"/>
          <w:rFonts w:ascii="Times New Roman" w:eastAsia="Times New Roman" w:hAnsi="Times New Roman" w:cs="Times New Roman"/>
          <w:lang w:val="en-US" w:eastAsia="ja-JP"/>
        </w:rPr>
      </w:pPr>
    </w:p>
    <w:tbl>
      <w:tblPr>
        <w:tblStyle w:val="TableGrid"/>
        <w:tblW w:w="0" w:type="auto"/>
        <w:tblLook w:val="04A0" w:firstRow="1" w:lastRow="0" w:firstColumn="1" w:lastColumn="0" w:noHBand="0" w:noVBand="1"/>
      </w:tblPr>
      <w:tblGrid>
        <w:gridCol w:w="2252"/>
        <w:gridCol w:w="2252"/>
        <w:gridCol w:w="2253"/>
        <w:gridCol w:w="2253"/>
      </w:tblGrid>
      <w:tr w:rsidR="004B752F" w14:paraId="739B4488" w14:textId="77777777" w:rsidTr="004B752F">
        <w:trPr>
          <w:ins w:id="104" w:author="Norman Packard" w:date="2020-10-11T23:11:00Z"/>
        </w:trPr>
        <w:tc>
          <w:tcPr>
            <w:tcW w:w="2252" w:type="dxa"/>
          </w:tcPr>
          <w:p w14:paraId="2701805D" w14:textId="007DFBE1" w:rsidR="004B752F" w:rsidRDefault="004B752F">
            <w:pPr>
              <w:jc w:val="center"/>
              <w:rPr>
                <w:ins w:id="105" w:author="Norman Packard" w:date="2020-10-11T23:11:00Z"/>
                <w:rFonts w:ascii="Times New Roman" w:eastAsia="Times New Roman" w:hAnsi="Times New Roman" w:cs="Times New Roman"/>
                <w:lang w:val="en-US"/>
              </w:rPr>
              <w:pPrChange w:id="106" w:author="Norman Packard" w:date="2020-10-11T23:12:00Z">
                <w:pPr/>
              </w:pPrChange>
            </w:pPr>
            <w:ins w:id="107" w:author="Norman Packard" w:date="2020-10-11T23:12:00Z">
              <w:r>
                <w:rPr>
                  <w:rFonts w:ascii="Times New Roman" w:eastAsia="Times New Roman" w:hAnsi="Times New Roman" w:cs="Times New Roman"/>
                  <w:lang w:val="en-US"/>
                </w:rPr>
                <w:t>Class 1</w:t>
              </w:r>
            </w:ins>
          </w:p>
        </w:tc>
        <w:tc>
          <w:tcPr>
            <w:tcW w:w="2252" w:type="dxa"/>
          </w:tcPr>
          <w:p w14:paraId="7FA63B3C" w14:textId="44EB60BB" w:rsidR="004B752F" w:rsidRDefault="004B752F">
            <w:pPr>
              <w:jc w:val="center"/>
              <w:rPr>
                <w:ins w:id="108" w:author="Norman Packard" w:date="2020-10-11T23:11:00Z"/>
                <w:rFonts w:ascii="Times New Roman" w:eastAsia="Times New Roman" w:hAnsi="Times New Roman" w:cs="Times New Roman"/>
                <w:lang w:val="en-US"/>
              </w:rPr>
              <w:pPrChange w:id="109" w:author="Norman Packard" w:date="2020-10-11T23:12:00Z">
                <w:pPr/>
              </w:pPrChange>
            </w:pPr>
            <w:ins w:id="110" w:author="Norman Packard" w:date="2020-10-11T23:12:00Z">
              <w:r>
                <w:rPr>
                  <w:rFonts w:ascii="Times New Roman" w:eastAsia="Times New Roman" w:hAnsi="Times New Roman" w:cs="Times New Roman"/>
                  <w:lang w:val="en-US"/>
                </w:rPr>
                <w:t>Class 2</w:t>
              </w:r>
            </w:ins>
          </w:p>
        </w:tc>
        <w:tc>
          <w:tcPr>
            <w:tcW w:w="2253" w:type="dxa"/>
          </w:tcPr>
          <w:p w14:paraId="273B69A1" w14:textId="02B72593" w:rsidR="004B752F" w:rsidRDefault="004B752F">
            <w:pPr>
              <w:jc w:val="center"/>
              <w:rPr>
                <w:ins w:id="111" w:author="Norman Packard" w:date="2020-10-11T23:11:00Z"/>
                <w:rFonts w:ascii="Times New Roman" w:eastAsia="Times New Roman" w:hAnsi="Times New Roman" w:cs="Times New Roman"/>
                <w:lang w:val="en-US"/>
              </w:rPr>
              <w:pPrChange w:id="112" w:author="Norman Packard" w:date="2020-10-11T23:12:00Z">
                <w:pPr/>
              </w:pPrChange>
            </w:pPr>
            <w:ins w:id="113" w:author="Norman Packard" w:date="2020-10-11T23:12:00Z">
              <w:r>
                <w:rPr>
                  <w:rFonts w:ascii="Times New Roman" w:eastAsia="Times New Roman" w:hAnsi="Times New Roman" w:cs="Times New Roman"/>
                  <w:lang w:val="en-US"/>
                </w:rPr>
                <w:t>Class 3</w:t>
              </w:r>
            </w:ins>
          </w:p>
        </w:tc>
        <w:tc>
          <w:tcPr>
            <w:tcW w:w="2253" w:type="dxa"/>
          </w:tcPr>
          <w:p w14:paraId="2D5010A5" w14:textId="5D49FA48" w:rsidR="004B752F" w:rsidRDefault="004B752F">
            <w:pPr>
              <w:jc w:val="center"/>
              <w:rPr>
                <w:ins w:id="114" w:author="Norman Packard" w:date="2020-10-11T23:11:00Z"/>
                <w:rFonts w:ascii="Times New Roman" w:eastAsia="Times New Roman" w:hAnsi="Times New Roman" w:cs="Times New Roman"/>
                <w:lang w:val="en-US"/>
              </w:rPr>
              <w:pPrChange w:id="115" w:author="Norman Packard" w:date="2020-10-11T23:12:00Z">
                <w:pPr/>
              </w:pPrChange>
            </w:pPr>
            <w:proofErr w:type="spellStart"/>
            <w:ins w:id="116" w:author="Norman Packard" w:date="2020-10-11T23:12:00Z">
              <w:r>
                <w:rPr>
                  <w:rFonts w:ascii="Times New Roman" w:eastAsia="Times New Roman" w:hAnsi="Times New Roman" w:cs="Times New Roman"/>
                  <w:lang w:val="en-US"/>
                </w:rPr>
                <w:t>Unclustered</w:t>
              </w:r>
            </w:ins>
            <w:proofErr w:type="spellEnd"/>
          </w:p>
        </w:tc>
      </w:tr>
      <w:tr w:rsidR="004B752F" w14:paraId="30278961" w14:textId="77777777" w:rsidTr="004B752F">
        <w:trPr>
          <w:ins w:id="117" w:author="Norman Packard" w:date="2020-10-11T23:11:00Z"/>
        </w:trPr>
        <w:tc>
          <w:tcPr>
            <w:tcW w:w="2252" w:type="dxa"/>
          </w:tcPr>
          <w:p w14:paraId="1D0920B0" w14:textId="77777777" w:rsidR="004B752F" w:rsidRPr="004B752F" w:rsidRDefault="004B752F" w:rsidP="004B752F">
            <w:pPr>
              <w:rPr>
                <w:ins w:id="118" w:author="Norman Packard" w:date="2020-10-11T23:11:00Z"/>
                <w:rFonts w:ascii="Times New Roman" w:eastAsia="Times New Roman" w:hAnsi="Times New Roman" w:cs="Times New Roman"/>
                <w:lang w:val="en-US"/>
              </w:rPr>
            </w:pPr>
            <w:ins w:id="119" w:author="Norman Packard" w:date="2020-10-11T23:11:00Z">
              <w:r w:rsidRPr="004B752F">
                <w:rPr>
                  <w:rFonts w:ascii="Times New Roman" w:eastAsia="Times New Roman" w:hAnsi="Times New Roman" w:cs="Times New Roman"/>
                  <w:lang w:val="en-US"/>
                </w:rPr>
                <w:lastRenderedPageBreak/>
                <w:t>Russia</w:t>
              </w:r>
            </w:ins>
          </w:p>
          <w:p w14:paraId="0237B225" w14:textId="77777777" w:rsidR="004B752F" w:rsidRPr="004B752F" w:rsidRDefault="004B752F" w:rsidP="004B752F">
            <w:pPr>
              <w:rPr>
                <w:ins w:id="120" w:author="Norman Packard" w:date="2020-10-11T23:11:00Z"/>
                <w:rFonts w:ascii="Times New Roman" w:eastAsia="Times New Roman" w:hAnsi="Times New Roman" w:cs="Times New Roman"/>
                <w:lang w:val="en-US"/>
              </w:rPr>
            </w:pPr>
            <w:ins w:id="121" w:author="Norman Packard" w:date="2020-10-11T23:11:00Z">
              <w:r w:rsidRPr="004B752F">
                <w:rPr>
                  <w:rFonts w:ascii="Times New Roman" w:eastAsia="Times New Roman" w:hAnsi="Times New Roman" w:cs="Times New Roman"/>
                  <w:lang w:val="en-US"/>
                </w:rPr>
                <w:t>Sweden</w:t>
              </w:r>
            </w:ins>
          </w:p>
          <w:p w14:paraId="2DB9DD61" w14:textId="77777777" w:rsidR="004B752F" w:rsidRPr="004B752F" w:rsidRDefault="004B752F" w:rsidP="004B752F">
            <w:pPr>
              <w:rPr>
                <w:ins w:id="122" w:author="Norman Packard" w:date="2020-10-11T23:11:00Z"/>
                <w:rFonts w:ascii="Times New Roman" w:eastAsia="Times New Roman" w:hAnsi="Times New Roman" w:cs="Times New Roman"/>
                <w:lang w:val="en-US"/>
              </w:rPr>
            </w:pPr>
            <w:ins w:id="123" w:author="Norman Packard" w:date="2020-10-11T23:11:00Z">
              <w:r w:rsidRPr="004B752F">
                <w:rPr>
                  <w:rFonts w:ascii="Times New Roman" w:eastAsia="Times New Roman" w:hAnsi="Times New Roman" w:cs="Times New Roman"/>
                  <w:lang w:val="en-US"/>
                </w:rPr>
                <w:t>Afghanistan</w:t>
              </w:r>
            </w:ins>
          </w:p>
          <w:p w14:paraId="4E6EA4F6" w14:textId="77777777" w:rsidR="004B752F" w:rsidRPr="004B752F" w:rsidRDefault="004B752F" w:rsidP="004B752F">
            <w:pPr>
              <w:rPr>
                <w:ins w:id="124" w:author="Norman Packard" w:date="2020-10-11T23:11:00Z"/>
                <w:rFonts w:ascii="Times New Roman" w:eastAsia="Times New Roman" w:hAnsi="Times New Roman" w:cs="Times New Roman"/>
                <w:lang w:val="en-US"/>
              </w:rPr>
            </w:pPr>
            <w:ins w:id="125" w:author="Norman Packard" w:date="2020-10-11T23:11:00Z">
              <w:r w:rsidRPr="004B752F">
                <w:rPr>
                  <w:rFonts w:ascii="Times New Roman" w:eastAsia="Times New Roman" w:hAnsi="Times New Roman" w:cs="Times New Roman"/>
                  <w:lang w:val="en-US"/>
                </w:rPr>
                <w:t>Armenia</w:t>
              </w:r>
            </w:ins>
          </w:p>
          <w:p w14:paraId="05BB503B" w14:textId="77777777" w:rsidR="004B752F" w:rsidRPr="004B752F" w:rsidRDefault="004B752F" w:rsidP="004B752F">
            <w:pPr>
              <w:rPr>
                <w:ins w:id="126" w:author="Norman Packard" w:date="2020-10-11T23:11:00Z"/>
                <w:rFonts w:ascii="Times New Roman" w:eastAsia="Times New Roman" w:hAnsi="Times New Roman" w:cs="Times New Roman"/>
                <w:lang w:val="en-US"/>
              </w:rPr>
            </w:pPr>
            <w:ins w:id="127" w:author="Norman Packard" w:date="2020-10-11T23:11:00Z">
              <w:r w:rsidRPr="004B752F">
                <w:rPr>
                  <w:rFonts w:ascii="Times New Roman" w:eastAsia="Times New Roman" w:hAnsi="Times New Roman" w:cs="Times New Roman"/>
                  <w:lang w:val="en-US"/>
                </w:rPr>
                <w:t>Azerbaijan</w:t>
              </w:r>
            </w:ins>
          </w:p>
          <w:p w14:paraId="7E019942" w14:textId="77777777" w:rsidR="004B752F" w:rsidRPr="004B752F" w:rsidRDefault="004B752F" w:rsidP="004B752F">
            <w:pPr>
              <w:rPr>
                <w:ins w:id="128" w:author="Norman Packard" w:date="2020-10-11T23:11:00Z"/>
                <w:rFonts w:ascii="Times New Roman" w:eastAsia="Times New Roman" w:hAnsi="Times New Roman" w:cs="Times New Roman"/>
                <w:lang w:val="en-US"/>
              </w:rPr>
            </w:pPr>
            <w:ins w:id="129" w:author="Norman Packard" w:date="2020-10-11T23:11:00Z">
              <w:r w:rsidRPr="004B752F">
                <w:rPr>
                  <w:rFonts w:ascii="Times New Roman" w:eastAsia="Times New Roman" w:hAnsi="Times New Roman" w:cs="Times New Roman"/>
                  <w:lang w:val="en-US"/>
                </w:rPr>
                <w:t>Chile</w:t>
              </w:r>
            </w:ins>
          </w:p>
          <w:p w14:paraId="1E61712A" w14:textId="77777777" w:rsidR="004B752F" w:rsidRPr="004B752F" w:rsidRDefault="004B752F" w:rsidP="004B752F">
            <w:pPr>
              <w:rPr>
                <w:ins w:id="130" w:author="Norman Packard" w:date="2020-10-11T23:11:00Z"/>
                <w:rFonts w:ascii="Times New Roman" w:eastAsia="Times New Roman" w:hAnsi="Times New Roman" w:cs="Times New Roman"/>
                <w:lang w:val="en-US"/>
              </w:rPr>
            </w:pPr>
            <w:ins w:id="131" w:author="Norman Packard" w:date="2020-10-11T23:11:00Z">
              <w:r w:rsidRPr="004B752F">
                <w:rPr>
                  <w:rFonts w:ascii="Times New Roman" w:eastAsia="Times New Roman" w:hAnsi="Times New Roman" w:cs="Times New Roman"/>
                  <w:lang w:val="en-US"/>
                </w:rPr>
                <w:t>Egypt</w:t>
              </w:r>
            </w:ins>
          </w:p>
          <w:p w14:paraId="1B3F1939" w14:textId="77777777" w:rsidR="004B752F" w:rsidRPr="004B752F" w:rsidRDefault="004B752F" w:rsidP="004B752F">
            <w:pPr>
              <w:rPr>
                <w:ins w:id="132" w:author="Norman Packard" w:date="2020-10-11T23:11:00Z"/>
                <w:rFonts w:ascii="Times New Roman" w:eastAsia="Times New Roman" w:hAnsi="Times New Roman" w:cs="Times New Roman"/>
                <w:lang w:val="en-US"/>
              </w:rPr>
            </w:pPr>
            <w:ins w:id="133" w:author="Norman Packard" w:date="2020-10-11T23:11:00Z">
              <w:r w:rsidRPr="004B752F">
                <w:rPr>
                  <w:rFonts w:ascii="Times New Roman" w:eastAsia="Times New Roman" w:hAnsi="Times New Roman" w:cs="Times New Roman"/>
                  <w:lang w:val="en-US"/>
                </w:rPr>
                <w:t>El Salvador</w:t>
              </w:r>
            </w:ins>
          </w:p>
          <w:p w14:paraId="5EB765B0" w14:textId="77777777" w:rsidR="004B752F" w:rsidRPr="004B752F" w:rsidRDefault="004B752F" w:rsidP="004B752F">
            <w:pPr>
              <w:rPr>
                <w:ins w:id="134" w:author="Norman Packard" w:date="2020-10-11T23:11:00Z"/>
                <w:rFonts w:ascii="Times New Roman" w:eastAsia="Times New Roman" w:hAnsi="Times New Roman" w:cs="Times New Roman"/>
                <w:lang w:val="en-US"/>
              </w:rPr>
            </w:pPr>
            <w:ins w:id="135" w:author="Norman Packard" w:date="2020-10-11T23:11:00Z">
              <w:r w:rsidRPr="004B752F">
                <w:rPr>
                  <w:rFonts w:ascii="Times New Roman" w:eastAsia="Times New Roman" w:hAnsi="Times New Roman" w:cs="Times New Roman"/>
                  <w:lang w:val="en-US"/>
                </w:rPr>
                <w:t>Kazakhstan</w:t>
              </w:r>
            </w:ins>
          </w:p>
          <w:p w14:paraId="3CC503CE" w14:textId="77777777" w:rsidR="004B752F" w:rsidRPr="004B752F" w:rsidRDefault="004B752F" w:rsidP="004B752F">
            <w:pPr>
              <w:rPr>
                <w:ins w:id="136" w:author="Norman Packard" w:date="2020-10-11T23:11:00Z"/>
                <w:rFonts w:ascii="Times New Roman" w:eastAsia="Times New Roman" w:hAnsi="Times New Roman" w:cs="Times New Roman"/>
                <w:lang w:val="en-US"/>
              </w:rPr>
            </w:pPr>
            <w:ins w:id="137" w:author="Norman Packard" w:date="2020-10-11T23:11:00Z">
              <w:r w:rsidRPr="004B752F">
                <w:rPr>
                  <w:rFonts w:ascii="Times New Roman" w:eastAsia="Times New Roman" w:hAnsi="Times New Roman" w:cs="Times New Roman"/>
                  <w:lang w:val="en-US"/>
                </w:rPr>
                <w:t>Oman</w:t>
              </w:r>
            </w:ins>
          </w:p>
          <w:p w14:paraId="6D2FBAC4" w14:textId="77777777" w:rsidR="004B752F" w:rsidRPr="004B752F" w:rsidRDefault="004B752F" w:rsidP="004B752F">
            <w:pPr>
              <w:rPr>
                <w:ins w:id="138" w:author="Norman Packard" w:date="2020-10-11T23:11:00Z"/>
                <w:rFonts w:ascii="Times New Roman" w:eastAsia="Times New Roman" w:hAnsi="Times New Roman" w:cs="Times New Roman"/>
                <w:lang w:val="en-US"/>
              </w:rPr>
            </w:pPr>
            <w:ins w:id="139" w:author="Norman Packard" w:date="2020-10-11T23:11:00Z">
              <w:r w:rsidRPr="004B752F">
                <w:rPr>
                  <w:rFonts w:ascii="Times New Roman" w:eastAsia="Times New Roman" w:hAnsi="Times New Roman" w:cs="Times New Roman"/>
                  <w:lang w:val="en-US"/>
                </w:rPr>
                <w:t>Pakistan</w:t>
              </w:r>
            </w:ins>
          </w:p>
          <w:p w14:paraId="5B1CF59A" w14:textId="77777777" w:rsidR="004B752F" w:rsidRPr="004B752F" w:rsidRDefault="004B752F" w:rsidP="004B752F">
            <w:pPr>
              <w:rPr>
                <w:ins w:id="140" w:author="Norman Packard" w:date="2020-10-11T23:11:00Z"/>
                <w:rFonts w:ascii="Times New Roman" w:eastAsia="Times New Roman" w:hAnsi="Times New Roman" w:cs="Times New Roman"/>
                <w:lang w:val="en-US"/>
              </w:rPr>
            </w:pPr>
            <w:ins w:id="141" w:author="Norman Packard" w:date="2020-10-11T23:11:00Z">
              <w:r w:rsidRPr="004B752F">
                <w:rPr>
                  <w:rFonts w:ascii="Times New Roman" w:eastAsia="Times New Roman" w:hAnsi="Times New Roman" w:cs="Times New Roman"/>
                  <w:lang w:val="en-US"/>
                </w:rPr>
                <w:t>Saudi Arabia</w:t>
              </w:r>
            </w:ins>
          </w:p>
          <w:p w14:paraId="26A11742" w14:textId="6DE0C2F1" w:rsidR="004B752F" w:rsidRDefault="004B752F" w:rsidP="004B752F">
            <w:pPr>
              <w:rPr>
                <w:ins w:id="142" w:author="Norman Packard" w:date="2020-10-11T23:11:00Z"/>
                <w:rFonts w:ascii="Times New Roman" w:eastAsia="Times New Roman" w:hAnsi="Times New Roman" w:cs="Times New Roman"/>
                <w:lang w:val="en-US"/>
              </w:rPr>
            </w:pPr>
          </w:p>
        </w:tc>
        <w:tc>
          <w:tcPr>
            <w:tcW w:w="2252" w:type="dxa"/>
          </w:tcPr>
          <w:p w14:paraId="474E4097" w14:textId="77777777" w:rsidR="004B752F" w:rsidRPr="004B752F" w:rsidRDefault="004B752F" w:rsidP="004B752F">
            <w:pPr>
              <w:rPr>
                <w:ins w:id="143" w:author="Norman Packard" w:date="2020-10-11T23:11:00Z"/>
                <w:rFonts w:ascii="Times New Roman" w:eastAsia="Times New Roman" w:hAnsi="Times New Roman" w:cs="Times New Roman"/>
                <w:lang w:val="it-IT"/>
                <w:rPrChange w:id="144" w:author="Norman Packard" w:date="2020-10-11T23:12:00Z">
                  <w:rPr>
                    <w:ins w:id="145" w:author="Norman Packard" w:date="2020-10-11T23:11:00Z"/>
                    <w:rFonts w:ascii="Times New Roman" w:eastAsia="Times New Roman" w:hAnsi="Times New Roman" w:cs="Times New Roman"/>
                    <w:lang w:val="en-US"/>
                  </w:rPr>
                </w:rPrChange>
              </w:rPr>
            </w:pPr>
            <w:ins w:id="146" w:author="Norman Packard" w:date="2020-10-11T23:11:00Z">
              <w:r w:rsidRPr="004B752F">
                <w:rPr>
                  <w:rFonts w:ascii="Times New Roman" w:eastAsia="Times New Roman" w:hAnsi="Times New Roman" w:cs="Times New Roman"/>
                  <w:lang w:val="it-IT"/>
                  <w:rPrChange w:id="147" w:author="Norman Packard" w:date="2020-10-11T23:12:00Z">
                    <w:rPr>
                      <w:rFonts w:ascii="Times New Roman" w:eastAsia="Times New Roman" w:hAnsi="Times New Roman" w:cs="Times New Roman"/>
                      <w:lang w:val="en-US"/>
                    </w:rPr>
                  </w:rPrChange>
                </w:rPr>
                <w:t>Australia</w:t>
              </w:r>
            </w:ins>
          </w:p>
          <w:p w14:paraId="2010B5C0" w14:textId="77777777" w:rsidR="004B752F" w:rsidRPr="004B752F" w:rsidRDefault="004B752F" w:rsidP="004B752F">
            <w:pPr>
              <w:rPr>
                <w:ins w:id="148" w:author="Norman Packard" w:date="2020-10-11T23:11:00Z"/>
                <w:rFonts w:ascii="Times New Roman" w:eastAsia="Times New Roman" w:hAnsi="Times New Roman" w:cs="Times New Roman"/>
                <w:lang w:val="it-IT"/>
                <w:rPrChange w:id="149" w:author="Norman Packard" w:date="2020-10-11T23:12:00Z">
                  <w:rPr>
                    <w:ins w:id="150" w:author="Norman Packard" w:date="2020-10-11T23:11:00Z"/>
                    <w:rFonts w:ascii="Times New Roman" w:eastAsia="Times New Roman" w:hAnsi="Times New Roman" w:cs="Times New Roman"/>
                    <w:lang w:val="en-US"/>
                  </w:rPr>
                </w:rPrChange>
              </w:rPr>
            </w:pPr>
            <w:proofErr w:type="spellStart"/>
            <w:ins w:id="151" w:author="Norman Packard" w:date="2020-10-11T23:11:00Z">
              <w:r w:rsidRPr="004B752F">
                <w:rPr>
                  <w:rFonts w:ascii="Times New Roman" w:eastAsia="Times New Roman" w:hAnsi="Times New Roman" w:cs="Times New Roman"/>
                  <w:lang w:val="it-IT"/>
                  <w:rPrChange w:id="152" w:author="Norman Packard" w:date="2020-10-11T23:12:00Z">
                    <w:rPr>
                      <w:rFonts w:ascii="Times New Roman" w:eastAsia="Times New Roman" w:hAnsi="Times New Roman" w:cs="Times New Roman"/>
                      <w:lang w:val="en-US"/>
                    </w:rPr>
                  </w:rPrChange>
                </w:rPr>
                <w:t>Czech</w:t>
              </w:r>
              <w:proofErr w:type="spellEnd"/>
              <w:r w:rsidRPr="004B752F">
                <w:rPr>
                  <w:rFonts w:ascii="Times New Roman" w:eastAsia="Times New Roman" w:hAnsi="Times New Roman" w:cs="Times New Roman"/>
                  <w:lang w:val="it-IT"/>
                  <w:rPrChange w:id="153" w:author="Norman Packard" w:date="2020-10-11T23:12:00Z">
                    <w:rPr>
                      <w:rFonts w:ascii="Times New Roman" w:eastAsia="Times New Roman" w:hAnsi="Times New Roman" w:cs="Times New Roman"/>
                      <w:lang w:val="en-US"/>
                    </w:rPr>
                  </w:rPrChange>
                </w:rPr>
                <w:t xml:space="preserve"> Republic</w:t>
              </w:r>
            </w:ins>
          </w:p>
          <w:p w14:paraId="3C1958DF" w14:textId="77777777" w:rsidR="004B752F" w:rsidRPr="00A55EF7" w:rsidRDefault="004B752F" w:rsidP="004B752F">
            <w:pPr>
              <w:rPr>
                <w:ins w:id="154" w:author="Norman Packard" w:date="2020-10-11T23:11:00Z"/>
                <w:rFonts w:ascii="Times New Roman" w:eastAsia="Times New Roman" w:hAnsi="Times New Roman" w:cs="Times New Roman"/>
                <w:lang w:val="it-IT"/>
              </w:rPr>
            </w:pPr>
            <w:ins w:id="155" w:author="Norman Packard" w:date="2020-10-11T23:11:00Z">
              <w:r w:rsidRPr="00A55EF7">
                <w:rPr>
                  <w:rFonts w:ascii="Times New Roman" w:eastAsia="Times New Roman" w:hAnsi="Times New Roman" w:cs="Times New Roman"/>
                  <w:lang w:val="it-IT"/>
                </w:rPr>
                <w:t>Iran</w:t>
              </w:r>
            </w:ins>
          </w:p>
          <w:p w14:paraId="33733FD9" w14:textId="77777777" w:rsidR="004B752F" w:rsidRPr="00A55EF7" w:rsidRDefault="004B752F" w:rsidP="004B752F">
            <w:pPr>
              <w:rPr>
                <w:ins w:id="156" w:author="Norman Packard" w:date="2020-10-11T23:11:00Z"/>
                <w:rFonts w:ascii="Times New Roman" w:eastAsia="Times New Roman" w:hAnsi="Times New Roman" w:cs="Times New Roman"/>
                <w:lang w:val="it-IT"/>
              </w:rPr>
            </w:pPr>
            <w:ins w:id="157" w:author="Norman Packard" w:date="2020-10-11T23:11:00Z">
              <w:r w:rsidRPr="00A55EF7">
                <w:rPr>
                  <w:rFonts w:ascii="Times New Roman" w:eastAsia="Times New Roman" w:hAnsi="Times New Roman" w:cs="Times New Roman"/>
                  <w:lang w:val="it-IT"/>
                </w:rPr>
                <w:t>Lithuania</w:t>
              </w:r>
            </w:ins>
          </w:p>
          <w:p w14:paraId="676543B1" w14:textId="77777777" w:rsidR="004B752F" w:rsidRPr="00A55EF7" w:rsidRDefault="004B752F" w:rsidP="004B752F">
            <w:pPr>
              <w:rPr>
                <w:ins w:id="158" w:author="Norman Packard" w:date="2020-10-11T23:11:00Z"/>
                <w:rFonts w:ascii="Times New Roman" w:eastAsia="Times New Roman" w:hAnsi="Times New Roman" w:cs="Times New Roman"/>
                <w:lang w:val="it-IT"/>
              </w:rPr>
            </w:pPr>
            <w:ins w:id="159" w:author="Norman Packard" w:date="2020-10-11T23:11:00Z">
              <w:r w:rsidRPr="00A55EF7">
                <w:rPr>
                  <w:rFonts w:ascii="Times New Roman" w:eastAsia="Times New Roman" w:hAnsi="Times New Roman" w:cs="Times New Roman"/>
                  <w:lang w:val="it-IT"/>
                </w:rPr>
                <w:t>Serbia</w:t>
              </w:r>
            </w:ins>
          </w:p>
          <w:p w14:paraId="32E2D1AA" w14:textId="77777777" w:rsidR="004B752F" w:rsidRPr="00A55EF7" w:rsidRDefault="004B752F" w:rsidP="004B752F">
            <w:pPr>
              <w:rPr>
                <w:ins w:id="160" w:author="Norman Packard" w:date="2020-10-11T23:11:00Z"/>
                <w:rFonts w:ascii="Times New Roman" w:eastAsia="Times New Roman" w:hAnsi="Times New Roman" w:cs="Times New Roman"/>
                <w:lang w:val="it-IT"/>
              </w:rPr>
            </w:pPr>
            <w:ins w:id="161" w:author="Norman Packard" w:date="2020-10-11T23:11:00Z">
              <w:r w:rsidRPr="00A55EF7">
                <w:rPr>
                  <w:rFonts w:ascii="Times New Roman" w:eastAsia="Times New Roman" w:hAnsi="Times New Roman" w:cs="Times New Roman"/>
                  <w:lang w:val="it-IT"/>
                </w:rPr>
                <w:t>Slovenia</w:t>
              </w:r>
            </w:ins>
          </w:p>
          <w:p w14:paraId="429243F8" w14:textId="77777777" w:rsidR="004B752F" w:rsidRPr="00A55EF7" w:rsidRDefault="004B752F" w:rsidP="004B752F">
            <w:pPr>
              <w:rPr>
                <w:ins w:id="162" w:author="Norman Packard" w:date="2020-10-11T23:11:00Z"/>
                <w:rFonts w:ascii="Times New Roman" w:eastAsia="Times New Roman" w:hAnsi="Times New Roman" w:cs="Times New Roman"/>
                <w:lang w:val="it-IT"/>
              </w:rPr>
            </w:pPr>
            <w:ins w:id="163" w:author="Norman Packard" w:date="2020-10-11T23:11:00Z">
              <w:r w:rsidRPr="00A55EF7">
                <w:rPr>
                  <w:rFonts w:ascii="Times New Roman" w:eastAsia="Times New Roman" w:hAnsi="Times New Roman" w:cs="Times New Roman"/>
                  <w:lang w:val="it-IT"/>
                </w:rPr>
                <w:t>Albania</w:t>
              </w:r>
            </w:ins>
          </w:p>
          <w:p w14:paraId="00465970" w14:textId="77777777" w:rsidR="004B752F" w:rsidRPr="00A55EF7" w:rsidRDefault="004B752F" w:rsidP="004B752F">
            <w:pPr>
              <w:rPr>
                <w:ins w:id="164" w:author="Norman Packard" w:date="2020-10-11T23:11:00Z"/>
                <w:rFonts w:ascii="Times New Roman" w:eastAsia="Times New Roman" w:hAnsi="Times New Roman" w:cs="Times New Roman"/>
                <w:lang w:val="it-IT"/>
              </w:rPr>
            </w:pPr>
            <w:ins w:id="165" w:author="Norman Packard" w:date="2020-10-11T23:11:00Z">
              <w:r w:rsidRPr="00A55EF7">
                <w:rPr>
                  <w:rFonts w:ascii="Times New Roman" w:eastAsia="Times New Roman" w:hAnsi="Times New Roman" w:cs="Times New Roman"/>
                  <w:lang w:val="it-IT"/>
                </w:rPr>
                <w:t>Argentina</w:t>
              </w:r>
            </w:ins>
          </w:p>
          <w:p w14:paraId="25E1D716" w14:textId="77777777" w:rsidR="004B752F" w:rsidRPr="00A55EF7" w:rsidRDefault="004B752F" w:rsidP="004B752F">
            <w:pPr>
              <w:rPr>
                <w:ins w:id="166" w:author="Norman Packard" w:date="2020-10-11T23:11:00Z"/>
                <w:rFonts w:ascii="Times New Roman" w:eastAsia="Times New Roman" w:hAnsi="Times New Roman" w:cs="Times New Roman"/>
                <w:lang w:val="it-IT"/>
              </w:rPr>
            </w:pPr>
            <w:ins w:id="167" w:author="Norman Packard" w:date="2020-10-11T23:11:00Z">
              <w:r w:rsidRPr="00A55EF7">
                <w:rPr>
                  <w:rFonts w:ascii="Times New Roman" w:eastAsia="Times New Roman" w:hAnsi="Times New Roman" w:cs="Times New Roman"/>
                  <w:lang w:val="it-IT"/>
                </w:rPr>
                <w:t>Bolivia</w:t>
              </w:r>
            </w:ins>
          </w:p>
          <w:p w14:paraId="64051FB6" w14:textId="77777777" w:rsidR="004B752F" w:rsidRPr="00A55EF7" w:rsidRDefault="004B752F" w:rsidP="004B752F">
            <w:pPr>
              <w:rPr>
                <w:ins w:id="168" w:author="Norman Packard" w:date="2020-10-11T23:11:00Z"/>
                <w:rFonts w:ascii="Times New Roman" w:eastAsia="Times New Roman" w:hAnsi="Times New Roman" w:cs="Times New Roman"/>
                <w:lang w:val="it-IT"/>
              </w:rPr>
            </w:pPr>
            <w:ins w:id="169" w:author="Norman Packard" w:date="2020-10-11T23:11:00Z">
              <w:r w:rsidRPr="00A55EF7">
                <w:rPr>
                  <w:rFonts w:ascii="Times New Roman" w:eastAsia="Times New Roman" w:hAnsi="Times New Roman" w:cs="Times New Roman"/>
                  <w:lang w:val="it-IT"/>
                </w:rPr>
                <w:t xml:space="preserve">Bosnia and </w:t>
              </w:r>
              <w:proofErr w:type="spellStart"/>
              <w:r w:rsidRPr="00A55EF7">
                <w:rPr>
                  <w:rFonts w:ascii="Times New Roman" w:eastAsia="Times New Roman" w:hAnsi="Times New Roman" w:cs="Times New Roman"/>
                  <w:lang w:val="it-IT"/>
                </w:rPr>
                <w:t>Herzegovina</w:t>
              </w:r>
              <w:proofErr w:type="spellEnd"/>
            </w:ins>
          </w:p>
          <w:p w14:paraId="339E849A" w14:textId="77777777" w:rsidR="004B752F" w:rsidRPr="00A55EF7" w:rsidRDefault="004B752F" w:rsidP="004B752F">
            <w:pPr>
              <w:rPr>
                <w:ins w:id="170" w:author="Norman Packard" w:date="2020-10-11T23:11:00Z"/>
                <w:rFonts w:ascii="Times New Roman" w:eastAsia="Times New Roman" w:hAnsi="Times New Roman" w:cs="Times New Roman"/>
                <w:lang w:val="it-IT"/>
              </w:rPr>
            </w:pPr>
            <w:ins w:id="171" w:author="Norman Packard" w:date="2020-10-11T23:11:00Z">
              <w:r w:rsidRPr="00A55EF7">
                <w:rPr>
                  <w:rFonts w:ascii="Times New Roman" w:eastAsia="Times New Roman" w:hAnsi="Times New Roman" w:cs="Times New Roman"/>
                  <w:lang w:val="it-IT"/>
                </w:rPr>
                <w:t>Brazil</w:t>
              </w:r>
            </w:ins>
          </w:p>
          <w:p w14:paraId="6351C89B" w14:textId="77777777" w:rsidR="004B752F" w:rsidRPr="00A55EF7" w:rsidRDefault="004B752F" w:rsidP="004B752F">
            <w:pPr>
              <w:rPr>
                <w:ins w:id="172" w:author="Norman Packard" w:date="2020-10-11T23:11:00Z"/>
                <w:rFonts w:ascii="Times New Roman" w:eastAsia="Times New Roman" w:hAnsi="Times New Roman" w:cs="Times New Roman"/>
                <w:lang w:val="it-IT"/>
              </w:rPr>
            </w:pPr>
            <w:ins w:id="173" w:author="Norman Packard" w:date="2020-10-11T23:11:00Z">
              <w:r w:rsidRPr="00A55EF7">
                <w:rPr>
                  <w:rFonts w:ascii="Times New Roman" w:eastAsia="Times New Roman" w:hAnsi="Times New Roman" w:cs="Times New Roman"/>
                  <w:lang w:val="it-IT"/>
                </w:rPr>
                <w:t>Bulgaria</w:t>
              </w:r>
            </w:ins>
          </w:p>
          <w:p w14:paraId="5389D925" w14:textId="77777777" w:rsidR="004B752F" w:rsidRPr="00A55EF7" w:rsidRDefault="004B752F" w:rsidP="004B752F">
            <w:pPr>
              <w:rPr>
                <w:ins w:id="174" w:author="Norman Packard" w:date="2020-10-11T23:11:00Z"/>
                <w:rFonts w:ascii="Times New Roman" w:eastAsia="Times New Roman" w:hAnsi="Times New Roman" w:cs="Times New Roman"/>
                <w:lang w:val="it-IT"/>
              </w:rPr>
            </w:pPr>
            <w:ins w:id="175" w:author="Norman Packard" w:date="2020-10-11T23:11:00Z">
              <w:r w:rsidRPr="00A55EF7">
                <w:rPr>
                  <w:rFonts w:ascii="Times New Roman" w:eastAsia="Times New Roman" w:hAnsi="Times New Roman" w:cs="Times New Roman"/>
                  <w:lang w:val="it-IT"/>
                </w:rPr>
                <w:t>Colombia</w:t>
              </w:r>
            </w:ins>
          </w:p>
          <w:p w14:paraId="6A5C3D6D" w14:textId="77777777" w:rsidR="004B752F" w:rsidRPr="00A55EF7" w:rsidRDefault="004B752F" w:rsidP="004B752F">
            <w:pPr>
              <w:rPr>
                <w:ins w:id="176" w:author="Norman Packard" w:date="2020-10-11T23:11:00Z"/>
                <w:rFonts w:ascii="Times New Roman" w:eastAsia="Times New Roman" w:hAnsi="Times New Roman" w:cs="Times New Roman"/>
                <w:lang w:val="it-IT"/>
              </w:rPr>
            </w:pPr>
            <w:proofErr w:type="spellStart"/>
            <w:ins w:id="177" w:author="Norman Packard" w:date="2020-10-11T23:11:00Z">
              <w:r w:rsidRPr="00A55EF7">
                <w:rPr>
                  <w:rFonts w:ascii="Times New Roman" w:eastAsia="Times New Roman" w:hAnsi="Times New Roman" w:cs="Times New Roman"/>
                  <w:lang w:val="it-IT"/>
                </w:rPr>
                <w:t>Croatia</w:t>
              </w:r>
              <w:proofErr w:type="spellEnd"/>
            </w:ins>
          </w:p>
          <w:p w14:paraId="6FAD6865" w14:textId="77777777" w:rsidR="004B752F" w:rsidRPr="00A55EF7" w:rsidRDefault="004B752F" w:rsidP="004B752F">
            <w:pPr>
              <w:rPr>
                <w:ins w:id="178" w:author="Norman Packard" w:date="2020-10-11T23:11:00Z"/>
                <w:rFonts w:ascii="Times New Roman" w:eastAsia="Times New Roman" w:hAnsi="Times New Roman" w:cs="Times New Roman"/>
                <w:lang w:val="it-IT"/>
              </w:rPr>
            </w:pPr>
            <w:proofErr w:type="spellStart"/>
            <w:ins w:id="179" w:author="Norman Packard" w:date="2020-10-11T23:11:00Z">
              <w:r w:rsidRPr="00A55EF7">
                <w:rPr>
                  <w:rFonts w:ascii="Times New Roman" w:eastAsia="Times New Roman" w:hAnsi="Times New Roman" w:cs="Times New Roman"/>
                  <w:lang w:val="it-IT"/>
                </w:rPr>
                <w:t>Dominican</w:t>
              </w:r>
              <w:proofErr w:type="spellEnd"/>
              <w:r w:rsidRPr="00A55EF7">
                <w:rPr>
                  <w:rFonts w:ascii="Times New Roman" w:eastAsia="Times New Roman" w:hAnsi="Times New Roman" w:cs="Times New Roman"/>
                  <w:lang w:val="it-IT"/>
                </w:rPr>
                <w:t xml:space="preserve"> Republic</w:t>
              </w:r>
            </w:ins>
          </w:p>
          <w:p w14:paraId="6A8AD6D0" w14:textId="77777777" w:rsidR="004B752F" w:rsidRPr="00A55EF7" w:rsidRDefault="004B752F" w:rsidP="004B752F">
            <w:pPr>
              <w:rPr>
                <w:ins w:id="180" w:author="Norman Packard" w:date="2020-10-11T23:11:00Z"/>
                <w:rFonts w:ascii="Times New Roman" w:eastAsia="Times New Roman" w:hAnsi="Times New Roman" w:cs="Times New Roman"/>
                <w:lang w:val="it-IT"/>
              </w:rPr>
            </w:pPr>
            <w:proofErr w:type="spellStart"/>
            <w:ins w:id="181" w:author="Norman Packard" w:date="2020-10-11T23:11:00Z">
              <w:r w:rsidRPr="00A55EF7">
                <w:rPr>
                  <w:rFonts w:ascii="Times New Roman" w:eastAsia="Times New Roman" w:hAnsi="Times New Roman" w:cs="Times New Roman"/>
                  <w:lang w:val="it-IT"/>
                </w:rPr>
                <w:t>Greece</w:t>
              </w:r>
              <w:proofErr w:type="spellEnd"/>
            </w:ins>
          </w:p>
          <w:p w14:paraId="6B5FC798" w14:textId="77777777" w:rsidR="004B752F" w:rsidRPr="00A55EF7" w:rsidRDefault="004B752F" w:rsidP="004B752F">
            <w:pPr>
              <w:rPr>
                <w:ins w:id="182" w:author="Norman Packard" w:date="2020-10-11T23:11:00Z"/>
                <w:rFonts w:ascii="Times New Roman" w:eastAsia="Times New Roman" w:hAnsi="Times New Roman" w:cs="Times New Roman"/>
                <w:lang w:val="it-IT"/>
              </w:rPr>
            </w:pPr>
            <w:ins w:id="183" w:author="Norman Packard" w:date="2020-10-11T23:11:00Z">
              <w:r w:rsidRPr="00A55EF7">
                <w:rPr>
                  <w:rFonts w:ascii="Times New Roman" w:eastAsia="Times New Roman" w:hAnsi="Times New Roman" w:cs="Times New Roman"/>
                  <w:lang w:val="it-IT"/>
                </w:rPr>
                <w:t>Guatemala</w:t>
              </w:r>
            </w:ins>
          </w:p>
          <w:p w14:paraId="547910D9" w14:textId="77777777" w:rsidR="004B752F" w:rsidRPr="00A55EF7" w:rsidRDefault="004B752F" w:rsidP="004B752F">
            <w:pPr>
              <w:rPr>
                <w:ins w:id="184" w:author="Norman Packard" w:date="2020-10-11T23:11:00Z"/>
                <w:rFonts w:ascii="Times New Roman" w:eastAsia="Times New Roman" w:hAnsi="Times New Roman" w:cs="Times New Roman"/>
                <w:lang w:val="it-IT"/>
              </w:rPr>
            </w:pPr>
            <w:ins w:id="185" w:author="Norman Packard" w:date="2020-10-11T23:11:00Z">
              <w:r w:rsidRPr="00A55EF7">
                <w:rPr>
                  <w:rFonts w:ascii="Times New Roman" w:eastAsia="Times New Roman" w:hAnsi="Times New Roman" w:cs="Times New Roman"/>
                  <w:lang w:val="it-IT"/>
                </w:rPr>
                <w:t>Honduras</w:t>
              </w:r>
            </w:ins>
          </w:p>
          <w:p w14:paraId="43882DC6" w14:textId="77777777" w:rsidR="004B752F" w:rsidRPr="00A55EF7" w:rsidRDefault="004B752F" w:rsidP="004B752F">
            <w:pPr>
              <w:rPr>
                <w:ins w:id="186" w:author="Norman Packard" w:date="2020-10-11T23:11:00Z"/>
                <w:rFonts w:ascii="Times New Roman" w:eastAsia="Times New Roman" w:hAnsi="Times New Roman" w:cs="Times New Roman"/>
                <w:lang w:val="it-IT"/>
              </w:rPr>
            </w:pPr>
            <w:ins w:id="187" w:author="Norman Packard" w:date="2020-10-11T23:11:00Z">
              <w:r w:rsidRPr="00A55EF7">
                <w:rPr>
                  <w:rFonts w:ascii="Times New Roman" w:eastAsia="Times New Roman" w:hAnsi="Times New Roman" w:cs="Times New Roman"/>
                  <w:lang w:val="it-IT"/>
                </w:rPr>
                <w:t>India</w:t>
              </w:r>
            </w:ins>
          </w:p>
          <w:p w14:paraId="5A50CFB5" w14:textId="77777777" w:rsidR="004B752F" w:rsidRPr="00A55EF7" w:rsidRDefault="004B752F" w:rsidP="004B752F">
            <w:pPr>
              <w:rPr>
                <w:ins w:id="188" w:author="Norman Packard" w:date="2020-10-11T23:11:00Z"/>
                <w:rFonts w:ascii="Times New Roman" w:eastAsia="Times New Roman" w:hAnsi="Times New Roman" w:cs="Times New Roman"/>
                <w:lang w:val="it-IT"/>
              </w:rPr>
            </w:pPr>
            <w:ins w:id="189" w:author="Norman Packard" w:date="2020-10-11T23:11:00Z">
              <w:r w:rsidRPr="00A55EF7">
                <w:rPr>
                  <w:rFonts w:ascii="Times New Roman" w:eastAsia="Times New Roman" w:hAnsi="Times New Roman" w:cs="Times New Roman"/>
                  <w:lang w:val="it-IT"/>
                </w:rPr>
                <w:t>Iraq</w:t>
              </w:r>
            </w:ins>
          </w:p>
          <w:p w14:paraId="693D373B" w14:textId="77777777" w:rsidR="004B752F" w:rsidRPr="00A55EF7" w:rsidRDefault="004B752F" w:rsidP="004B752F">
            <w:pPr>
              <w:rPr>
                <w:ins w:id="190" w:author="Norman Packard" w:date="2020-10-11T23:11:00Z"/>
                <w:rFonts w:ascii="Times New Roman" w:eastAsia="Times New Roman" w:hAnsi="Times New Roman" w:cs="Times New Roman"/>
                <w:lang w:val="it-IT"/>
              </w:rPr>
            </w:pPr>
            <w:proofErr w:type="spellStart"/>
            <w:ins w:id="191" w:author="Norman Packard" w:date="2020-10-11T23:11:00Z">
              <w:r w:rsidRPr="00A55EF7">
                <w:rPr>
                  <w:rFonts w:ascii="Times New Roman" w:eastAsia="Times New Roman" w:hAnsi="Times New Roman" w:cs="Times New Roman"/>
                  <w:lang w:val="it-IT"/>
                </w:rPr>
                <w:t>Israel</w:t>
              </w:r>
              <w:proofErr w:type="spellEnd"/>
            </w:ins>
          </w:p>
          <w:p w14:paraId="6C7CC286" w14:textId="77777777" w:rsidR="004B752F" w:rsidRPr="00A55EF7" w:rsidRDefault="004B752F" w:rsidP="004B752F">
            <w:pPr>
              <w:rPr>
                <w:ins w:id="192" w:author="Norman Packard" w:date="2020-10-11T23:11:00Z"/>
                <w:rFonts w:ascii="Times New Roman" w:eastAsia="Times New Roman" w:hAnsi="Times New Roman" w:cs="Times New Roman"/>
                <w:lang w:val="it-IT"/>
              </w:rPr>
            </w:pPr>
            <w:ins w:id="193" w:author="Norman Packard" w:date="2020-10-11T23:11:00Z">
              <w:r w:rsidRPr="00A55EF7">
                <w:rPr>
                  <w:rFonts w:ascii="Times New Roman" w:eastAsia="Times New Roman" w:hAnsi="Times New Roman" w:cs="Times New Roman"/>
                  <w:lang w:val="it-IT"/>
                </w:rPr>
                <w:t>Kosovo</w:t>
              </w:r>
            </w:ins>
          </w:p>
          <w:p w14:paraId="093F84B2" w14:textId="77777777" w:rsidR="004B752F" w:rsidRPr="00A55EF7" w:rsidRDefault="004B752F" w:rsidP="004B752F">
            <w:pPr>
              <w:rPr>
                <w:ins w:id="194" w:author="Norman Packard" w:date="2020-10-11T23:11:00Z"/>
                <w:rFonts w:ascii="Times New Roman" w:eastAsia="Times New Roman" w:hAnsi="Times New Roman" w:cs="Times New Roman"/>
                <w:lang w:val="it-IT"/>
              </w:rPr>
            </w:pPr>
            <w:ins w:id="195" w:author="Norman Packard" w:date="2020-10-11T23:11:00Z">
              <w:r w:rsidRPr="00A55EF7">
                <w:rPr>
                  <w:rFonts w:ascii="Times New Roman" w:eastAsia="Times New Roman" w:hAnsi="Times New Roman" w:cs="Times New Roman"/>
                  <w:lang w:val="it-IT"/>
                </w:rPr>
                <w:t>Lebanon</w:t>
              </w:r>
            </w:ins>
          </w:p>
          <w:p w14:paraId="64D2576F" w14:textId="77777777" w:rsidR="004B752F" w:rsidRPr="00A55EF7" w:rsidRDefault="004B752F" w:rsidP="004B752F">
            <w:pPr>
              <w:rPr>
                <w:ins w:id="196" w:author="Norman Packard" w:date="2020-10-11T23:11:00Z"/>
                <w:rFonts w:ascii="Times New Roman" w:eastAsia="Times New Roman" w:hAnsi="Times New Roman" w:cs="Times New Roman"/>
                <w:lang w:val="it-IT"/>
              </w:rPr>
            </w:pPr>
            <w:ins w:id="197" w:author="Norman Packard" w:date="2020-10-11T23:11:00Z">
              <w:r w:rsidRPr="00A55EF7">
                <w:rPr>
                  <w:rFonts w:ascii="Times New Roman" w:eastAsia="Times New Roman" w:hAnsi="Times New Roman" w:cs="Times New Roman"/>
                  <w:lang w:val="it-IT"/>
                </w:rPr>
                <w:t>Macedonia</w:t>
              </w:r>
            </w:ins>
          </w:p>
          <w:p w14:paraId="7471350F" w14:textId="77777777" w:rsidR="004B752F" w:rsidRPr="00A55EF7" w:rsidRDefault="004B752F" w:rsidP="004B752F">
            <w:pPr>
              <w:rPr>
                <w:ins w:id="198" w:author="Norman Packard" w:date="2020-10-11T23:11:00Z"/>
                <w:rFonts w:ascii="Times New Roman" w:eastAsia="Times New Roman" w:hAnsi="Times New Roman" w:cs="Times New Roman"/>
                <w:lang w:val="it-IT"/>
              </w:rPr>
            </w:pPr>
            <w:ins w:id="199" w:author="Norman Packard" w:date="2020-10-11T23:11:00Z">
              <w:r w:rsidRPr="00A55EF7">
                <w:rPr>
                  <w:rFonts w:ascii="Times New Roman" w:eastAsia="Times New Roman" w:hAnsi="Times New Roman" w:cs="Times New Roman"/>
                  <w:lang w:val="it-IT"/>
                </w:rPr>
                <w:t>Mexico</w:t>
              </w:r>
            </w:ins>
          </w:p>
          <w:p w14:paraId="360D6454" w14:textId="77777777" w:rsidR="004B752F" w:rsidRPr="00A55EF7" w:rsidRDefault="004B752F" w:rsidP="004B752F">
            <w:pPr>
              <w:rPr>
                <w:ins w:id="200" w:author="Norman Packard" w:date="2020-10-11T23:11:00Z"/>
                <w:rFonts w:ascii="Times New Roman" w:eastAsia="Times New Roman" w:hAnsi="Times New Roman" w:cs="Times New Roman"/>
                <w:lang w:val="it-IT"/>
              </w:rPr>
            </w:pPr>
            <w:ins w:id="201" w:author="Norman Packard" w:date="2020-10-11T23:11:00Z">
              <w:r w:rsidRPr="00A55EF7">
                <w:rPr>
                  <w:rFonts w:ascii="Times New Roman" w:eastAsia="Times New Roman" w:hAnsi="Times New Roman" w:cs="Times New Roman"/>
                  <w:lang w:val="it-IT"/>
                </w:rPr>
                <w:t>Moldova</w:t>
              </w:r>
            </w:ins>
          </w:p>
          <w:p w14:paraId="3ACEC94D" w14:textId="77777777" w:rsidR="004B752F" w:rsidRPr="00A55EF7" w:rsidRDefault="004B752F" w:rsidP="004B752F">
            <w:pPr>
              <w:rPr>
                <w:ins w:id="202" w:author="Norman Packard" w:date="2020-10-11T23:11:00Z"/>
                <w:rFonts w:ascii="Times New Roman" w:eastAsia="Times New Roman" w:hAnsi="Times New Roman" w:cs="Times New Roman"/>
                <w:lang w:val="it-IT"/>
              </w:rPr>
            </w:pPr>
            <w:ins w:id="203" w:author="Norman Packard" w:date="2020-10-11T23:11:00Z">
              <w:r w:rsidRPr="00A55EF7">
                <w:rPr>
                  <w:rFonts w:ascii="Times New Roman" w:eastAsia="Times New Roman" w:hAnsi="Times New Roman" w:cs="Times New Roman"/>
                  <w:lang w:val="it-IT"/>
                </w:rPr>
                <w:t>Morocco</w:t>
              </w:r>
            </w:ins>
          </w:p>
          <w:p w14:paraId="2A0D6032" w14:textId="77777777" w:rsidR="004B752F" w:rsidRPr="004B752F" w:rsidRDefault="004B752F" w:rsidP="004B752F">
            <w:pPr>
              <w:rPr>
                <w:ins w:id="204" w:author="Norman Packard" w:date="2020-10-11T23:11:00Z"/>
                <w:rFonts w:ascii="Times New Roman" w:eastAsia="Times New Roman" w:hAnsi="Times New Roman" w:cs="Times New Roman"/>
                <w:lang w:val="en-US"/>
                <w:rPrChange w:id="205" w:author="Norman Packard" w:date="2020-10-11T23:12:00Z">
                  <w:rPr>
                    <w:ins w:id="206" w:author="Norman Packard" w:date="2020-10-11T23:11:00Z"/>
                    <w:rFonts w:ascii="Times New Roman" w:eastAsia="Times New Roman" w:hAnsi="Times New Roman" w:cs="Times New Roman"/>
                    <w:lang w:val="it-IT"/>
                  </w:rPr>
                </w:rPrChange>
              </w:rPr>
            </w:pPr>
            <w:ins w:id="207" w:author="Norman Packard" w:date="2020-10-11T23:11:00Z">
              <w:r w:rsidRPr="004B752F">
                <w:rPr>
                  <w:rFonts w:ascii="Times New Roman" w:eastAsia="Times New Roman" w:hAnsi="Times New Roman" w:cs="Times New Roman"/>
                  <w:lang w:val="en-US"/>
                  <w:rPrChange w:id="208" w:author="Norman Packard" w:date="2020-10-11T23:12:00Z">
                    <w:rPr>
                      <w:rFonts w:ascii="Times New Roman" w:eastAsia="Times New Roman" w:hAnsi="Times New Roman" w:cs="Times New Roman"/>
                      <w:lang w:val="it-IT"/>
                    </w:rPr>
                  </w:rPrChange>
                </w:rPr>
                <w:t>Panama</w:t>
              </w:r>
            </w:ins>
          </w:p>
          <w:p w14:paraId="5E30341B" w14:textId="77777777" w:rsidR="004B752F" w:rsidRPr="004B752F" w:rsidRDefault="004B752F" w:rsidP="004B752F">
            <w:pPr>
              <w:rPr>
                <w:ins w:id="209" w:author="Norman Packard" w:date="2020-10-11T23:11:00Z"/>
                <w:rFonts w:ascii="Times New Roman" w:eastAsia="Times New Roman" w:hAnsi="Times New Roman" w:cs="Times New Roman"/>
                <w:lang w:val="en-US"/>
                <w:rPrChange w:id="210" w:author="Norman Packard" w:date="2020-10-11T23:12:00Z">
                  <w:rPr>
                    <w:ins w:id="211" w:author="Norman Packard" w:date="2020-10-11T23:11:00Z"/>
                    <w:rFonts w:ascii="Times New Roman" w:eastAsia="Times New Roman" w:hAnsi="Times New Roman" w:cs="Times New Roman"/>
                    <w:lang w:val="it-IT"/>
                  </w:rPr>
                </w:rPrChange>
              </w:rPr>
            </w:pPr>
            <w:ins w:id="212" w:author="Norman Packard" w:date="2020-10-11T23:11:00Z">
              <w:r w:rsidRPr="004B752F">
                <w:rPr>
                  <w:rFonts w:ascii="Times New Roman" w:eastAsia="Times New Roman" w:hAnsi="Times New Roman" w:cs="Times New Roman"/>
                  <w:lang w:val="en-US"/>
                  <w:rPrChange w:id="213" w:author="Norman Packard" w:date="2020-10-11T23:12:00Z">
                    <w:rPr>
                      <w:rFonts w:ascii="Times New Roman" w:eastAsia="Times New Roman" w:hAnsi="Times New Roman" w:cs="Times New Roman"/>
                      <w:lang w:val="it-IT"/>
                    </w:rPr>
                  </w:rPrChange>
                </w:rPr>
                <w:t>Peru</w:t>
              </w:r>
            </w:ins>
          </w:p>
          <w:p w14:paraId="7A4BD6C2" w14:textId="77777777" w:rsidR="004B752F" w:rsidRPr="004B752F" w:rsidRDefault="004B752F" w:rsidP="004B752F">
            <w:pPr>
              <w:rPr>
                <w:ins w:id="214" w:author="Norman Packard" w:date="2020-10-11T23:11:00Z"/>
                <w:rFonts w:ascii="Times New Roman" w:eastAsia="Times New Roman" w:hAnsi="Times New Roman" w:cs="Times New Roman"/>
                <w:lang w:val="en-US"/>
                <w:rPrChange w:id="215" w:author="Norman Packard" w:date="2020-10-11T23:12:00Z">
                  <w:rPr>
                    <w:ins w:id="216" w:author="Norman Packard" w:date="2020-10-11T23:11:00Z"/>
                    <w:rFonts w:ascii="Times New Roman" w:eastAsia="Times New Roman" w:hAnsi="Times New Roman" w:cs="Times New Roman"/>
                    <w:lang w:val="it-IT"/>
                  </w:rPr>
                </w:rPrChange>
              </w:rPr>
            </w:pPr>
            <w:ins w:id="217" w:author="Norman Packard" w:date="2020-10-11T23:11:00Z">
              <w:r w:rsidRPr="004B752F">
                <w:rPr>
                  <w:rFonts w:ascii="Times New Roman" w:eastAsia="Times New Roman" w:hAnsi="Times New Roman" w:cs="Times New Roman"/>
                  <w:lang w:val="en-US"/>
                  <w:rPrChange w:id="218" w:author="Norman Packard" w:date="2020-10-11T23:12:00Z">
                    <w:rPr>
                      <w:rFonts w:ascii="Times New Roman" w:eastAsia="Times New Roman" w:hAnsi="Times New Roman" w:cs="Times New Roman"/>
                      <w:lang w:val="it-IT"/>
                    </w:rPr>
                  </w:rPrChange>
                </w:rPr>
                <w:t>Philippines</w:t>
              </w:r>
            </w:ins>
          </w:p>
          <w:p w14:paraId="4A7AC058" w14:textId="77777777" w:rsidR="004B752F" w:rsidRPr="004B752F" w:rsidRDefault="004B752F" w:rsidP="004B752F">
            <w:pPr>
              <w:rPr>
                <w:ins w:id="219" w:author="Norman Packard" w:date="2020-10-11T23:11:00Z"/>
                <w:rFonts w:ascii="Times New Roman" w:eastAsia="Times New Roman" w:hAnsi="Times New Roman" w:cs="Times New Roman"/>
                <w:lang w:val="en-US"/>
              </w:rPr>
            </w:pPr>
            <w:ins w:id="220" w:author="Norman Packard" w:date="2020-10-11T23:11:00Z">
              <w:r w:rsidRPr="004B752F">
                <w:rPr>
                  <w:rFonts w:ascii="Times New Roman" w:eastAsia="Times New Roman" w:hAnsi="Times New Roman" w:cs="Times New Roman"/>
                  <w:lang w:val="en-US"/>
                </w:rPr>
                <w:t>Romania</w:t>
              </w:r>
            </w:ins>
          </w:p>
          <w:p w14:paraId="6231D126" w14:textId="77777777" w:rsidR="004B752F" w:rsidRPr="004B752F" w:rsidRDefault="004B752F" w:rsidP="004B752F">
            <w:pPr>
              <w:rPr>
                <w:ins w:id="221" w:author="Norman Packard" w:date="2020-10-11T23:11:00Z"/>
                <w:rFonts w:ascii="Times New Roman" w:eastAsia="Times New Roman" w:hAnsi="Times New Roman" w:cs="Times New Roman"/>
                <w:lang w:val="en-US"/>
              </w:rPr>
            </w:pPr>
            <w:ins w:id="222" w:author="Norman Packard" w:date="2020-10-11T23:11:00Z">
              <w:r w:rsidRPr="004B752F">
                <w:rPr>
                  <w:rFonts w:ascii="Times New Roman" w:eastAsia="Times New Roman" w:hAnsi="Times New Roman" w:cs="Times New Roman"/>
                  <w:lang w:val="en-US"/>
                </w:rPr>
                <w:t>South Africa</w:t>
              </w:r>
            </w:ins>
          </w:p>
          <w:p w14:paraId="2C318F33" w14:textId="77777777" w:rsidR="004B752F" w:rsidRPr="004B752F" w:rsidRDefault="004B752F" w:rsidP="004B752F">
            <w:pPr>
              <w:rPr>
                <w:ins w:id="223" w:author="Norman Packard" w:date="2020-10-11T23:11:00Z"/>
                <w:rFonts w:ascii="Times New Roman" w:eastAsia="Times New Roman" w:hAnsi="Times New Roman" w:cs="Times New Roman"/>
                <w:lang w:val="en-US"/>
              </w:rPr>
            </w:pPr>
            <w:ins w:id="224" w:author="Norman Packard" w:date="2020-10-11T23:11:00Z">
              <w:r w:rsidRPr="004B752F">
                <w:rPr>
                  <w:rFonts w:ascii="Times New Roman" w:eastAsia="Times New Roman" w:hAnsi="Times New Roman" w:cs="Times New Roman"/>
                  <w:lang w:val="en-US"/>
                </w:rPr>
                <w:t>Tunisia</w:t>
              </w:r>
            </w:ins>
          </w:p>
          <w:p w14:paraId="044F5CB1" w14:textId="77777777" w:rsidR="004B752F" w:rsidRPr="004B752F" w:rsidRDefault="004B752F" w:rsidP="004B752F">
            <w:pPr>
              <w:rPr>
                <w:ins w:id="225" w:author="Norman Packard" w:date="2020-10-11T23:11:00Z"/>
                <w:rFonts w:ascii="Times New Roman" w:eastAsia="Times New Roman" w:hAnsi="Times New Roman" w:cs="Times New Roman"/>
                <w:lang w:val="en-US"/>
              </w:rPr>
            </w:pPr>
            <w:ins w:id="226" w:author="Norman Packard" w:date="2020-10-11T23:11:00Z">
              <w:r w:rsidRPr="004B752F">
                <w:rPr>
                  <w:rFonts w:ascii="Times New Roman" w:eastAsia="Times New Roman" w:hAnsi="Times New Roman" w:cs="Times New Roman"/>
                  <w:lang w:val="en-US"/>
                </w:rPr>
                <w:t>Ukraine</w:t>
              </w:r>
            </w:ins>
          </w:p>
          <w:p w14:paraId="73A39883" w14:textId="77777777" w:rsidR="004B752F" w:rsidRPr="004B752F" w:rsidRDefault="004B752F" w:rsidP="004B752F">
            <w:pPr>
              <w:rPr>
                <w:ins w:id="227" w:author="Norman Packard" w:date="2020-10-11T23:11:00Z"/>
                <w:rFonts w:ascii="Times New Roman" w:eastAsia="Times New Roman" w:hAnsi="Times New Roman" w:cs="Times New Roman"/>
                <w:lang w:val="en-US"/>
              </w:rPr>
            </w:pPr>
            <w:ins w:id="228" w:author="Norman Packard" w:date="2020-10-11T23:11:00Z">
              <w:r w:rsidRPr="004B752F">
                <w:rPr>
                  <w:rFonts w:ascii="Times New Roman" w:eastAsia="Times New Roman" w:hAnsi="Times New Roman" w:cs="Times New Roman"/>
                  <w:lang w:val="en-US"/>
                </w:rPr>
                <w:t>United States</w:t>
              </w:r>
            </w:ins>
          </w:p>
          <w:p w14:paraId="0D061094" w14:textId="77777777" w:rsidR="004B752F" w:rsidRDefault="004B752F" w:rsidP="0023072A">
            <w:pPr>
              <w:rPr>
                <w:ins w:id="229" w:author="Norman Packard" w:date="2020-10-11T23:11:00Z"/>
                <w:rFonts w:ascii="Times New Roman" w:eastAsia="Times New Roman" w:hAnsi="Times New Roman" w:cs="Times New Roman"/>
                <w:lang w:val="en-US"/>
              </w:rPr>
            </w:pPr>
          </w:p>
        </w:tc>
        <w:tc>
          <w:tcPr>
            <w:tcW w:w="2253" w:type="dxa"/>
          </w:tcPr>
          <w:p w14:paraId="2FDE525F" w14:textId="77777777" w:rsidR="004B752F" w:rsidRPr="004B752F" w:rsidRDefault="004B752F" w:rsidP="004B752F">
            <w:pPr>
              <w:rPr>
                <w:ins w:id="230" w:author="Norman Packard" w:date="2020-10-11T23:11:00Z"/>
                <w:rFonts w:ascii="Times New Roman" w:eastAsia="Times New Roman" w:hAnsi="Times New Roman" w:cs="Times New Roman"/>
                <w:lang w:val="en-US"/>
              </w:rPr>
            </w:pPr>
            <w:ins w:id="231" w:author="Norman Packard" w:date="2020-10-11T23:11:00Z">
              <w:r w:rsidRPr="004B752F">
                <w:rPr>
                  <w:rFonts w:ascii="Times New Roman" w:eastAsia="Times New Roman" w:hAnsi="Times New Roman" w:cs="Times New Roman"/>
                  <w:lang w:val="en-US"/>
                </w:rPr>
                <w:t>Hungary</w:t>
              </w:r>
            </w:ins>
          </w:p>
          <w:p w14:paraId="7F0ACF43" w14:textId="77777777" w:rsidR="004B752F" w:rsidRPr="004B752F" w:rsidRDefault="004B752F" w:rsidP="004B752F">
            <w:pPr>
              <w:rPr>
                <w:ins w:id="232" w:author="Norman Packard" w:date="2020-10-11T23:11:00Z"/>
                <w:rFonts w:ascii="Times New Roman" w:eastAsia="Times New Roman" w:hAnsi="Times New Roman" w:cs="Times New Roman"/>
                <w:lang w:val="en-US"/>
              </w:rPr>
            </w:pPr>
            <w:ins w:id="233" w:author="Norman Packard" w:date="2020-10-11T23:11:00Z">
              <w:r w:rsidRPr="004B752F">
                <w:rPr>
                  <w:rFonts w:ascii="Times New Roman" w:eastAsia="Times New Roman" w:hAnsi="Times New Roman" w:cs="Times New Roman"/>
                  <w:lang w:val="en-US"/>
                </w:rPr>
                <w:t>Kuwait</w:t>
              </w:r>
            </w:ins>
          </w:p>
          <w:p w14:paraId="5CBE4BDA" w14:textId="77777777" w:rsidR="004B752F" w:rsidRPr="004B752F" w:rsidRDefault="004B752F" w:rsidP="004B752F">
            <w:pPr>
              <w:rPr>
                <w:ins w:id="234" w:author="Norman Packard" w:date="2020-10-11T23:11:00Z"/>
                <w:rFonts w:ascii="Times New Roman" w:eastAsia="Times New Roman" w:hAnsi="Times New Roman" w:cs="Times New Roman"/>
                <w:lang w:val="en-US"/>
              </w:rPr>
            </w:pPr>
            <w:ins w:id="235" w:author="Norman Packard" w:date="2020-10-11T23:11:00Z">
              <w:r w:rsidRPr="004B752F">
                <w:rPr>
                  <w:rFonts w:ascii="Times New Roman" w:eastAsia="Times New Roman" w:hAnsi="Times New Roman" w:cs="Times New Roman"/>
                  <w:lang w:val="en-US"/>
                </w:rPr>
                <w:t>Poland</w:t>
              </w:r>
            </w:ins>
          </w:p>
          <w:p w14:paraId="0B70D69F" w14:textId="77777777" w:rsidR="004B752F" w:rsidRPr="004B752F" w:rsidRDefault="004B752F" w:rsidP="004B752F">
            <w:pPr>
              <w:rPr>
                <w:ins w:id="236" w:author="Norman Packard" w:date="2020-10-11T23:11:00Z"/>
                <w:rFonts w:ascii="Times New Roman" w:eastAsia="Times New Roman" w:hAnsi="Times New Roman" w:cs="Times New Roman"/>
                <w:lang w:val="en-US"/>
              </w:rPr>
            </w:pPr>
            <w:ins w:id="237" w:author="Norman Packard" w:date="2020-10-11T23:11:00Z">
              <w:r w:rsidRPr="004B752F">
                <w:rPr>
                  <w:rFonts w:ascii="Times New Roman" w:eastAsia="Times New Roman" w:hAnsi="Times New Roman" w:cs="Times New Roman"/>
                  <w:lang w:val="en-US"/>
                </w:rPr>
                <w:t>Portugal</w:t>
              </w:r>
            </w:ins>
          </w:p>
          <w:p w14:paraId="02E63EDF" w14:textId="77777777" w:rsidR="004B752F" w:rsidRPr="004B752F" w:rsidRDefault="004B752F" w:rsidP="004B752F">
            <w:pPr>
              <w:rPr>
                <w:ins w:id="238" w:author="Norman Packard" w:date="2020-10-11T23:11:00Z"/>
                <w:rFonts w:ascii="Times New Roman" w:eastAsia="Times New Roman" w:hAnsi="Times New Roman" w:cs="Times New Roman"/>
                <w:lang w:val="en-US"/>
              </w:rPr>
            </w:pPr>
            <w:ins w:id="239" w:author="Norman Packard" w:date="2020-10-11T23:11:00Z">
              <w:r w:rsidRPr="004B752F">
                <w:rPr>
                  <w:rFonts w:ascii="Times New Roman" w:eastAsia="Times New Roman" w:hAnsi="Times New Roman" w:cs="Times New Roman"/>
                  <w:lang w:val="en-US"/>
                </w:rPr>
                <w:t>Austria</w:t>
              </w:r>
            </w:ins>
          </w:p>
          <w:p w14:paraId="5606B1D3" w14:textId="77777777" w:rsidR="004B752F" w:rsidRPr="004B752F" w:rsidRDefault="004B752F" w:rsidP="004B752F">
            <w:pPr>
              <w:rPr>
                <w:ins w:id="240" w:author="Norman Packard" w:date="2020-10-11T23:11:00Z"/>
                <w:rFonts w:ascii="Times New Roman" w:eastAsia="Times New Roman" w:hAnsi="Times New Roman" w:cs="Times New Roman"/>
                <w:lang w:val="en-US"/>
              </w:rPr>
            </w:pPr>
            <w:ins w:id="241" w:author="Norman Packard" w:date="2020-10-11T23:11:00Z">
              <w:r w:rsidRPr="004B752F">
                <w:rPr>
                  <w:rFonts w:ascii="Times New Roman" w:eastAsia="Times New Roman" w:hAnsi="Times New Roman" w:cs="Times New Roman"/>
                  <w:lang w:val="en-US"/>
                </w:rPr>
                <w:t>Belarus</w:t>
              </w:r>
            </w:ins>
          </w:p>
          <w:p w14:paraId="59E0CA10" w14:textId="77777777" w:rsidR="004B752F" w:rsidRPr="004B752F" w:rsidRDefault="004B752F" w:rsidP="004B752F">
            <w:pPr>
              <w:rPr>
                <w:ins w:id="242" w:author="Norman Packard" w:date="2020-10-11T23:11:00Z"/>
                <w:rFonts w:ascii="Times New Roman" w:eastAsia="Times New Roman" w:hAnsi="Times New Roman" w:cs="Times New Roman"/>
                <w:lang w:val="en-US"/>
              </w:rPr>
            </w:pPr>
            <w:ins w:id="243" w:author="Norman Packard" w:date="2020-10-11T23:11:00Z">
              <w:r w:rsidRPr="004B752F">
                <w:rPr>
                  <w:rFonts w:ascii="Times New Roman" w:eastAsia="Times New Roman" w:hAnsi="Times New Roman" w:cs="Times New Roman"/>
                  <w:lang w:val="en-US"/>
                </w:rPr>
                <w:t>Belgium</w:t>
              </w:r>
            </w:ins>
          </w:p>
          <w:p w14:paraId="1FB4B390" w14:textId="77777777" w:rsidR="004B752F" w:rsidRPr="004B752F" w:rsidRDefault="004B752F" w:rsidP="004B752F">
            <w:pPr>
              <w:rPr>
                <w:ins w:id="244" w:author="Norman Packard" w:date="2020-10-11T23:11:00Z"/>
                <w:rFonts w:ascii="Times New Roman" w:eastAsia="Times New Roman" w:hAnsi="Times New Roman" w:cs="Times New Roman"/>
                <w:lang w:val="en-US"/>
              </w:rPr>
            </w:pPr>
            <w:ins w:id="245" w:author="Norman Packard" w:date="2020-10-11T23:11:00Z">
              <w:r w:rsidRPr="004B752F">
                <w:rPr>
                  <w:rFonts w:ascii="Times New Roman" w:eastAsia="Times New Roman" w:hAnsi="Times New Roman" w:cs="Times New Roman"/>
                  <w:lang w:val="en-US"/>
                </w:rPr>
                <w:t>Canada</w:t>
              </w:r>
            </w:ins>
          </w:p>
          <w:p w14:paraId="7259566E" w14:textId="77777777" w:rsidR="004B752F" w:rsidRPr="004B752F" w:rsidRDefault="004B752F" w:rsidP="004B752F">
            <w:pPr>
              <w:rPr>
                <w:ins w:id="246" w:author="Norman Packard" w:date="2020-10-11T23:11:00Z"/>
                <w:rFonts w:ascii="Times New Roman" w:eastAsia="Times New Roman" w:hAnsi="Times New Roman" w:cs="Times New Roman"/>
                <w:lang w:val="en-US"/>
              </w:rPr>
            </w:pPr>
            <w:ins w:id="247" w:author="Norman Packard" w:date="2020-10-11T23:11:00Z">
              <w:r w:rsidRPr="004B752F">
                <w:rPr>
                  <w:rFonts w:ascii="Times New Roman" w:eastAsia="Times New Roman" w:hAnsi="Times New Roman" w:cs="Times New Roman"/>
                  <w:lang w:val="en-US"/>
                </w:rPr>
                <w:t>Finland</w:t>
              </w:r>
            </w:ins>
          </w:p>
          <w:p w14:paraId="68559FDC" w14:textId="77777777" w:rsidR="004B752F" w:rsidRPr="004B752F" w:rsidRDefault="004B752F" w:rsidP="004B752F">
            <w:pPr>
              <w:rPr>
                <w:ins w:id="248" w:author="Norman Packard" w:date="2020-10-11T23:11:00Z"/>
                <w:rFonts w:ascii="Times New Roman" w:eastAsia="Times New Roman" w:hAnsi="Times New Roman" w:cs="Times New Roman"/>
                <w:lang w:val="en-US"/>
              </w:rPr>
            </w:pPr>
            <w:ins w:id="249" w:author="Norman Packard" w:date="2020-10-11T23:11:00Z">
              <w:r w:rsidRPr="004B752F">
                <w:rPr>
                  <w:rFonts w:ascii="Times New Roman" w:eastAsia="Times New Roman" w:hAnsi="Times New Roman" w:cs="Times New Roman"/>
                  <w:lang w:val="en-US"/>
                </w:rPr>
                <w:t>Germany</w:t>
              </w:r>
            </w:ins>
          </w:p>
          <w:p w14:paraId="37E2BC53" w14:textId="77777777" w:rsidR="004B752F" w:rsidRPr="004B752F" w:rsidRDefault="004B752F" w:rsidP="004B752F">
            <w:pPr>
              <w:rPr>
                <w:ins w:id="250" w:author="Norman Packard" w:date="2020-10-11T23:11:00Z"/>
                <w:rFonts w:ascii="Times New Roman" w:eastAsia="Times New Roman" w:hAnsi="Times New Roman" w:cs="Times New Roman"/>
                <w:lang w:val="en-US"/>
              </w:rPr>
            </w:pPr>
            <w:ins w:id="251" w:author="Norman Packard" w:date="2020-10-11T23:11:00Z">
              <w:r w:rsidRPr="004B752F">
                <w:rPr>
                  <w:rFonts w:ascii="Times New Roman" w:eastAsia="Times New Roman" w:hAnsi="Times New Roman" w:cs="Times New Roman"/>
                  <w:lang w:val="en-US"/>
                </w:rPr>
                <w:t>Ireland</w:t>
              </w:r>
            </w:ins>
          </w:p>
          <w:p w14:paraId="105F8A3B" w14:textId="77777777" w:rsidR="004B752F" w:rsidRPr="004B752F" w:rsidRDefault="004B752F" w:rsidP="004B752F">
            <w:pPr>
              <w:rPr>
                <w:ins w:id="252" w:author="Norman Packard" w:date="2020-10-11T23:11:00Z"/>
                <w:rFonts w:ascii="Times New Roman" w:eastAsia="Times New Roman" w:hAnsi="Times New Roman" w:cs="Times New Roman"/>
                <w:lang w:val="en-US"/>
              </w:rPr>
            </w:pPr>
            <w:ins w:id="253" w:author="Norman Packard" w:date="2020-10-11T23:11:00Z">
              <w:r w:rsidRPr="004B752F">
                <w:rPr>
                  <w:rFonts w:ascii="Times New Roman" w:eastAsia="Times New Roman" w:hAnsi="Times New Roman" w:cs="Times New Roman"/>
                  <w:lang w:val="en-US"/>
                </w:rPr>
                <w:t>Italy</w:t>
              </w:r>
            </w:ins>
          </w:p>
          <w:p w14:paraId="3C46B740" w14:textId="77777777" w:rsidR="004B752F" w:rsidRPr="004B752F" w:rsidRDefault="004B752F" w:rsidP="004B752F">
            <w:pPr>
              <w:rPr>
                <w:ins w:id="254" w:author="Norman Packard" w:date="2020-10-11T23:11:00Z"/>
                <w:rFonts w:ascii="Times New Roman" w:eastAsia="Times New Roman" w:hAnsi="Times New Roman" w:cs="Times New Roman"/>
                <w:lang w:val="en-US"/>
              </w:rPr>
            </w:pPr>
            <w:ins w:id="255" w:author="Norman Packard" w:date="2020-10-11T23:11:00Z">
              <w:r w:rsidRPr="004B752F">
                <w:rPr>
                  <w:rFonts w:ascii="Times New Roman" w:eastAsia="Times New Roman" w:hAnsi="Times New Roman" w:cs="Times New Roman"/>
                  <w:lang w:val="en-US"/>
                </w:rPr>
                <w:t>Luxembourg</w:t>
              </w:r>
            </w:ins>
          </w:p>
          <w:p w14:paraId="7FF0E677" w14:textId="77777777" w:rsidR="004B752F" w:rsidRPr="004B752F" w:rsidRDefault="004B752F" w:rsidP="004B752F">
            <w:pPr>
              <w:rPr>
                <w:ins w:id="256" w:author="Norman Packard" w:date="2020-10-11T23:11:00Z"/>
                <w:rFonts w:ascii="Times New Roman" w:eastAsia="Times New Roman" w:hAnsi="Times New Roman" w:cs="Times New Roman"/>
                <w:lang w:val="en-US"/>
              </w:rPr>
            </w:pPr>
            <w:ins w:id="257" w:author="Norman Packard" w:date="2020-10-11T23:11:00Z">
              <w:r w:rsidRPr="004B752F">
                <w:rPr>
                  <w:rFonts w:ascii="Times New Roman" w:eastAsia="Times New Roman" w:hAnsi="Times New Roman" w:cs="Times New Roman"/>
                  <w:lang w:val="en-US"/>
                </w:rPr>
                <w:t>Norway</w:t>
              </w:r>
            </w:ins>
          </w:p>
          <w:p w14:paraId="57C669BA" w14:textId="77777777" w:rsidR="004B752F" w:rsidRPr="004B752F" w:rsidRDefault="004B752F" w:rsidP="004B752F">
            <w:pPr>
              <w:rPr>
                <w:ins w:id="258" w:author="Norman Packard" w:date="2020-10-11T23:11:00Z"/>
                <w:rFonts w:ascii="Times New Roman" w:eastAsia="Times New Roman" w:hAnsi="Times New Roman" w:cs="Times New Roman"/>
                <w:lang w:val="en-US"/>
              </w:rPr>
            </w:pPr>
            <w:ins w:id="259" w:author="Norman Packard" w:date="2020-10-11T23:11:00Z">
              <w:r w:rsidRPr="004B752F">
                <w:rPr>
                  <w:rFonts w:ascii="Times New Roman" w:eastAsia="Times New Roman" w:hAnsi="Times New Roman" w:cs="Times New Roman"/>
                  <w:lang w:val="en-US"/>
                </w:rPr>
                <w:t>Qatar</w:t>
              </w:r>
            </w:ins>
          </w:p>
          <w:p w14:paraId="71D2E034" w14:textId="77777777" w:rsidR="004B752F" w:rsidRPr="004B752F" w:rsidRDefault="004B752F" w:rsidP="004B752F">
            <w:pPr>
              <w:rPr>
                <w:ins w:id="260" w:author="Norman Packard" w:date="2020-10-11T23:11:00Z"/>
                <w:rFonts w:ascii="Times New Roman" w:eastAsia="Times New Roman" w:hAnsi="Times New Roman" w:cs="Times New Roman"/>
                <w:lang w:val="en-US"/>
              </w:rPr>
            </w:pPr>
            <w:ins w:id="261" w:author="Norman Packard" w:date="2020-10-11T23:11:00Z">
              <w:r w:rsidRPr="004B752F">
                <w:rPr>
                  <w:rFonts w:ascii="Times New Roman" w:eastAsia="Times New Roman" w:hAnsi="Times New Roman" w:cs="Times New Roman"/>
                  <w:lang w:val="en-US"/>
                </w:rPr>
                <w:t>Spain</w:t>
              </w:r>
            </w:ins>
          </w:p>
          <w:p w14:paraId="41F030B6" w14:textId="77777777" w:rsidR="004B752F" w:rsidRPr="004B752F" w:rsidRDefault="004B752F" w:rsidP="004B752F">
            <w:pPr>
              <w:rPr>
                <w:ins w:id="262" w:author="Norman Packard" w:date="2020-10-11T23:11:00Z"/>
                <w:rFonts w:ascii="Times New Roman" w:eastAsia="Times New Roman" w:hAnsi="Times New Roman" w:cs="Times New Roman"/>
                <w:lang w:val="en-US"/>
              </w:rPr>
            </w:pPr>
            <w:ins w:id="263" w:author="Norman Packard" w:date="2020-10-11T23:11:00Z">
              <w:r w:rsidRPr="004B752F">
                <w:rPr>
                  <w:rFonts w:ascii="Times New Roman" w:eastAsia="Times New Roman" w:hAnsi="Times New Roman" w:cs="Times New Roman"/>
                  <w:lang w:val="en-US"/>
                </w:rPr>
                <w:t>Switzerland</w:t>
              </w:r>
            </w:ins>
          </w:p>
          <w:p w14:paraId="36899FD8" w14:textId="77777777" w:rsidR="004B752F" w:rsidRPr="004B752F" w:rsidRDefault="004B752F" w:rsidP="004B752F">
            <w:pPr>
              <w:rPr>
                <w:ins w:id="264" w:author="Norman Packard" w:date="2020-10-11T23:11:00Z"/>
                <w:rFonts w:ascii="Times New Roman" w:eastAsia="Times New Roman" w:hAnsi="Times New Roman" w:cs="Times New Roman"/>
                <w:lang w:val="en-US"/>
              </w:rPr>
            </w:pPr>
            <w:ins w:id="265" w:author="Norman Packard" w:date="2020-10-11T23:11:00Z">
              <w:r w:rsidRPr="004B752F">
                <w:rPr>
                  <w:rFonts w:ascii="Times New Roman" w:eastAsia="Times New Roman" w:hAnsi="Times New Roman" w:cs="Times New Roman"/>
                  <w:lang w:val="en-US"/>
                </w:rPr>
                <w:t>Turkey</w:t>
              </w:r>
            </w:ins>
          </w:p>
          <w:p w14:paraId="3CB6A9D3" w14:textId="77777777" w:rsidR="004B752F" w:rsidRDefault="004B752F" w:rsidP="0023072A">
            <w:pPr>
              <w:rPr>
                <w:ins w:id="266" w:author="Norman Packard" w:date="2020-10-11T23:11:00Z"/>
                <w:rFonts w:ascii="Times New Roman" w:eastAsia="Times New Roman" w:hAnsi="Times New Roman" w:cs="Times New Roman"/>
                <w:lang w:val="en-US"/>
              </w:rPr>
            </w:pPr>
          </w:p>
        </w:tc>
        <w:tc>
          <w:tcPr>
            <w:tcW w:w="2253" w:type="dxa"/>
          </w:tcPr>
          <w:p w14:paraId="62A38EFC" w14:textId="77777777" w:rsidR="004B752F" w:rsidRPr="004B752F" w:rsidRDefault="004B752F" w:rsidP="004B752F">
            <w:pPr>
              <w:rPr>
                <w:ins w:id="267" w:author="Norman Packard" w:date="2020-10-11T23:12:00Z"/>
                <w:rFonts w:ascii="Times New Roman" w:eastAsia="Times New Roman" w:hAnsi="Times New Roman" w:cs="Times New Roman"/>
                <w:lang w:val="en-US"/>
              </w:rPr>
            </w:pPr>
            <w:ins w:id="268" w:author="Norman Packard" w:date="2020-10-11T23:12:00Z">
              <w:r w:rsidRPr="004B752F">
                <w:rPr>
                  <w:rFonts w:ascii="Times New Roman" w:eastAsia="Times New Roman" w:hAnsi="Times New Roman" w:cs="Times New Roman"/>
                  <w:lang w:val="en-US"/>
                </w:rPr>
                <w:t>Ecuador</w:t>
              </w:r>
            </w:ins>
          </w:p>
          <w:p w14:paraId="37B14811" w14:textId="77777777" w:rsidR="004B752F" w:rsidRPr="004B752F" w:rsidRDefault="004B752F" w:rsidP="004B752F">
            <w:pPr>
              <w:rPr>
                <w:ins w:id="269" w:author="Norman Packard" w:date="2020-10-11T23:12:00Z"/>
                <w:rFonts w:ascii="Times New Roman" w:eastAsia="Times New Roman" w:hAnsi="Times New Roman" w:cs="Times New Roman"/>
                <w:lang w:val="en-US"/>
              </w:rPr>
            </w:pPr>
            <w:ins w:id="270" w:author="Norman Packard" w:date="2020-10-11T23:12:00Z">
              <w:r w:rsidRPr="004B752F">
                <w:rPr>
                  <w:rFonts w:ascii="Times New Roman" w:eastAsia="Times New Roman" w:hAnsi="Times New Roman" w:cs="Times New Roman"/>
                  <w:lang w:val="en-US"/>
                </w:rPr>
                <w:t>United Arab Emirates</w:t>
              </w:r>
            </w:ins>
          </w:p>
          <w:p w14:paraId="469DD600" w14:textId="27268AF2" w:rsidR="004B752F" w:rsidRDefault="004B752F" w:rsidP="004B752F">
            <w:pPr>
              <w:rPr>
                <w:ins w:id="271" w:author="Norman Packard" w:date="2020-10-11T23:11:00Z"/>
                <w:rFonts w:ascii="Times New Roman" w:eastAsia="Times New Roman" w:hAnsi="Times New Roman" w:cs="Times New Roman"/>
                <w:lang w:val="en-US"/>
              </w:rPr>
            </w:pPr>
            <w:ins w:id="272" w:author="Norman Packard" w:date="2020-10-11T23:12:00Z">
              <w:r w:rsidRPr="004B752F">
                <w:rPr>
                  <w:rFonts w:ascii="Times New Roman" w:eastAsia="Times New Roman" w:hAnsi="Times New Roman" w:cs="Times New Roman"/>
                  <w:lang w:val="en-US"/>
                </w:rPr>
                <w:t>Kyrgyzstan</w:t>
              </w:r>
            </w:ins>
          </w:p>
        </w:tc>
      </w:tr>
    </w:tbl>
    <w:p w14:paraId="6C462DCB" w14:textId="77777777" w:rsidR="004B752F" w:rsidRPr="0023072A" w:rsidRDefault="004B752F" w:rsidP="0023072A">
      <w:pPr>
        <w:rPr>
          <w:ins w:id="273" w:author="Norman Packard" w:date="2020-10-11T22:58:00Z"/>
          <w:rFonts w:ascii="Times New Roman" w:eastAsia="Times New Roman" w:hAnsi="Times New Roman" w:cs="Times New Roman"/>
          <w:lang w:val="en-US" w:eastAsia="ja-JP"/>
        </w:rPr>
      </w:pPr>
    </w:p>
    <w:p w14:paraId="7AD214CA" w14:textId="77777777" w:rsidR="0024554E" w:rsidRDefault="0024554E" w:rsidP="0024554E"/>
    <w:p w14:paraId="25383E49" w14:textId="77777777" w:rsidR="0024554E" w:rsidRDefault="0024554E" w:rsidP="0024554E"/>
    <w:p w14:paraId="69BD81CE" w14:textId="7310D49A" w:rsidR="0024554E" w:rsidRPr="0024554E" w:rsidRDefault="0024554E" w:rsidP="009C74B5">
      <w:pPr>
        <w:pStyle w:val="Heading2"/>
      </w:pPr>
      <w:r>
        <w:t>Models</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lastRenderedPageBreak/>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ins w:id="274" w:author="Norman Packard" w:date="2020-10-10T22:24:00Z">
                      <w:rPr>
                        <w:rFonts w:ascii="Cambria Math" w:hAnsi="Cambria Math"/>
                        <w:i/>
                        <w:sz w:val="22"/>
                        <w:szCs w:val="22"/>
                      </w:rPr>
                    </w:ins>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ins w:id="275" w:author="Norman Packard" w:date="2020-10-10T22:24:00Z">
                      <w:rPr>
                        <w:rFonts w:ascii="Cambria Math" w:hAnsi="Cambria Math"/>
                        <w:i/>
                        <w:sz w:val="22"/>
                        <w:szCs w:val="22"/>
                      </w:rPr>
                    </w:ins>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ins w:id="276" w:author="Norman Packard" w:date="2020-10-10T22:24:00Z">
                      <w:rPr>
                        <w:rFonts w:ascii="Cambria Math" w:hAnsi="Cambria Math"/>
                        <w:i/>
                        <w:sz w:val="22"/>
                        <w:szCs w:val="22"/>
                        <w:lang w:val="de-DE"/>
                      </w:rPr>
                    </w:ins>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ins w:id="277" w:author="Norman Packard" w:date="2020-10-10T22:24:00Z">
                      <w:rPr>
                        <w:rFonts w:ascii="Cambria Math" w:hAnsi="Cambria Math"/>
                        <w:i/>
                        <w:sz w:val="22"/>
                        <w:szCs w:val="22"/>
                      </w:rPr>
                    </w:ins>
                  </m:ctrlPr>
                </m:fPr>
                <m:num>
                  <m:r>
                    <w:rPr>
                      <w:rFonts w:ascii="Cambria Math" w:hAnsi="Cambria Math"/>
                      <w:sz w:val="22"/>
                      <w:szCs w:val="22"/>
                    </w:rPr>
                    <m:t>1</m:t>
                  </m:r>
                </m:num>
                <m:den>
                  <m:r>
                    <m:rPr>
                      <m:nor/>
                    </m:rPr>
                    <w:rPr>
                      <w:rFonts w:ascii="Cambria Math" w:hAnsi="Cambria Math"/>
                      <w:sz w:val="22"/>
                      <w:szCs w:val="22"/>
                    </w:rPr>
                    <m:t>TimeICUDeath</m:t>
                  </m:r>
                </m:den>
              </m:f>
              <m:f>
                <m:fPr>
                  <m:ctrlPr>
                    <w:ins w:id="278" w:author="Norman Packard" w:date="2020-10-10T22:24:00Z">
                      <w:rPr>
                        <w:rFonts w:ascii="Cambria Math" w:hAnsi="Cambria Math"/>
                        <w:i/>
                        <w:sz w:val="22"/>
                        <w:szCs w:val="22"/>
                      </w:rPr>
                    </w:ins>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ins w:id="279" w:author="Norman Packard" w:date="2020-10-10T22:24:00Z">
                      <w:rPr>
                        <w:rFonts w:ascii="Cambria Math" w:hAnsi="Cambria Math"/>
                        <w:i/>
                        <w:sz w:val="22"/>
                        <w:szCs w:val="22"/>
                      </w:rPr>
                    </w:ins>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ins w:id="280" w:author="Norman Packard" w:date="2020-10-10T22:24:00Z">
                      <w:rPr>
                        <w:rFonts w:ascii="Cambria Math" w:hAnsi="Cambria Math"/>
                        <w:i/>
                        <w:sz w:val="22"/>
                        <w:szCs w:val="22"/>
                      </w:rPr>
                    </w:ins>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ins w:id="281" w:author="Norman Packard" w:date="2020-10-10T22:24:00Z">
                      <w:rPr>
                        <w:rFonts w:ascii="Cambria Math" w:hAnsi="Cambria Math"/>
                        <w:i/>
                        <w:sz w:val="22"/>
                        <w:szCs w:val="22"/>
                      </w:rPr>
                    </w:ins>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ins w:id="282" w:author="Norman Packard" w:date="2020-10-10T22:24:00Z">
                      <w:rPr>
                        <w:rFonts w:ascii="Cambria Math" w:hAnsi="Cambria Math"/>
                        <w:i/>
                        <w:sz w:val="22"/>
                        <w:szCs w:val="22"/>
                      </w:rPr>
                    </w:ins>
                  </m:ctrlPr>
                </m:fPr>
                <m:num>
                  <m:r>
                    <w:rPr>
                      <w:rFonts w:ascii="Cambria Math" w:hAnsi="Cambria Math"/>
                      <w:sz w:val="22"/>
                      <w:szCs w:val="22"/>
                    </w:rPr>
                    <m:t>u</m:t>
                  </m:r>
                </m:num>
                <m:den>
                  <m:r>
                    <w:rPr>
                      <w:rFonts w:ascii="Cambria Math" w:hAnsi="Cambria Math"/>
                      <w:sz w:val="22"/>
                      <w:szCs w:val="22"/>
                    </w:rPr>
                    <m:t>g[3]+u</m:t>
                  </m:r>
                </m:den>
              </m:f>
              <m:f>
                <m:fPr>
                  <m:ctrlPr>
                    <w:ins w:id="283" w:author="Norman Packard" w:date="2020-10-10T22:24:00Z">
                      <w:rPr>
                        <w:rFonts w:ascii="Cambria Math" w:hAnsi="Cambria Math"/>
                        <w:i/>
                        <w:sz w:val="22"/>
                        <w:szCs w:val="22"/>
                      </w:rPr>
                    </w:ins>
                  </m:ctrlPr>
                </m:fPr>
                <m:num>
                  <m:r>
                    <w:rPr>
                      <w:rFonts w:ascii="Cambria Math" w:hAnsi="Cambria Math"/>
                      <w:sz w:val="22"/>
                      <w:szCs w:val="22"/>
                    </w:rPr>
                    <m:t>p[2]</m:t>
                  </m:r>
                </m:num>
                <m:den>
                  <m:r>
                    <w:rPr>
                      <w:rFonts w:ascii="Cambria Math" w:hAnsi="Cambria Math"/>
                      <w:sz w:val="22"/>
                      <w:szCs w:val="22"/>
                    </w:rPr>
                    <m:t>g[2]+p[2]</m:t>
                  </m:r>
                </m:den>
              </m:f>
              <m:f>
                <m:fPr>
                  <m:ctrlPr>
                    <w:ins w:id="284" w:author="Norman Packard" w:date="2020-10-10T22:24:00Z">
                      <w:rPr>
                        <w:rFonts w:ascii="Cambria Math" w:hAnsi="Cambria Math"/>
                        <w:i/>
                        <w:sz w:val="22"/>
                        <w:szCs w:val="22"/>
                      </w:rPr>
                    </w:ins>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ins w:id="285"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ins w:id="286"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ins w:id="287" w:author="Norman Packard" w:date="2020-10-10T22:24: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0D3A7591" w14:textId="136968DF" w:rsidR="0083085D" w:rsidRDefault="0083085D"/>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4A798E57" w:rsidR="008A3669"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2583FF2E" w14:textId="77777777" w:rsidR="00693293" w:rsidRDefault="00693293" w:rsidP="00693293"/>
    <w:p w14:paraId="53E1538A" w14:textId="77777777" w:rsidR="00693293" w:rsidRDefault="00693293" w:rsidP="00693293"/>
    <w:p w14:paraId="064EA815" w14:textId="77777777" w:rsidR="00693293" w:rsidRPr="00FB389E" w:rsidRDefault="00693293" w:rsidP="00693293">
      <w:pPr>
        <w:ind w:left="-567" w:hanging="284"/>
        <w:jc w:val="both"/>
        <w:rPr>
          <w:sz w:val="22"/>
          <w:szCs w:val="22"/>
        </w:rPr>
      </w:pPr>
      <w:r w:rsidRPr="00072537">
        <w:rPr>
          <w:noProof/>
          <w:sz w:val="22"/>
          <w:szCs w:val="22"/>
        </w:rPr>
        <w:drawing>
          <wp:inline distT="0" distB="0" distL="0" distR="0" wp14:anchorId="22375BD0" wp14:editId="40C9F109">
            <wp:extent cx="6858000" cy="365253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5627" cy="3661919"/>
                    </a:xfrm>
                    <a:prstGeom prst="rect">
                      <a:avLst/>
                    </a:prstGeom>
                  </pic:spPr>
                </pic:pic>
              </a:graphicData>
            </a:graphic>
          </wp:inline>
        </w:drawing>
      </w:r>
    </w:p>
    <w:p w14:paraId="1292E408" w14:textId="77777777" w:rsidR="00693293" w:rsidRDefault="00693293" w:rsidP="00693293"/>
    <w:p w14:paraId="2842B570" w14:textId="77777777" w:rsidR="00693293" w:rsidRPr="008E1C44" w:rsidRDefault="00693293" w:rsidP="00693293">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Pr>
          <w:sz w:val="22"/>
          <w:szCs w:val="22"/>
        </w:rPr>
        <w:t xml:space="preserve"> as in mechanisms of Fig. S2</w:t>
      </w:r>
      <w:r w:rsidRPr="0010500C">
        <w:rPr>
          <w:sz w:val="22"/>
          <w:szCs w:val="22"/>
        </w:rPr>
        <w:t xml:space="preserve">. </w:t>
      </w:r>
      <w:r>
        <w:rPr>
          <w:sz w:val="22"/>
          <w:szCs w:val="22"/>
        </w:rPr>
        <w:t xml:space="preserve">The four rows, as in Fig. 3, show the separate variations of the response with each of three caution parameters about reference values (0.2, 21, 0.3): </w:t>
      </w:r>
      <w:proofErr w:type="spellStart"/>
      <w:r>
        <w:rPr>
          <w:sz w:val="22"/>
          <w:szCs w:val="22"/>
        </w:rPr>
        <w:t>CautionFrac</w:t>
      </w:r>
      <w:proofErr w:type="spellEnd"/>
      <w:r>
        <w:rPr>
          <w:sz w:val="22"/>
          <w:szCs w:val="22"/>
        </w:rPr>
        <w:t>=c</w:t>
      </w:r>
      <w:r w:rsidRPr="00A747C9">
        <w:rPr>
          <w:sz w:val="22"/>
          <w:szCs w:val="22"/>
          <w:vertAlign w:val="subscript"/>
        </w:rPr>
        <w:t>0</w:t>
      </w:r>
      <w:r>
        <w:rPr>
          <w:sz w:val="22"/>
          <w:szCs w:val="22"/>
        </w:rPr>
        <w:t>:</w:t>
      </w:r>
      <w:r w:rsidRPr="00FA6B4E">
        <w:rPr>
          <w:sz w:val="22"/>
          <w:szCs w:val="22"/>
        </w:rPr>
        <w:t xml:space="preserve"> </w:t>
      </w:r>
      <w:r>
        <w:rPr>
          <w:sz w:val="22"/>
          <w:szCs w:val="22"/>
        </w:rPr>
        <w:t xml:space="preserve">infectivity reduction factor; </w:t>
      </w:r>
      <w:proofErr w:type="spellStart"/>
      <w:r>
        <w:rPr>
          <w:sz w:val="22"/>
          <w:szCs w:val="22"/>
        </w:rPr>
        <w:t>CautionRetention</w:t>
      </w:r>
      <w:proofErr w:type="spellEnd"/>
      <w:r>
        <w:rPr>
          <w:sz w:val="22"/>
          <w:szCs w:val="22"/>
        </w:rPr>
        <w:t>:</w:t>
      </w:r>
      <w:r w:rsidRPr="00FA6B4E">
        <w:rPr>
          <w:sz w:val="22"/>
          <w:szCs w:val="22"/>
        </w:rPr>
        <w:t xml:space="preserve"> </w:t>
      </w:r>
      <w:r>
        <w:rPr>
          <w:sz w:val="22"/>
          <w:szCs w:val="22"/>
        </w:rPr>
        <w:t>caution retention time = 1/c</w:t>
      </w:r>
      <w:r w:rsidRPr="00A747C9">
        <w:rPr>
          <w:sz w:val="22"/>
          <w:szCs w:val="22"/>
          <w:vertAlign w:val="subscript"/>
        </w:rPr>
        <w:t>1</w:t>
      </w:r>
      <w:r>
        <w:rPr>
          <w:sz w:val="22"/>
          <w:szCs w:val="22"/>
        </w:rPr>
        <w:t xml:space="preserve">; </w:t>
      </w:r>
      <w:proofErr w:type="spellStart"/>
      <w:r>
        <w:rPr>
          <w:sz w:val="22"/>
          <w:szCs w:val="22"/>
        </w:rPr>
        <w:t>CautionICUFrac</w:t>
      </w:r>
      <w:proofErr w:type="spellEnd"/>
      <w:r>
        <w:rPr>
          <w:sz w:val="22"/>
          <w:szCs w:val="22"/>
        </w:rPr>
        <w:t>: fraction of intensive care units (ICUs) occupied which result in a cautioning rate c</w:t>
      </w:r>
      <w:r w:rsidRPr="00A747C9">
        <w:rPr>
          <w:sz w:val="22"/>
          <w:szCs w:val="22"/>
          <w:vertAlign w:val="subscript"/>
        </w:rPr>
        <w:t>2</w:t>
      </w:r>
      <w:r>
        <w:rPr>
          <w:sz w:val="22"/>
          <w:szCs w:val="22"/>
        </w:rPr>
        <w:t>*I</w:t>
      </w:r>
      <w:r w:rsidRPr="00A747C9">
        <w:rPr>
          <w:sz w:val="22"/>
          <w:szCs w:val="22"/>
          <w:vertAlign w:val="subscript"/>
        </w:rPr>
        <w:t>3</w:t>
      </w:r>
      <w:r>
        <w:rPr>
          <w:sz w:val="22"/>
          <w:szCs w:val="22"/>
        </w:rPr>
        <w:t xml:space="preserve"> of 1 per day, i.e. c</w:t>
      </w:r>
      <w:r w:rsidRPr="00A747C9">
        <w:rPr>
          <w:sz w:val="22"/>
          <w:szCs w:val="22"/>
          <w:vertAlign w:val="subscript"/>
        </w:rPr>
        <w:t>2</w:t>
      </w:r>
      <w:r>
        <w:rPr>
          <w:sz w:val="22"/>
          <w:szCs w:val="22"/>
        </w:rPr>
        <w:t>=1/(</w:t>
      </w:r>
      <w:proofErr w:type="spellStart"/>
      <w:r>
        <w:rPr>
          <w:sz w:val="22"/>
          <w:szCs w:val="22"/>
        </w:rPr>
        <w:t>ICUFrac</w:t>
      </w:r>
      <w:proofErr w:type="spellEnd"/>
      <w:r>
        <w:rPr>
          <w:sz w:val="22"/>
          <w:szCs w:val="22"/>
        </w:rPr>
        <w:t>*</w:t>
      </w:r>
      <w:proofErr w:type="spellStart"/>
      <w:r>
        <w:rPr>
          <w:sz w:val="22"/>
          <w:szCs w:val="22"/>
        </w:rPr>
        <w:t>CautionICUFrac</w:t>
      </w:r>
      <w:proofErr w:type="spellEnd"/>
      <w:r>
        <w:rPr>
          <w:sz w:val="22"/>
          <w:szCs w:val="22"/>
        </w:rPr>
        <w:t xml:space="preserve">, fixing </w:t>
      </w:r>
      <w:proofErr w:type="spellStart"/>
      <w:r>
        <w:rPr>
          <w:sz w:val="22"/>
          <w:szCs w:val="22"/>
        </w:rPr>
        <w:t>ICUFrac</w:t>
      </w:r>
      <w:proofErr w:type="spellEnd"/>
      <w:r>
        <w:rPr>
          <w:sz w:val="22"/>
          <w:szCs w:val="22"/>
        </w:rPr>
        <w:t>=0.002 for the plots,</w:t>
      </w:r>
      <w:r w:rsidRPr="00A747C9">
        <w:rPr>
          <w:sz w:val="22"/>
          <w:szCs w:val="22"/>
        </w:rPr>
        <w:t xml:space="preserve"> </w:t>
      </w:r>
      <w:r>
        <w:rPr>
          <w:sz w:val="22"/>
          <w:szCs w:val="22"/>
        </w:rPr>
        <w:t>the fraction of ICUs per individual, assumed constant. This interpretation of c2 is adjusted by equivalent death rates in the first two columns to make the differentiated model commensurate with the first two. The vertical axis in all plots is the daily confirmed cases as a fraction of the population (allowing application to different regions or nations).</w:t>
      </w:r>
    </w:p>
    <w:p w14:paraId="345680F0" w14:textId="759D4F26" w:rsidR="00693293" w:rsidRDefault="00693293" w:rsidP="001663E6">
      <w:pPr>
        <w:jc w:val="both"/>
        <w:rPr>
          <w:sz w:val="22"/>
          <w:szCs w:val="22"/>
        </w:rPr>
      </w:pPr>
    </w:p>
    <w:p w14:paraId="1E8683DD" w14:textId="6E20536F" w:rsidR="001508F4" w:rsidRDefault="007C5044" w:rsidP="00D5526F">
      <w:r>
        <w:br w:type="page"/>
      </w:r>
    </w:p>
    <w:p w14:paraId="2AFD8AB0" w14:textId="64DC28D3" w:rsidR="00693293" w:rsidRDefault="00693293" w:rsidP="00693293">
      <w:pPr>
        <w:pStyle w:val="Heading2"/>
      </w:pPr>
      <w:r>
        <w:lastRenderedPageBreak/>
        <w:t>U models</w:t>
      </w:r>
    </w:p>
    <w:p w14:paraId="6D1725CE" w14:textId="77777777" w:rsidR="00FA1A84" w:rsidRPr="00FA1A84" w:rsidRDefault="00FA1A84" w:rsidP="009C74B5"/>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693293" w14:paraId="6C6CBE7F" w14:textId="77777777" w:rsidTr="006E68C6">
        <w:tc>
          <w:tcPr>
            <w:tcW w:w="1504" w:type="dxa"/>
          </w:tcPr>
          <w:p w14:paraId="3F1A77FF" w14:textId="77777777" w:rsidR="00693293" w:rsidRDefault="00693293" w:rsidP="006E68C6">
            <w:pPr>
              <w:ind w:right="-478"/>
              <w:jc w:val="both"/>
              <w:rPr>
                <w:b/>
                <w:bCs/>
                <w:sz w:val="22"/>
                <w:szCs w:val="22"/>
              </w:rPr>
            </w:pPr>
            <w:r>
              <w:rPr>
                <w:sz w:val="22"/>
                <w:szCs w:val="22"/>
              </w:rPr>
              <w:t>SC2UIR</w:t>
            </w:r>
          </w:p>
        </w:tc>
        <w:tc>
          <w:tcPr>
            <w:tcW w:w="8136" w:type="dxa"/>
          </w:tcPr>
          <w:p w14:paraId="757A35BE" w14:textId="77777777" w:rsidR="00693293" w:rsidRDefault="00693293" w:rsidP="006E68C6">
            <w:pPr>
              <w:ind w:right="-478"/>
              <w:jc w:val="both"/>
              <w:rPr>
                <w:b/>
                <w:bCs/>
                <w:sz w:val="22"/>
                <w:szCs w:val="22"/>
              </w:rPr>
            </w:pPr>
            <w:r>
              <w:rPr>
                <w:b/>
                <w:bCs/>
                <w:noProof/>
                <w:sz w:val="22"/>
                <w:szCs w:val="22"/>
              </w:rPr>
              <w:drawing>
                <wp:inline distT="0" distB="0" distL="0" distR="0" wp14:anchorId="0AC5F568" wp14:editId="676458F1">
                  <wp:extent cx="3606165" cy="1558794"/>
                  <wp:effectExtent l="0" t="0" r="63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693293" w14:paraId="5798EA29" w14:textId="77777777" w:rsidTr="006E68C6">
        <w:tc>
          <w:tcPr>
            <w:tcW w:w="1504" w:type="dxa"/>
          </w:tcPr>
          <w:p w14:paraId="22D4ED5F" w14:textId="77777777" w:rsidR="00693293" w:rsidRDefault="00693293" w:rsidP="006E68C6">
            <w:pPr>
              <w:ind w:right="-478"/>
              <w:jc w:val="both"/>
              <w:rPr>
                <w:b/>
                <w:bCs/>
                <w:sz w:val="22"/>
                <w:szCs w:val="22"/>
              </w:rPr>
            </w:pPr>
            <w:r>
              <w:rPr>
                <w:sz w:val="22"/>
                <w:szCs w:val="22"/>
              </w:rPr>
              <w:t>SC3UEIR</w:t>
            </w:r>
          </w:p>
        </w:tc>
        <w:tc>
          <w:tcPr>
            <w:tcW w:w="8136" w:type="dxa"/>
          </w:tcPr>
          <w:p w14:paraId="5DA32A41" w14:textId="77777777" w:rsidR="00693293" w:rsidRDefault="00693293" w:rsidP="006E68C6">
            <w:pPr>
              <w:ind w:right="-478"/>
              <w:jc w:val="both"/>
              <w:rPr>
                <w:b/>
                <w:bCs/>
                <w:sz w:val="22"/>
                <w:szCs w:val="22"/>
              </w:rPr>
            </w:pPr>
            <w:r>
              <w:rPr>
                <w:b/>
                <w:bCs/>
                <w:noProof/>
                <w:sz w:val="22"/>
                <w:szCs w:val="22"/>
              </w:rPr>
              <w:drawing>
                <wp:inline distT="0" distB="0" distL="0" distR="0" wp14:anchorId="0FB4FE4E" wp14:editId="2D8CA744">
                  <wp:extent cx="3691890" cy="1987036"/>
                  <wp:effectExtent l="0" t="0" r="381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693293" w14:paraId="0021F816" w14:textId="77777777" w:rsidTr="006E68C6">
        <w:tc>
          <w:tcPr>
            <w:tcW w:w="1504" w:type="dxa"/>
          </w:tcPr>
          <w:p w14:paraId="205C0BFA" w14:textId="77777777" w:rsidR="00693293" w:rsidRDefault="00693293" w:rsidP="006E68C6">
            <w:pPr>
              <w:ind w:right="-478"/>
              <w:jc w:val="both"/>
              <w:rPr>
                <w:b/>
                <w:bCs/>
                <w:sz w:val="22"/>
                <w:szCs w:val="22"/>
              </w:rPr>
            </w:pPr>
            <w:r>
              <w:rPr>
                <w:sz w:val="22"/>
                <w:szCs w:val="22"/>
              </w:rPr>
              <w:t>SC3UEI3R</w:t>
            </w:r>
          </w:p>
        </w:tc>
        <w:tc>
          <w:tcPr>
            <w:tcW w:w="8136" w:type="dxa"/>
          </w:tcPr>
          <w:p w14:paraId="06442A93" w14:textId="77777777" w:rsidR="00693293" w:rsidRDefault="00693293" w:rsidP="006E68C6">
            <w:pPr>
              <w:ind w:right="-478"/>
              <w:jc w:val="both"/>
              <w:rPr>
                <w:b/>
                <w:bCs/>
                <w:sz w:val="22"/>
                <w:szCs w:val="22"/>
              </w:rPr>
            </w:pPr>
            <w:r>
              <w:rPr>
                <w:b/>
                <w:bCs/>
                <w:noProof/>
                <w:sz w:val="22"/>
                <w:szCs w:val="22"/>
              </w:rPr>
              <w:drawing>
                <wp:inline distT="0" distB="0" distL="0" distR="0" wp14:anchorId="07F9A6A3" wp14:editId="0F7A60E8">
                  <wp:extent cx="4509135" cy="240322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32371DB0" w14:textId="77777777" w:rsidR="00693293" w:rsidRDefault="00693293" w:rsidP="00693293">
      <w:pPr>
        <w:ind w:left="-709" w:right="-478"/>
        <w:jc w:val="both"/>
        <w:rPr>
          <w:b/>
          <w:bCs/>
          <w:sz w:val="22"/>
          <w:szCs w:val="22"/>
        </w:rPr>
      </w:pPr>
    </w:p>
    <w:p w14:paraId="077ABD89" w14:textId="77777777" w:rsidR="00693293" w:rsidRDefault="00693293" w:rsidP="00693293">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(top),</w:t>
      </w:r>
      <w:r w:rsidRPr="0010500C">
        <w:rPr>
          <w:sz w:val="22"/>
          <w:szCs w:val="22"/>
        </w:rPr>
        <w:t xml:space="preserve"> SEIR (</w:t>
      </w:r>
      <w:r>
        <w:rPr>
          <w:sz w:val="22"/>
          <w:szCs w:val="22"/>
        </w:rPr>
        <w:t>middle</w:t>
      </w:r>
      <w:r w:rsidRPr="0010500C">
        <w:rPr>
          <w:sz w:val="22"/>
          <w:szCs w:val="22"/>
        </w:rPr>
        <w:t>) and SEI3R (</w:t>
      </w:r>
      <w:r>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The new state variables are the uncautionable susceptibles </w:t>
      </w:r>
      <m:oMath>
        <m:sSub>
          <m:sSubPr>
            <m:ctrlPr>
              <w:ins w:id="288"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and the normalized state of the economy </w:t>
      </w:r>
      <m:oMath>
        <m:r>
          <w:rPr>
            <w:rFonts w:ascii="Cambria Math" w:eastAsiaTheme="minorEastAsia" w:hAnsi="Cambria Math"/>
            <w:sz w:val="22"/>
            <w:szCs w:val="22"/>
          </w:rPr>
          <m:t>W</m:t>
        </m:r>
      </m:oMath>
      <w:r>
        <w:rPr>
          <w:rFonts w:eastAsiaTheme="minorEastAsia"/>
          <w:sz w:val="22"/>
          <w:szCs w:val="22"/>
        </w:rPr>
        <w:t xml:space="preserve">. The extensions to the cautionary models of Fig. S2 are shaded green. Note that the uncautionables </w:t>
      </w:r>
      <m:oMath>
        <m:sSub>
          <m:sSubPr>
            <m:ctrlPr>
              <w:ins w:id="289"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Pr>
          <w:rFonts w:eastAsiaTheme="minorEastAsia"/>
          <w:sz w:val="22"/>
          <w:szCs w:val="22"/>
        </w:rPr>
        <w:t xml:space="preserve">, both cautioned </w:t>
      </w:r>
      <m:oMath>
        <m:sSub>
          <m:sSubPr>
            <m:ctrlPr>
              <w:ins w:id="290"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Pr>
          <w:rFonts w:eastAsiaTheme="minorEastAsia"/>
          <w:sz w:val="22"/>
          <w:szCs w:val="22"/>
        </w:rPr>
        <w:t xml:space="preserve"> and uncautioned susceptibles </w:t>
      </w:r>
      <m:oMath>
        <m:r>
          <w:rPr>
            <w:rFonts w:ascii="Cambria Math" w:eastAsiaTheme="minorEastAsia" w:hAnsi="Cambria Math"/>
            <w:sz w:val="22"/>
            <w:szCs w:val="22"/>
          </w:rPr>
          <m:t>S</m:t>
        </m:r>
      </m:oMath>
      <w:r>
        <w:rPr>
          <w:rFonts w:eastAsiaTheme="minorEastAsia"/>
          <w:sz w:val="22"/>
          <w:szCs w:val="22"/>
        </w:rPr>
        <w:t xml:space="preserve"> can be goaded by economic considerations to become uncautionable (with rate coefficient </w:t>
      </w:r>
      <w:proofErr w:type="spellStart"/>
      <w:r w:rsidRPr="00AA705A">
        <w:rPr>
          <w:rFonts w:eastAsiaTheme="minorEastAsia"/>
          <w:i/>
          <w:iCs/>
          <w:sz w:val="22"/>
          <w:szCs w:val="22"/>
        </w:rPr>
        <w:t>k</w:t>
      </w:r>
      <w:r w:rsidRPr="00AA705A">
        <w:rPr>
          <w:rFonts w:eastAsiaTheme="minorEastAsia"/>
          <w:i/>
          <w:iCs/>
          <w:sz w:val="22"/>
          <w:szCs w:val="22"/>
          <w:vertAlign w:val="subscript"/>
        </w:rPr>
        <w:t>u</w:t>
      </w:r>
      <w:proofErr w:type="spellEnd"/>
      <w:r>
        <w:rPr>
          <w:rFonts w:eastAsiaTheme="minorEastAsia"/>
          <w:sz w:val="22"/>
          <w:szCs w:val="22"/>
        </w:rPr>
        <w:t xml:space="preserve">) , and the uncautionables </w:t>
      </w:r>
      <m:oMath>
        <m:sSub>
          <m:sSubPr>
            <m:ctrlPr>
              <w:ins w:id="291" w:author="Norman Packard" w:date="2020-10-10T22:24: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Pr>
          <w:rFonts w:eastAsiaTheme="minorEastAsia"/>
          <w:sz w:val="22"/>
          <w:szCs w:val="22"/>
        </w:rPr>
        <w:t xml:space="preserve"> (with rate coefficient </w:t>
      </w:r>
      <w:r w:rsidRPr="00AA705A">
        <w:rPr>
          <w:rFonts w:eastAsiaTheme="minorEastAsia"/>
          <w:i/>
          <w:iCs/>
          <w:sz w:val="22"/>
          <w:szCs w:val="22"/>
        </w:rPr>
        <w:t>k</w:t>
      </w:r>
      <w:r>
        <w:rPr>
          <w:rFonts w:eastAsiaTheme="minorEastAsia"/>
          <w:i/>
          <w:iCs/>
          <w:sz w:val="22"/>
          <w:szCs w:val="22"/>
          <w:vertAlign w:val="subscript"/>
        </w:rPr>
        <w:t>1</w:t>
      </w:r>
      <w:r>
        <w:rPr>
          <w:rFonts w:eastAsiaTheme="minorEastAsia"/>
          <w:sz w:val="22"/>
          <w:szCs w:val="22"/>
        </w:rPr>
        <w:t xml:space="preserve">). The economy </w:t>
      </w:r>
      <m:oMath>
        <m:r>
          <w:rPr>
            <w:rFonts w:ascii="Cambria Math" w:eastAsiaTheme="minorEastAsia" w:hAnsi="Cambria Math"/>
            <w:sz w:val="22"/>
            <w:szCs w:val="22"/>
          </w:rPr>
          <m:t>W</m:t>
        </m:r>
      </m:oMath>
      <w:r>
        <w:rPr>
          <w:rFonts w:eastAsiaTheme="minorEastAsia"/>
          <w:sz w:val="22"/>
          <w:szCs w:val="22"/>
        </w:rPr>
        <w:t xml:space="preserve"> follows a logistic model (rate coefficient </w:t>
      </w:r>
      <w:r w:rsidRPr="00AA705A">
        <w:rPr>
          <w:rFonts w:eastAsiaTheme="minorEastAsia"/>
          <w:i/>
          <w:iCs/>
          <w:sz w:val="22"/>
          <w:szCs w:val="22"/>
        </w:rPr>
        <w:t>k</w:t>
      </w:r>
      <w:r>
        <w:rPr>
          <w:rFonts w:eastAsiaTheme="minorEastAsia"/>
          <w:i/>
          <w:iCs/>
          <w:sz w:val="22"/>
          <w:szCs w:val="22"/>
          <w:vertAlign w:val="subscript"/>
        </w:rPr>
        <w:t>w</w:t>
      </w:r>
      <w:r>
        <w:rPr>
          <w:rFonts w:eastAsiaTheme="minorEastAsia"/>
          <w:sz w:val="22"/>
          <w:szCs w:val="22"/>
        </w:rPr>
        <w:t xml:space="preserve">) with the capacity reduced by the individuals exercising caution with the term - </w:t>
      </w:r>
      <m:oMath>
        <m:r>
          <w:rPr>
            <w:rFonts w:ascii="Cambria Math" w:eastAsiaTheme="minorEastAsia" w:hAnsi="Cambria Math"/>
            <w:sz w:val="22"/>
            <w:szCs w:val="22"/>
          </w:rPr>
          <m:t xml:space="preserve">κ </m:t>
        </m:r>
        <m:sSub>
          <m:sSubPr>
            <m:ctrlPr>
              <w:ins w:id="292"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Pr>
          <w:rFonts w:eastAsiaTheme="minorEastAsia"/>
          <w:sz w:val="22"/>
          <w:szCs w:val="22"/>
        </w:rPr>
        <w:t xml:space="preserve">. </w:t>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293"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294"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295"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866416E" w14:textId="77777777" w:rsidR="00693293" w:rsidRDefault="0054135A" w:rsidP="00EC1907">
      <w:pPr>
        <w:jc w:val="both"/>
        <w:rPr>
          <w:rFonts w:eastAsiaTheme="minorEastAsia"/>
          <w:sz w:val="22"/>
          <w:szCs w:val="22"/>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ins w:id="296"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297"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ins w:id="298" w:author="Norman Packard" w:date="2020-10-10T22:24: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p>
    <w:p w14:paraId="5F4DF27A" w14:textId="77777777" w:rsidR="00693293" w:rsidRDefault="00693293" w:rsidP="00EC1907">
      <w:pPr>
        <w:jc w:val="both"/>
        <w:rPr>
          <w:rFonts w:eastAsiaTheme="minorEastAsia"/>
          <w:sz w:val="22"/>
          <w:szCs w:val="22"/>
        </w:rPr>
      </w:pPr>
    </w:p>
    <w:p w14:paraId="4C5C2988" w14:textId="77777777" w:rsidR="00693293" w:rsidRPr="001663E6" w:rsidRDefault="00693293" w:rsidP="00693293">
      <w:pPr>
        <w:jc w:val="both"/>
        <w:rPr>
          <w:sz w:val="22"/>
          <w:szCs w:val="22"/>
        </w:rPr>
      </w:pPr>
    </w:p>
    <w:p w14:paraId="06B21FE0" w14:textId="77777777" w:rsidR="00693293" w:rsidRDefault="00693293" w:rsidP="00693293">
      <w:pPr>
        <w:pStyle w:val="Heading2"/>
      </w:pPr>
      <w:r>
        <w:t>Fitting</w:t>
      </w:r>
    </w:p>
    <w:p w14:paraId="7A7D8334" w14:textId="77777777" w:rsidR="00693293" w:rsidRDefault="00693293" w:rsidP="00693293">
      <w:pPr>
        <w:jc w:val="center"/>
        <w:rPr>
          <w:b/>
          <w:bCs/>
          <w:sz w:val="22"/>
          <w:szCs w:val="22"/>
        </w:rPr>
      </w:pPr>
    </w:p>
    <w:p w14:paraId="3C1F4FE3" w14:textId="77777777" w:rsidR="00693293" w:rsidRDefault="00693293" w:rsidP="00693293">
      <w:pPr>
        <w:jc w:val="center"/>
        <w:rPr>
          <w:b/>
          <w:bCs/>
          <w:sz w:val="22"/>
          <w:szCs w:val="22"/>
        </w:rPr>
      </w:pPr>
      <w:r w:rsidRPr="006F28FA">
        <w:rPr>
          <w:noProof/>
          <w:sz w:val="56"/>
          <w:szCs w:val="56"/>
        </w:rPr>
        <w:lastRenderedPageBreak/>
        <w:drawing>
          <wp:inline distT="0" distB="0" distL="0" distR="0" wp14:anchorId="431462DF" wp14:editId="0021D231">
            <wp:extent cx="5492115" cy="7845879"/>
            <wp:effectExtent l="0" t="0" r="0" b="3175"/>
            <wp:docPr id="59" name="Picture 5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pic:cNvPicPr/>
                  </pic:nvPicPr>
                  <pic:blipFill>
                    <a:blip r:embed="rId51"/>
                    <a:stretch>
                      <a:fillRect/>
                    </a:stretch>
                  </pic:blipFill>
                  <pic:spPr>
                    <a:xfrm>
                      <a:off x="0" y="0"/>
                      <a:ext cx="5495587" cy="7850838"/>
                    </a:xfrm>
                    <a:prstGeom prst="rect">
                      <a:avLst/>
                    </a:prstGeom>
                  </pic:spPr>
                </pic:pic>
              </a:graphicData>
            </a:graphic>
          </wp:inline>
        </w:drawing>
      </w:r>
    </w:p>
    <w:p w14:paraId="184883D2" w14:textId="77777777" w:rsidR="00693293" w:rsidRDefault="00693293" w:rsidP="00693293">
      <w:pPr>
        <w:rPr>
          <w:b/>
          <w:bCs/>
          <w:sz w:val="22"/>
          <w:szCs w:val="22"/>
        </w:rPr>
      </w:pPr>
    </w:p>
    <w:p w14:paraId="30F5C64A" w14:textId="77777777" w:rsidR="00693293" w:rsidRDefault="00693293" w:rsidP="00693293">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Piecewise linear fits to all country data for cumulative confirmed cases.</w:t>
      </w:r>
      <w:r w:rsidRPr="0010500C">
        <w:rPr>
          <w:sz w:val="22"/>
          <w:szCs w:val="22"/>
        </w:rPr>
        <w:t xml:space="preserve"> </w:t>
      </w:r>
      <w:r>
        <w:rPr>
          <w:sz w:val="22"/>
          <w:szCs w:val="22"/>
        </w:rPr>
        <w:t xml:space="preserve">The piecewise linear analysis of Fig. 1 is extended to include all countries (up to Aug 1) that have registered at least 10000 cases of Covid-19 (John Hopkins Database). Piecewise linear fits performed with pwlf </w:t>
      </w:r>
      <w:r>
        <w:rPr>
          <w:sz w:val="22"/>
          <w:szCs w:val="22"/>
        </w:rPr>
        <w:fldChar w:fldCharType="begin"/>
      </w:r>
      <w:r>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Pr>
          <w:noProof/>
          <w:sz w:val="22"/>
          <w:szCs w:val="22"/>
        </w:rPr>
        <w:t>[41]</w:t>
      </w:r>
      <w:r>
        <w:rPr>
          <w:sz w:val="22"/>
          <w:szCs w:val="22"/>
        </w:rPr>
        <w:fldChar w:fldCharType="end"/>
      </w:r>
      <w:r>
        <w:rPr>
          <w:sz w:val="22"/>
          <w:szCs w:val="22"/>
        </w:rPr>
        <w:t xml:space="preserve"> using 4 segments. The data shown is the cumulative count of confirmed cases (not averaged </w:t>
      </w:r>
      <w:r w:rsidRPr="005339B0">
        <w:rPr>
          <w:i/>
          <w:iCs/>
          <w:sz w:val="22"/>
          <w:szCs w:val="22"/>
        </w:rPr>
        <w:t>cf.</w:t>
      </w:r>
      <w:r>
        <w:rPr>
          <w:sz w:val="22"/>
          <w:szCs w:val="22"/>
        </w:rPr>
        <w:t xml:space="preserve"> Fig. 1).</w:t>
      </w:r>
    </w:p>
    <w:p w14:paraId="5FC4C4CC" w14:textId="77777777" w:rsidR="00693293" w:rsidRDefault="00693293" w:rsidP="00693293">
      <w:pPr>
        <w:rPr>
          <w:sz w:val="22"/>
          <w:szCs w:val="22"/>
        </w:rPr>
      </w:pPr>
    </w:p>
    <w:p w14:paraId="1ABE9DA1" w14:textId="77777777" w:rsidR="00693293" w:rsidRPr="00A55EF7" w:rsidRDefault="00693293" w:rsidP="00693293">
      <w:pPr>
        <w:rPr>
          <w:b/>
          <w:bCs/>
          <w:sz w:val="22"/>
          <w:szCs w:val="22"/>
        </w:rPr>
      </w:pPr>
      <w:r>
        <w:rPr>
          <w:b/>
          <w:bCs/>
          <w:sz w:val="22"/>
          <w:szCs w:val="22"/>
        </w:rPr>
        <w:t>Hierarchical fitting</w:t>
      </w:r>
    </w:p>
    <w:p w14:paraId="1DB1E2F6" w14:textId="77777777" w:rsidR="00693293" w:rsidRDefault="00693293" w:rsidP="00693293">
      <w:pPr>
        <w:rPr>
          <w:sz w:val="22"/>
          <w:szCs w:val="22"/>
        </w:rPr>
      </w:pPr>
    </w:p>
    <w:p w14:paraId="4C5CB70E" w14:textId="77777777" w:rsidR="00693293" w:rsidRDefault="00693293" w:rsidP="00693293"/>
    <w:p w14:paraId="1BE77D10" w14:textId="77777777" w:rsidR="00693293" w:rsidRDefault="00693293" w:rsidP="00693293">
      <w:r w:rsidRPr="00DB0C24">
        <w:rPr>
          <w:noProof/>
        </w:rPr>
        <w:drawing>
          <wp:inline distT="0" distB="0" distL="0" distR="0" wp14:anchorId="2C8958BA" wp14:editId="2C1D9085">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304790"/>
                    </a:xfrm>
                    <a:prstGeom prst="rect">
                      <a:avLst/>
                    </a:prstGeom>
                  </pic:spPr>
                </pic:pic>
              </a:graphicData>
            </a:graphic>
          </wp:inline>
        </w:drawing>
      </w:r>
    </w:p>
    <w:p w14:paraId="1AB594A6" w14:textId="77777777" w:rsidR="00693293" w:rsidRDefault="00693293" w:rsidP="00693293">
      <w:r>
        <w:t>Table S4</w:t>
      </w:r>
    </w:p>
    <w:p w14:paraId="094EF5FC" w14:textId="55E8CEAF" w:rsidR="0054135A" w:rsidRDefault="0054135A" w:rsidP="00EC1907">
      <w:pPr>
        <w:jc w:val="both"/>
        <w:rPr>
          <w:b/>
          <w:bCs/>
        </w:rPr>
      </w:pP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17D89CA6" w14:textId="77777777" w:rsidR="00693293" w:rsidRPr="00693293" w:rsidRDefault="0011114A" w:rsidP="00693293">
      <w:pPr>
        <w:pStyle w:val="EndNoteBibliography"/>
        <w:rPr>
          <w:noProof/>
        </w:rPr>
      </w:pPr>
      <w:r>
        <w:fldChar w:fldCharType="begin"/>
      </w:r>
      <w:r>
        <w:instrText xml:space="preserve"> ADDIN EN.REFLIST </w:instrText>
      </w:r>
      <w:r>
        <w:fldChar w:fldCharType="separate"/>
      </w:r>
      <w:r w:rsidR="00693293" w:rsidRPr="00693293">
        <w:rPr>
          <w:noProof/>
        </w:rPr>
        <w:t>1.</w:t>
      </w:r>
      <w:r w:rsidR="00693293" w:rsidRPr="00693293">
        <w:rPr>
          <w:noProof/>
        </w:rPr>
        <w:tab/>
        <w:t>Kermack, W.O., McKendrick, A.G., Walker, G.T.: A contribution to the mathematical theory of epidemics. Proceedings of the Royal Society of London. Series A, Containing Papers of a Mathematical and Physical Character 115,</w:t>
      </w:r>
      <w:r w:rsidR="00693293" w:rsidRPr="00693293">
        <w:rPr>
          <w:b/>
          <w:noProof/>
        </w:rPr>
        <w:t xml:space="preserve"> </w:t>
      </w:r>
      <w:r w:rsidR="00693293" w:rsidRPr="00693293">
        <w:rPr>
          <w:noProof/>
        </w:rPr>
        <w:t>700-721 (1927)</w:t>
      </w:r>
    </w:p>
    <w:p w14:paraId="2E8855CE" w14:textId="77777777" w:rsidR="00693293" w:rsidRPr="00693293" w:rsidRDefault="00693293" w:rsidP="00693293">
      <w:pPr>
        <w:pStyle w:val="EndNoteBibliography"/>
        <w:rPr>
          <w:noProof/>
        </w:rPr>
      </w:pPr>
      <w:r w:rsidRPr="00693293">
        <w:rPr>
          <w:noProof/>
        </w:rPr>
        <w:t>2.</w:t>
      </w:r>
      <w:r w:rsidRPr="00693293">
        <w:rPr>
          <w:noProof/>
        </w:rPr>
        <w:tab/>
        <w:t>Anderson, R.M., Anderson, B., May, R.M.: Infectious Diseases of Humans: Dynamics and Control. Oxford University Press, Oxford, UK (1992)</w:t>
      </w:r>
    </w:p>
    <w:p w14:paraId="11A2F958" w14:textId="77777777" w:rsidR="00693293" w:rsidRPr="00693293" w:rsidRDefault="00693293" w:rsidP="00693293">
      <w:pPr>
        <w:pStyle w:val="EndNoteBibliography"/>
        <w:rPr>
          <w:noProof/>
        </w:rPr>
      </w:pPr>
      <w:r w:rsidRPr="00693293">
        <w:rPr>
          <w:noProof/>
        </w:rPr>
        <w:t>3.</w:t>
      </w:r>
      <w:r w:rsidRPr="00693293">
        <w:rPr>
          <w:noProof/>
        </w:rPr>
        <w:tab/>
        <w:t>Anderson, R., May, R.: Directly transmitted infections diseases: control by vaccination. Science 215,</w:t>
      </w:r>
      <w:r w:rsidRPr="00693293">
        <w:rPr>
          <w:b/>
          <w:noProof/>
        </w:rPr>
        <w:t xml:space="preserve"> </w:t>
      </w:r>
      <w:r w:rsidRPr="00693293">
        <w:rPr>
          <w:noProof/>
        </w:rPr>
        <w:t>1053-1060 (1982)</w:t>
      </w:r>
    </w:p>
    <w:p w14:paraId="58D08455" w14:textId="77777777" w:rsidR="00693293" w:rsidRPr="00693293" w:rsidRDefault="00693293" w:rsidP="00693293">
      <w:pPr>
        <w:pStyle w:val="EndNoteBibliography"/>
        <w:rPr>
          <w:noProof/>
        </w:rPr>
      </w:pPr>
      <w:r w:rsidRPr="00693293">
        <w:rPr>
          <w:noProof/>
        </w:rPr>
        <w:t>4.</w:t>
      </w:r>
      <w:r w:rsidRPr="00693293">
        <w:rPr>
          <w:noProof/>
        </w:rPr>
        <w:tab/>
        <w:t>Hethcote, H.W.: The Mathematics of Infectious Diseases. SIAM Rev. 42,</w:t>
      </w:r>
      <w:r w:rsidRPr="00693293">
        <w:rPr>
          <w:b/>
          <w:noProof/>
        </w:rPr>
        <w:t xml:space="preserve"> </w:t>
      </w:r>
      <w:r w:rsidRPr="00693293">
        <w:rPr>
          <w:noProof/>
        </w:rPr>
        <w:t>599–653 (2000)</w:t>
      </w:r>
    </w:p>
    <w:p w14:paraId="44B7C60F" w14:textId="77777777" w:rsidR="00693293" w:rsidRPr="00693293" w:rsidRDefault="00693293" w:rsidP="00693293">
      <w:pPr>
        <w:pStyle w:val="EndNoteBibliography"/>
        <w:rPr>
          <w:noProof/>
        </w:rPr>
      </w:pPr>
      <w:r w:rsidRPr="00693293">
        <w:rPr>
          <w:noProof/>
        </w:rPr>
        <w:t>5.</w:t>
      </w:r>
      <w:r w:rsidRPr="00693293">
        <w:rPr>
          <w:noProof/>
        </w:rPr>
        <w:tab/>
        <w:t>Wu, Z., McGoogan, J.M.: Characteristics of and Important Lessons from the Coronavirus Disease 2019 (COVID-19) Outbreak in China: Summary of a Report of 72 314 Cases from the Chinese Center for Disease Control and Prevention. . JAMA 323,</w:t>
      </w:r>
      <w:r w:rsidRPr="00693293">
        <w:rPr>
          <w:b/>
          <w:noProof/>
        </w:rPr>
        <w:t xml:space="preserve"> </w:t>
      </w:r>
      <w:r w:rsidRPr="00693293">
        <w:rPr>
          <w:noProof/>
        </w:rPr>
        <w:t>1239–1242 (2020)</w:t>
      </w:r>
    </w:p>
    <w:p w14:paraId="5C42E484" w14:textId="77777777" w:rsidR="00693293" w:rsidRPr="00693293" w:rsidRDefault="00693293" w:rsidP="00693293">
      <w:pPr>
        <w:pStyle w:val="EndNoteBibliography"/>
        <w:rPr>
          <w:noProof/>
        </w:rPr>
      </w:pPr>
      <w:r w:rsidRPr="00693293">
        <w:rPr>
          <w:noProof/>
        </w:rPr>
        <w:t>6.</w:t>
      </w:r>
      <w:r w:rsidRPr="00693293">
        <w:rPr>
          <w:noProof/>
        </w:rPr>
        <w:tab/>
        <w:t>Lin, Q., Zhao, S., Gao, D., Lou, Y., Yang, S., Musa, S.S., Wang, M.H., Cai, Y., Wang, W., Yang, L., He, D.: A conceptual model for the coronavirus disease 2019 (COVID-19) outbreak in Wuhan, China with individual reaction and governmental action. Int. J. Infect. Dis. 93,</w:t>
      </w:r>
      <w:r w:rsidRPr="00693293">
        <w:rPr>
          <w:b/>
          <w:noProof/>
        </w:rPr>
        <w:t xml:space="preserve"> </w:t>
      </w:r>
      <w:r w:rsidRPr="00693293">
        <w:rPr>
          <w:noProof/>
        </w:rPr>
        <w:t>211-216 (2020)</w:t>
      </w:r>
    </w:p>
    <w:p w14:paraId="42E649F5" w14:textId="77777777" w:rsidR="00693293" w:rsidRPr="00693293" w:rsidRDefault="00693293" w:rsidP="00693293">
      <w:pPr>
        <w:pStyle w:val="EndNoteBibliography"/>
        <w:rPr>
          <w:noProof/>
        </w:rPr>
      </w:pPr>
      <w:r w:rsidRPr="00693293">
        <w:rPr>
          <w:noProof/>
        </w:rPr>
        <w:t>7.</w:t>
      </w:r>
      <w:r w:rsidRPr="00693293">
        <w:rPr>
          <w:noProof/>
        </w:rPr>
        <w:tab/>
        <w:t>Giordano, G., Blanchini, F., Bruno, R., Colaneri, P., Di Filippo, A., Di Matteo, A., Colaneri, M.: Modelling the COVID-19 epidemic and implementation of population-wide interventions in Italy. Nature Medicine (2020)</w:t>
      </w:r>
    </w:p>
    <w:p w14:paraId="75A266D9" w14:textId="77777777" w:rsidR="00693293" w:rsidRPr="00693293" w:rsidRDefault="00693293" w:rsidP="00693293">
      <w:pPr>
        <w:pStyle w:val="EndNoteBibliography"/>
        <w:rPr>
          <w:noProof/>
        </w:rPr>
      </w:pPr>
      <w:r w:rsidRPr="00693293">
        <w:rPr>
          <w:noProof/>
        </w:rPr>
        <w:t>8.</w:t>
      </w:r>
      <w:r w:rsidRPr="00693293">
        <w:rPr>
          <w:noProof/>
        </w:rPr>
        <w:tab/>
        <w:t>Gumel, A.B., Ruan, S., Day, T., Watmough, J., Brauer, F., van den Driessche, P., Gabrielson, D., Bowman, C., Alexander, M.E., Ardal, S., Wu, J., Sahai, B.M.: Modelling strategies for controlling SARS outbreaks. Proc Biol Sci 271,</w:t>
      </w:r>
      <w:r w:rsidRPr="00693293">
        <w:rPr>
          <w:b/>
          <w:noProof/>
        </w:rPr>
        <w:t xml:space="preserve"> </w:t>
      </w:r>
      <w:r w:rsidRPr="00693293">
        <w:rPr>
          <w:noProof/>
        </w:rPr>
        <w:t>2223-2232 (2004)</w:t>
      </w:r>
    </w:p>
    <w:p w14:paraId="54BA1FCB" w14:textId="77777777" w:rsidR="00693293" w:rsidRPr="00693293" w:rsidRDefault="00693293" w:rsidP="00693293">
      <w:pPr>
        <w:pStyle w:val="EndNoteBibliography"/>
        <w:rPr>
          <w:noProof/>
        </w:rPr>
      </w:pPr>
      <w:r w:rsidRPr="00693293">
        <w:rPr>
          <w:noProof/>
        </w:rPr>
        <w:t>9.</w:t>
      </w:r>
      <w:r w:rsidRPr="00693293">
        <w:rPr>
          <w:noProof/>
        </w:rPr>
        <w:tab/>
        <w:t>Klepac, P., Kucharski, A.J., Conlan, A.J., Kissler, S., Tang, M., Fry, H., Gog, J.R.: Contacts in context: large-scale setting-specific social mixing matrices from the BBC Pandemic project. medRxiv (2020)</w:t>
      </w:r>
    </w:p>
    <w:p w14:paraId="3FDC59FB" w14:textId="77777777" w:rsidR="00693293" w:rsidRPr="00693293" w:rsidRDefault="00693293" w:rsidP="00693293">
      <w:pPr>
        <w:pStyle w:val="EndNoteBibliography"/>
        <w:rPr>
          <w:noProof/>
        </w:rPr>
      </w:pPr>
      <w:r w:rsidRPr="00693293">
        <w:rPr>
          <w:noProof/>
        </w:rPr>
        <w:t>10.</w:t>
      </w:r>
      <w:r w:rsidRPr="00693293">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693293">
        <w:rPr>
          <w:b/>
          <w:noProof/>
        </w:rPr>
        <w:t xml:space="preserve"> </w:t>
      </w:r>
      <w:r w:rsidRPr="00693293">
        <w:rPr>
          <w:noProof/>
        </w:rPr>
        <w:t>e261-e270 (2020)</w:t>
      </w:r>
    </w:p>
    <w:p w14:paraId="3774C661" w14:textId="77777777" w:rsidR="00693293" w:rsidRPr="00693293" w:rsidRDefault="00693293" w:rsidP="00693293">
      <w:pPr>
        <w:pStyle w:val="EndNoteBibliography"/>
        <w:rPr>
          <w:noProof/>
        </w:rPr>
      </w:pPr>
      <w:r w:rsidRPr="00693293">
        <w:rPr>
          <w:noProof/>
        </w:rPr>
        <w:t>11.</w:t>
      </w:r>
      <w:r w:rsidRPr="00693293">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693293">
        <w:rPr>
          <w:b/>
          <w:noProof/>
        </w:rPr>
        <w:t xml:space="preserve"> </w:t>
      </w:r>
      <w:r w:rsidRPr="00693293">
        <w:rPr>
          <w:noProof/>
        </w:rPr>
        <w:t>e488-e496 (2020)</w:t>
      </w:r>
    </w:p>
    <w:p w14:paraId="6EA202D5" w14:textId="77777777" w:rsidR="00693293" w:rsidRPr="00693293" w:rsidRDefault="00693293" w:rsidP="00693293">
      <w:pPr>
        <w:pStyle w:val="EndNoteBibliography"/>
        <w:rPr>
          <w:noProof/>
        </w:rPr>
      </w:pPr>
      <w:r w:rsidRPr="00693293">
        <w:rPr>
          <w:noProof/>
        </w:rPr>
        <w:t>12.</w:t>
      </w:r>
      <w:r w:rsidRPr="00693293">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693293">
        <w:rPr>
          <w:b/>
          <w:noProof/>
        </w:rPr>
        <w:t xml:space="preserve"> </w:t>
      </w:r>
      <w:r w:rsidRPr="00693293">
        <w:rPr>
          <w:noProof/>
        </w:rPr>
        <w:t>553-558 (2020)</w:t>
      </w:r>
    </w:p>
    <w:p w14:paraId="642CA9F2" w14:textId="77777777" w:rsidR="00693293" w:rsidRPr="00693293" w:rsidRDefault="00693293" w:rsidP="00693293">
      <w:pPr>
        <w:pStyle w:val="EndNoteBibliography"/>
        <w:rPr>
          <w:noProof/>
        </w:rPr>
      </w:pPr>
      <w:r w:rsidRPr="00693293">
        <w:rPr>
          <w:noProof/>
        </w:rPr>
        <w:lastRenderedPageBreak/>
        <w:t>13.</w:t>
      </w:r>
      <w:r w:rsidRPr="00693293">
        <w:rPr>
          <w:noProof/>
        </w:rPr>
        <w:tab/>
        <w:t>Angulo, J., Yu, H.-L., Langousis, A., Kolovos, A., Wang, J., Madrid, A.E., Christakos, G.: Spatiotemporal Infectious Disease Modeling: A BME-SIR Approach. PLOS ONE 8,</w:t>
      </w:r>
      <w:r w:rsidRPr="00693293">
        <w:rPr>
          <w:b/>
          <w:noProof/>
        </w:rPr>
        <w:t xml:space="preserve"> </w:t>
      </w:r>
      <w:r w:rsidRPr="00693293">
        <w:rPr>
          <w:noProof/>
        </w:rPr>
        <w:t>e72168 (2013)</w:t>
      </w:r>
    </w:p>
    <w:p w14:paraId="7EFC6292" w14:textId="77777777" w:rsidR="00693293" w:rsidRPr="00693293" w:rsidRDefault="00693293" w:rsidP="00693293">
      <w:pPr>
        <w:pStyle w:val="EndNoteBibliography"/>
        <w:rPr>
          <w:noProof/>
        </w:rPr>
      </w:pPr>
      <w:r w:rsidRPr="00693293">
        <w:rPr>
          <w:noProof/>
        </w:rPr>
        <w:t>14.</w:t>
      </w:r>
      <w:r w:rsidRPr="00693293">
        <w:rPr>
          <w:noProof/>
        </w:rPr>
        <w:tab/>
        <w:t>Keeling, M.J.: The effects of local spatial structure on epidemiological invasions. Proc Biol Sci 266,</w:t>
      </w:r>
      <w:r w:rsidRPr="00693293">
        <w:rPr>
          <w:b/>
          <w:noProof/>
        </w:rPr>
        <w:t xml:space="preserve"> </w:t>
      </w:r>
      <w:r w:rsidRPr="00693293">
        <w:rPr>
          <w:noProof/>
        </w:rPr>
        <w:t>859-867 (1999)</w:t>
      </w:r>
    </w:p>
    <w:p w14:paraId="6D878DA6" w14:textId="77777777" w:rsidR="00693293" w:rsidRPr="00693293" w:rsidRDefault="00693293" w:rsidP="00693293">
      <w:pPr>
        <w:pStyle w:val="EndNoteBibliography"/>
        <w:rPr>
          <w:noProof/>
        </w:rPr>
      </w:pPr>
      <w:r w:rsidRPr="00693293">
        <w:rPr>
          <w:noProof/>
        </w:rPr>
        <w:t>15.</w:t>
      </w:r>
      <w:r w:rsidRPr="00693293">
        <w:rPr>
          <w:noProof/>
        </w:rPr>
        <w:tab/>
        <w:t>Danon, L., Brooks-Pollock, E., Bailey, M., Keeling, M.J.: A spatial model of CoVID-19 transmission in England and Wales: early spread and peak timing. medRxiv 2020.2002.2012.20022566 (2020)</w:t>
      </w:r>
    </w:p>
    <w:p w14:paraId="1302F4DF" w14:textId="77777777" w:rsidR="00693293" w:rsidRPr="00693293" w:rsidRDefault="00693293" w:rsidP="00693293">
      <w:pPr>
        <w:pStyle w:val="EndNoteBibliography"/>
        <w:rPr>
          <w:noProof/>
        </w:rPr>
      </w:pPr>
      <w:r w:rsidRPr="00693293">
        <w:rPr>
          <w:noProof/>
        </w:rPr>
        <w:t>16.</w:t>
      </w:r>
      <w:r w:rsidRPr="00693293">
        <w:rPr>
          <w:noProof/>
        </w:rPr>
        <w:tab/>
        <w:t>Epstein, J.M., Parker, J., Cummings, D., Hammond, R.A.: Coupled Contagion Dynamics of Fear and Disease: Mathematical and Computational Explorations. PLOS ONE 3,</w:t>
      </w:r>
      <w:r w:rsidRPr="00693293">
        <w:rPr>
          <w:b/>
          <w:noProof/>
        </w:rPr>
        <w:t xml:space="preserve"> </w:t>
      </w:r>
      <w:r w:rsidRPr="00693293">
        <w:rPr>
          <w:noProof/>
        </w:rPr>
        <w:t>e3955 (2008)</w:t>
      </w:r>
    </w:p>
    <w:p w14:paraId="79BBD33C" w14:textId="77777777" w:rsidR="00693293" w:rsidRPr="00693293" w:rsidRDefault="00693293" w:rsidP="00693293">
      <w:pPr>
        <w:pStyle w:val="EndNoteBibliography"/>
        <w:rPr>
          <w:noProof/>
        </w:rPr>
      </w:pPr>
      <w:r w:rsidRPr="00693293">
        <w:rPr>
          <w:noProof/>
        </w:rPr>
        <w:t>17.</w:t>
      </w:r>
      <w:r w:rsidRPr="00693293">
        <w:rPr>
          <w:noProof/>
        </w:rPr>
        <w:tab/>
        <w:t>Ziff, A.L., Ziff, R.M.: Fractal kinetics of COVID-19 pandemic. medRxiv (2020)</w:t>
      </w:r>
    </w:p>
    <w:p w14:paraId="627C3D0E" w14:textId="77777777" w:rsidR="00693293" w:rsidRPr="00693293" w:rsidRDefault="00693293" w:rsidP="00693293">
      <w:pPr>
        <w:pStyle w:val="EndNoteBibliography"/>
        <w:rPr>
          <w:noProof/>
        </w:rPr>
      </w:pPr>
      <w:r w:rsidRPr="00693293">
        <w:rPr>
          <w:noProof/>
        </w:rPr>
        <w:t>18.</w:t>
      </w:r>
      <w:r w:rsidRPr="00693293">
        <w:rPr>
          <w:noProof/>
        </w:rPr>
        <w:tab/>
        <w:t>Simoes, J.M.: Spatial Epidemic Modelling in Social Networks. AIP Conference Proceedings 776,</w:t>
      </w:r>
      <w:r w:rsidRPr="00693293">
        <w:rPr>
          <w:b/>
          <w:noProof/>
        </w:rPr>
        <w:t xml:space="preserve"> </w:t>
      </w:r>
      <w:r w:rsidRPr="00693293">
        <w:rPr>
          <w:noProof/>
        </w:rPr>
        <w:t>287-297 (2005)</w:t>
      </w:r>
    </w:p>
    <w:p w14:paraId="09425824" w14:textId="77777777" w:rsidR="00693293" w:rsidRPr="00693293" w:rsidRDefault="00693293" w:rsidP="00693293">
      <w:pPr>
        <w:pStyle w:val="EndNoteBibliography"/>
        <w:rPr>
          <w:noProof/>
        </w:rPr>
      </w:pPr>
      <w:r w:rsidRPr="00693293">
        <w:rPr>
          <w:noProof/>
        </w:rPr>
        <w:t>19.</w:t>
      </w:r>
      <w:r w:rsidRPr="00693293">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693293">
        <w:rPr>
          <w:b/>
          <w:noProof/>
        </w:rPr>
        <w:t xml:space="preserve"> </w:t>
      </w:r>
      <w:r w:rsidRPr="00693293">
        <w:rPr>
          <w:noProof/>
        </w:rPr>
        <w:t>041102 (2020)</w:t>
      </w:r>
    </w:p>
    <w:p w14:paraId="220E2F2E" w14:textId="77777777" w:rsidR="00693293" w:rsidRPr="00693293" w:rsidRDefault="00693293" w:rsidP="00693293">
      <w:pPr>
        <w:pStyle w:val="EndNoteBibliography"/>
        <w:rPr>
          <w:noProof/>
        </w:rPr>
      </w:pPr>
      <w:r w:rsidRPr="00693293">
        <w:rPr>
          <w:noProof/>
        </w:rPr>
        <w:t>20.</w:t>
      </w:r>
      <w:r w:rsidRPr="00693293">
        <w:rPr>
          <w:noProof/>
        </w:rPr>
        <w:tab/>
        <w:t>Hunter, E., Mac Namee, B., Kelleher, J.D.: A Taxonomy for Agent-Based Models in Human Infectious Disease Epidemiology. Journal of Artificial Societies and Social Simulation 20,</w:t>
      </w:r>
      <w:r w:rsidRPr="00693293">
        <w:rPr>
          <w:b/>
          <w:noProof/>
        </w:rPr>
        <w:t xml:space="preserve"> </w:t>
      </w:r>
      <w:r w:rsidRPr="00693293">
        <w:rPr>
          <w:noProof/>
        </w:rPr>
        <w:t>2 (2017)</w:t>
      </w:r>
    </w:p>
    <w:p w14:paraId="0258FF52" w14:textId="77777777" w:rsidR="00693293" w:rsidRPr="00693293" w:rsidRDefault="00693293" w:rsidP="00693293">
      <w:pPr>
        <w:pStyle w:val="EndNoteBibliography"/>
        <w:rPr>
          <w:noProof/>
        </w:rPr>
      </w:pPr>
      <w:r w:rsidRPr="00693293">
        <w:rPr>
          <w:noProof/>
        </w:rPr>
        <w:t>21.</w:t>
      </w:r>
      <w:r w:rsidRPr="00693293">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693293">
        <w:rPr>
          <w:b/>
          <w:noProof/>
        </w:rPr>
        <w:t xml:space="preserve"> </w:t>
      </w:r>
      <w:r w:rsidRPr="00693293">
        <w:rPr>
          <w:noProof/>
        </w:rPr>
        <w:t>395 (2020)</w:t>
      </w:r>
    </w:p>
    <w:p w14:paraId="762F7EA0" w14:textId="77777777" w:rsidR="00693293" w:rsidRPr="00693293" w:rsidRDefault="00693293" w:rsidP="00693293">
      <w:pPr>
        <w:pStyle w:val="EndNoteBibliography"/>
        <w:rPr>
          <w:noProof/>
        </w:rPr>
      </w:pPr>
      <w:r w:rsidRPr="00693293">
        <w:rPr>
          <w:noProof/>
        </w:rPr>
        <w:t>22.</w:t>
      </w:r>
      <w:r w:rsidRPr="00693293">
        <w:rPr>
          <w:noProof/>
        </w:rPr>
        <w:tab/>
        <w:t>Wang, C.J., Ng, C.Y., Brook, R.H.: Response to COVID-19 in Taiwan: Big Data Analytics, New Technology, and Proactive Testing. JAMA 323,</w:t>
      </w:r>
      <w:r w:rsidRPr="00693293">
        <w:rPr>
          <w:b/>
          <w:noProof/>
        </w:rPr>
        <w:t xml:space="preserve"> </w:t>
      </w:r>
      <w:r w:rsidRPr="00693293">
        <w:rPr>
          <w:noProof/>
        </w:rPr>
        <w:t>1341-1342 (2020)</w:t>
      </w:r>
    </w:p>
    <w:p w14:paraId="5075C438" w14:textId="77777777" w:rsidR="00693293" w:rsidRPr="00693293" w:rsidRDefault="00693293" w:rsidP="00693293">
      <w:pPr>
        <w:pStyle w:val="EndNoteBibliography"/>
        <w:rPr>
          <w:noProof/>
        </w:rPr>
      </w:pPr>
      <w:r w:rsidRPr="00693293">
        <w:rPr>
          <w:noProof/>
        </w:rPr>
        <w:t>23.</w:t>
      </w:r>
      <w:r w:rsidRPr="00693293">
        <w:rPr>
          <w:noProof/>
        </w:rPr>
        <w:tab/>
        <w:t>Zhou, C., Su, F., Pei, T., Zhang, A., Du, Y., Luo, B., Cao, Z., Wang, J., Yuan, W., Zhu, Y., Song, C., Chen, J., Xu, J., Li, F., Ma, T., Jiang, L., Yan, F., Yi, J., Hu, Y., Liao, Y., Xiao, H.: COVID-19: Challenges to GIS with Big Data. Geography and Sustainability 1,</w:t>
      </w:r>
      <w:r w:rsidRPr="00693293">
        <w:rPr>
          <w:b/>
          <w:noProof/>
        </w:rPr>
        <w:t xml:space="preserve"> </w:t>
      </w:r>
      <w:r w:rsidRPr="00693293">
        <w:rPr>
          <w:noProof/>
        </w:rPr>
        <w:t>77-87 (2020)</w:t>
      </w:r>
    </w:p>
    <w:p w14:paraId="614EF966" w14:textId="77777777" w:rsidR="00693293" w:rsidRPr="00693293" w:rsidRDefault="00693293" w:rsidP="00693293">
      <w:pPr>
        <w:pStyle w:val="EndNoteBibliography"/>
        <w:rPr>
          <w:noProof/>
        </w:rPr>
      </w:pPr>
      <w:r w:rsidRPr="00693293">
        <w:rPr>
          <w:noProof/>
        </w:rPr>
        <w:t>24.</w:t>
      </w:r>
      <w:r w:rsidRPr="00693293">
        <w:rPr>
          <w:noProof/>
        </w:rPr>
        <w:tab/>
        <w:t>Chowell, G., Sattenspiel, L., Bansal, S., Viboud, C.: Mathematical models to characterize early epidemic growth: A review. Phys Life Rev 18,</w:t>
      </w:r>
      <w:r w:rsidRPr="00693293">
        <w:rPr>
          <w:b/>
          <w:noProof/>
        </w:rPr>
        <w:t xml:space="preserve"> </w:t>
      </w:r>
      <w:r w:rsidRPr="00693293">
        <w:rPr>
          <w:noProof/>
        </w:rPr>
        <w:t>66-97 (2016)</w:t>
      </w:r>
    </w:p>
    <w:p w14:paraId="401352A7" w14:textId="77777777" w:rsidR="00693293" w:rsidRPr="00693293" w:rsidRDefault="00693293" w:rsidP="00693293">
      <w:pPr>
        <w:pStyle w:val="EndNoteBibliography"/>
        <w:rPr>
          <w:noProof/>
        </w:rPr>
      </w:pPr>
      <w:r w:rsidRPr="00693293">
        <w:rPr>
          <w:noProof/>
        </w:rPr>
        <w:t>25.</w:t>
      </w:r>
      <w:r w:rsidRPr="00693293">
        <w:rPr>
          <w:noProof/>
        </w:rPr>
        <w:tab/>
        <w:t>Okell, L.C., Verity, R., Watson, O.J., Mishra, S., Walker, P., Whittaker, C., Katzourakis, A., Donnelly, C.A., Riley, S., Ghani, A.C.: Have deaths from COVID-19 in Europe plateaued due to herd immunity? Lancet (London, England) (2020)</w:t>
      </w:r>
    </w:p>
    <w:p w14:paraId="53C6F3BE" w14:textId="77777777" w:rsidR="00693293" w:rsidRPr="00693293" w:rsidRDefault="00693293" w:rsidP="00693293">
      <w:pPr>
        <w:pStyle w:val="EndNoteBibliography"/>
        <w:rPr>
          <w:noProof/>
        </w:rPr>
      </w:pPr>
      <w:r w:rsidRPr="00693293">
        <w:rPr>
          <w:noProof/>
        </w:rPr>
        <w:t>26.</w:t>
      </w:r>
      <w:r w:rsidRPr="00693293">
        <w:rPr>
          <w:noProof/>
        </w:rPr>
        <w:tab/>
        <w:t>Bruinen de Bruin, Y., Lequarre, A.-S., McCourt, J., Clevestig, P., Pigazzani, F., Zare Jeddi, M., Colosio, C., Goulart, M.: Initial impacts of global risk mitigation measures taken during the combatting of the COVID-19 pandemic. Safety Science 128,</w:t>
      </w:r>
      <w:r w:rsidRPr="00693293">
        <w:rPr>
          <w:b/>
          <w:noProof/>
        </w:rPr>
        <w:t xml:space="preserve"> </w:t>
      </w:r>
      <w:r w:rsidRPr="00693293">
        <w:rPr>
          <w:noProof/>
        </w:rPr>
        <w:t>104773 (2020)</w:t>
      </w:r>
    </w:p>
    <w:p w14:paraId="15902754" w14:textId="77777777" w:rsidR="00693293" w:rsidRPr="00693293" w:rsidRDefault="00693293" w:rsidP="00693293">
      <w:pPr>
        <w:pStyle w:val="EndNoteBibliography"/>
        <w:rPr>
          <w:noProof/>
        </w:rPr>
      </w:pPr>
      <w:r w:rsidRPr="00693293">
        <w:rPr>
          <w:noProof/>
        </w:rPr>
        <w:t>27.</w:t>
      </w:r>
      <w:r w:rsidRPr="00693293">
        <w:rPr>
          <w:noProof/>
        </w:rPr>
        <w:tab/>
        <w:t>Johnston, M.D., Pell, B.: A Dynamical Framework for Modeling Fear of Infection and Frustration with Social Distancing in COVID-19 Spread. arXiv preprint arXiv:2008.06023 (2020)</w:t>
      </w:r>
    </w:p>
    <w:p w14:paraId="2C56B63A" w14:textId="77777777" w:rsidR="00693293" w:rsidRPr="00693293" w:rsidRDefault="00693293" w:rsidP="00693293">
      <w:pPr>
        <w:pStyle w:val="EndNoteBibliography"/>
        <w:rPr>
          <w:noProof/>
        </w:rPr>
      </w:pPr>
      <w:r w:rsidRPr="00693293">
        <w:rPr>
          <w:noProof/>
        </w:rPr>
        <w:t>28.</w:t>
      </w:r>
      <w:r w:rsidRPr="00693293">
        <w:rPr>
          <w:noProof/>
        </w:rPr>
        <w:tab/>
        <w:t>Ghosh, I.: Modeling the effects of prosocial awareness on COVID-19 dynamics: A case study on Colombia. arXiv preprint arXiv:2008.09109 (2020)</w:t>
      </w:r>
    </w:p>
    <w:p w14:paraId="5E6D7339" w14:textId="77777777" w:rsidR="00693293" w:rsidRPr="00693293" w:rsidRDefault="00693293" w:rsidP="00693293">
      <w:pPr>
        <w:pStyle w:val="EndNoteBibliography"/>
        <w:rPr>
          <w:noProof/>
        </w:rPr>
      </w:pPr>
      <w:r w:rsidRPr="00693293">
        <w:rPr>
          <w:noProof/>
        </w:rPr>
        <w:t>29.</w:t>
      </w:r>
      <w:r w:rsidRPr="00693293">
        <w:rPr>
          <w:noProof/>
        </w:rPr>
        <w:tab/>
        <w:t>Perra, N., Balcan, D., Gonçalves, B., Vespignani, A.: Towards a characterization of behavior-disease models. PloS one 6,</w:t>
      </w:r>
      <w:r w:rsidRPr="00693293">
        <w:rPr>
          <w:b/>
          <w:noProof/>
        </w:rPr>
        <w:t xml:space="preserve"> </w:t>
      </w:r>
      <w:r w:rsidRPr="00693293">
        <w:rPr>
          <w:noProof/>
        </w:rPr>
        <w:t>e23084 (2011)</w:t>
      </w:r>
    </w:p>
    <w:p w14:paraId="7F0168DD" w14:textId="77777777" w:rsidR="00693293" w:rsidRPr="00693293" w:rsidRDefault="00693293" w:rsidP="00693293">
      <w:pPr>
        <w:pStyle w:val="EndNoteBibliography"/>
        <w:rPr>
          <w:noProof/>
        </w:rPr>
      </w:pPr>
      <w:r w:rsidRPr="00693293">
        <w:rPr>
          <w:noProof/>
        </w:rPr>
        <w:t>30.</w:t>
      </w:r>
      <w:r w:rsidRPr="00693293">
        <w:rPr>
          <w:noProof/>
        </w:rPr>
        <w:tab/>
        <w:t xml:space="preserve">Fenichel, E.P., Castillo-Chavez, C., Ceddia, M.G., Chowell, G., Parra, P.A.G., Hickling, G.J., Holloway, G., Horan, R., Morin, B., Perrings, C.: Adaptive human behavior in </w:t>
      </w:r>
      <w:r w:rsidRPr="00693293">
        <w:rPr>
          <w:noProof/>
        </w:rPr>
        <w:lastRenderedPageBreak/>
        <w:t>epidemiological models. Proceedings of the National Academy of Sciences 108,</w:t>
      </w:r>
      <w:r w:rsidRPr="00693293">
        <w:rPr>
          <w:b/>
          <w:noProof/>
        </w:rPr>
        <w:t xml:space="preserve"> </w:t>
      </w:r>
      <w:r w:rsidRPr="00693293">
        <w:rPr>
          <w:noProof/>
        </w:rPr>
        <w:t>6306-6311 (2011)</w:t>
      </w:r>
    </w:p>
    <w:p w14:paraId="2CC70021" w14:textId="77777777" w:rsidR="00693293" w:rsidRPr="00693293" w:rsidRDefault="00693293" w:rsidP="00693293">
      <w:pPr>
        <w:pStyle w:val="EndNoteBibliography"/>
        <w:rPr>
          <w:noProof/>
        </w:rPr>
      </w:pPr>
      <w:r w:rsidRPr="00693293">
        <w:rPr>
          <w:noProof/>
        </w:rPr>
        <w:t>31.</w:t>
      </w:r>
      <w:r w:rsidRPr="00693293">
        <w:rPr>
          <w:noProof/>
        </w:rPr>
        <w:tab/>
        <w:t>Manfredi, P., D'Onofrio, A.: Modeling the interplay between human behavior and the spread of infectious diseases. Springer Science &amp; Business Media (2013)</w:t>
      </w:r>
    </w:p>
    <w:p w14:paraId="6AC34194" w14:textId="77777777" w:rsidR="00693293" w:rsidRPr="00693293" w:rsidRDefault="00693293" w:rsidP="00693293">
      <w:pPr>
        <w:pStyle w:val="EndNoteBibliography"/>
        <w:rPr>
          <w:noProof/>
        </w:rPr>
      </w:pPr>
      <w:r w:rsidRPr="00693293">
        <w:rPr>
          <w:noProof/>
        </w:rPr>
        <w:t>32.</w:t>
      </w:r>
      <w:r w:rsidRPr="00693293">
        <w:rPr>
          <w:noProof/>
        </w:rPr>
        <w:tab/>
        <w:t>Fenichel, E.P., Castillo-Chavez, C., Ceddia, M.G., Chowell, G., Parra, P.A.G., Hickling, G.J., Holloway, G., Horan, R., Morin, B., Perrings, C., Springborn, M., Velazquez, L., Villalobos, C.: Adaptive human behavior in epidemiological models. Proc Natl Acad Sci U S A 108,</w:t>
      </w:r>
      <w:r w:rsidRPr="00693293">
        <w:rPr>
          <w:b/>
          <w:noProof/>
        </w:rPr>
        <w:t xml:space="preserve"> </w:t>
      </w:r>
      <w:r w:rsidRPr="00693293">
        <w:rPr>
          <w:noProof/>
        </w:rPr>
        <w:t>6306-6311 (2011)</w:t>
      </w:r>
    </w:p>
    <w:p w14:paraId="4297EF14" w14:textId="77777777" w:rsidR="00693293" w:rsidRPr="00693293" w:rsidRDefault="00693293" w:rsidP="00693293">
      <w:pPr>
        <w:pStyle w:val="EndNoteBibliography"/>
        <w:rPr>
          <w:noProof/>
        </w:rPr>
      </w:pPr>
      <w:r w:rsidRPr="00693293">
        <w:rPr>
          <w:noProof/>
        </w:rPr>
        <w:t>33.</w:t>
      </w:r>
      <w:r w:rsidRPr="00693293">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0DACD1AB" w14:textId="77777777" w:rsidR="00693293" w:rsidRPr="00693293" w:rsidRDefault="00693293" w:rsidP="00693293">
      <w:pPr>
        <w:pStyle w:val="EndNoteBibliography"/>
        <w:rPr>
          <w:noProof/>
        </w:rPr>
      </w:pPr>
      <w:r w:rsidRPr="00693293">
        <w:rPr>
          <w:noProof/>
        </w:rPr>
        <w:t>34.</w:t>
      </w:r>
      <w:r w:rsidRPr="00693293">
        <w:rPr>
          <w:noProof/>
        </w:rPr>
        <w:tab/>
        <w:t>Yin, J., Redovich, J.: Kinetic Modeling of Virus Growth in Cells. Microbiology and Molecular Biology Reviews 82,</w:t>
      </w:r>
      <w:r w:rsidRPr="00693293">
        <w:rPr>
          <w:b/>
          <w:noProof/>
        </w:rPr>
        <w:t xml:space="preserve"> </w:t>
      </w:r>
      <w:r w:rsidRPr="00693293">
        <w:rPr>
          <w:noProof/>
        </w:rPr>
        <w:t>e00066-00017 (2018)</w:t>
      </w:r>
    </w:p>
    <w:p w14:paraId="262D5BBE" w14:textId="77777777" w:rsidR="00693293" w:rsidRPr="00693293" w:rsidRDefault="00693293" w:rsidP="00693293">
      <w:pPr>
        <w:pStyle w:val="EndNoteBibliography"/>
        <w:rPr>
          <w:noProof/>
        </w:rPr>
      </w:pPr>
      <w:r w:rsidRPr="00693293">
        <w:rPr>
          <w:noProof/>
        </w:rPr>
        <w:t>35.</w:t>
      </w:r>
      <w:r w:rsidRPr="00693293">
        <w:rPr>
          <w:noProof/>
        </w:rPr>
        <w:tab/>
        <w:t>Biebricher, C.K., Eigen, M., Gardiner, W.C.: Kinetics of ribonucleic acid replication. Biochemistry 22,</w:t>
      </w:r>
      <w:r w:rsidRPr="00693293">
        <w:rPr>
          <w:b/>
          <w:noProof/>
        </w:rPr>
        <w:t xml:space="preserve"> </w:t>
      </w:r>
      <w:r w:rsidRPr="00693293">
        <w:rPr>
          <w:noProof/>
        </w:rPr>
        <w:t>2544-2559 (1983)</w:t>
      </w:r>
    </w:p>
    <w:p w14:paraId="70DB69FF" w14:textId="77777777" w:rsidR="00693293" w:rsidRPr="00693293" w:rsidRDefault="00693293" w:rsidP="00693293">
      <w:pPr>
        <w:pStyle w:val="EndNoteBibliography"/>
        <w:rPr>
          <w:noProof/>
        </w:rPr>
      </w:pPr>
      <w:r w:rsidRPr="00693293">
        <w:rPr>
          <w:noProof/>
        </w:rPr>
        <w:t>36.</w:t>
      </w:r>
      <w:r w:rsidRPr="00693293">
        <w:rPr>
          <w:noProof/>
        </w:rPr>
        <w:tab/>
        <w:t>Jones, M.C., Rice, J.A.: Displaying the Important Features of Large Collections of Similar Curves. The American Statistician 46,</w:t>
      </w:r>
      <w:r w:rsidRPr="00693293">
        <w:rPr>
          <w:b/>
          <w:noProof/>
        </w:rPr>
        <w:t xml:space="preserve"> </w:t>
      </w:r>
      <w:r w:rsidRPr="00693293">
        <w:rPr>
          <w:noProof/>
        </w:rPr>
        <w:t>140-145 (1992)</w:t>
      </w:r>
    </w:p>
    <w:p w14:paraId="37CEE8D4" w14:textId="77777777" w:rsidR="00693293" w:rsidRPr="00693293" w:rsidRDefault="00693293" w:rsidP="00693293">
      <w:pPr>
        <w:pStyle w:val="EndNoteBibliography"/>
        <w:rPr>
          <w:noProof/>
        </w:rPr>
      </w:pPr>
      <w:r w:rsidRPr="00693293">
        <w:rPr>
          <w:noProof/>
        </w:rPr>
        <w:t>37.</w:t>
      </w:r>
      <w:r w:rsidRPr="00693293">
        <w:rPr>
          <w:noProof/>
        </w:rPr>
        <w:tab/>
        <w:t>McInnes, L., Healy, J., Astels, S.: hdbscan: Hierarchical density based clustering. Journal of Open Source Software 2,</w:t>
      </w:r>
      <w:r w:rsidRPr="00693293">
        <w:rPr>
          <w:b/>
          <w:noProof/>
        </w:rPr>
        <w:t xml:space="preserve"> </w:t>
      </w:r>
      <w:r w:rsidRPr="00693293">
        <w:rPr>
          <w:noProof/>
        </w:rPr>
        <w:t>205 (2017)</w:t>
      </w:r>
    </w:p>
    <w:p w14:paraId="346E6B33" w14:textId="77777777" w:rsidR="00693293" w:rsidRPr="00693293" w:rsidRDefault="00693293" w:rsidP="00693293">
      <w:pPr>
        <w:pStyle w:val="EndNoteBibliography"/>
        <w:rPr>
          <w:noProof/>
        </w:rPr>
      </w:pPr>
      <w:r w:rsidRPr="00693293">
        <w:rPr>
          <w:noProof/>
        </w:rPr>
        <w:t>38.</w:t>
      </w:r>
      <w:r w:rsidRPr="00693293">
        <w:rPr>
          <w:noProof/>
        </w:rPr>
        <w:tab/>
        <w:t>Richard Eiser, J., Bostrom, A., Burton, I., Johnston, D.M., McClure, J., Paton, D., van der Pligt, J., White, M.P.: Risk interpretation and action: A conceptual framework for responses to natural hazards. International Journal of Disaster Risk Reduction 1,</w:t>
      </w:r>
      <w:r w:rsidRPr="00693293">
        <w:rPr>
          <w:b/>
          <w:noProof/>
        </w:rPr>
        <w:t xml:space="preserve"> </w:t>
      </w:r>
      <w:r w:rsidRPr="00693293">
        <w:rPr>
          <w:noProof/>
        </w:rPr>
        <w:t>5-16 (2012)</w:t>
      </w:r>
    </w:p>
    <w:p w14:paraId="3F78C781" w14:textId="77777777" w:rsidR="00693293" w:rsidRPr="00693293" w:rsidRDefault="00693293" w:rsidP="00693293">
      <w:pPr>
        <w:pStyle w:val="EndNoteBibliography"/>
        <w:rPr>
          <w:noProof/>
        </w:rPr>
      </w:pPr>
      <w:r w:rsidRPr="00693293">
        <w:rPr>
          <w:noProof/>
        </w:rPr>
        <w:t>39.</w:t>
      </w:r>
      <w:r w:rsidRPr="00693293">
        <w:rPr>
          <w:noProof/>
        </w:rPr>
        <w:tab/>
        <w:t>Tye, E., Finnie, T.J.R., Hall, I., Leach, S.: PyGOM - A Python Package for Simplifying Modelling with Systems of Ordinary Differential Equations. ArXiv abs/1803.06934,</w:t>
      </w:r>
      <w:r w:rsidRPr="00693293">
        <w:rPr>
          <w:b/>
          <w:noProof/>
        </w:rPr>
        <w:t xml:space="preserve"> </w:t>
      </w:r>
      <w:r w:rsidRPr="00693293">
        <w:rPr>
          <w:noProof/>
        </w:rPr>
        <w:t>(2018)</w:t>
      </w:r>
    </w:p>
    <w:p w14:paraId="467B1384" w14:textId="0527C06E" w:rsidR="00693293" w:rsidRPr="00693293" w:rsidRDefault="00693293" w:rsidP="00693293">
      <w:pPr>
        <w:pStyle w:val="EndNoteBibliography"/>
        <w:rPr>
          <w:noProof/>
        </w:rPr>
      </w:pPr>
      <w:r w:rsidRPr="00693293">
        <w:rPr>
          <w:noProof/>
        </w:rPr>
        <w:t>40.</w:t>
      </w:r>
      <w:r w:rsidRPr="00693293">
        <w:rPr>
          <w:noProof/>
        </w:rPr>
        <w:tab/>
        <w:t xml:space="preserve">Hill, A., Levy, M., Xie, S., Sheen, S., Shinnick, J., Gheorghe, A., Rehmann, C.: Modeling COVID-19 spread vs healthcare capacity, 2020., Planning as Inference in Epidemiological Models.  Available from: </w:t>
      </w:r>
      <w:hyperlink r:id="rId53" w:history="1">
        <w:r w:rsidRPr="00693293">
          <w:rPr>
            <w:rStyle w:val="Hyperlink"/>
            <w:noProof/>
          </w:rPr>
          <w:t>https://www.researchgate.net/publication/340295625_Planning_as_Inference_in_Epidemiological_Models</w:t>
        </w:r>
      </w:hyperlink>
      <w:r w:rsidRPr="00693293">
        <w:rPr>
          <w:noProof/>
        </w:rPr>
        <w:t>. (2020) doi:</w:t>
      </w:r>
    </w:p>
    <w:p w14:paraId="2ECE22D5" w14:textId="49B48C54" w:rsidR="00693293" w:rsidRPr="00693293" w:rsidRDefault="00693293" w:rsidP="00693293">
      <w:pPr>
        <w:pStyle w:val="EndNoteBibliography"/>
        <w:rPr>
          <w:noProof/>
        </w:rPr>
      </w:pPr>
      <w:r w:rsidRPr="00693293">
        <w:rPr>
          <w:noProof/>
        </w:rPr>
        <w:t>41.</w:t>
      </w:r>
      <w:r w:rsidRPr="00693293">
        <w:rPr>
          <w:noProof/>
        </w:rPr>
        <w:tab/>
      </w:r>
      <w:hyperlink r:id="rId54" w:history="1">
        <w:r w:rsidRPr="00693293">
          <w:rPr>
            <w:rStyle w:val="Hyperlink"/>
            <w:noProof/>
          </w:rPr>
          <w:t>https://github.com/cjekel/piecewise_linear_fit_py</w:t>
        </w:r>
      </w:hyperlink>
    </w:p>
    <w:p w14:paraId="6BA3835C" w14:textId="77777777" w:rsidR="00693293" w:rsidRPr="00693293" w:rsidRDefault="00693293" w:rsidP="00693293">
      <w:pPr>
        <w:pStyle w:val="EndNoteBibliography"/>
        <w:rPr>
          <w:noProof/>
        </w:rPr>
      </w:pPr>
      <w:r w:rsidRPr="00693293">
        <w:rPr>
          <w:noProof/>
        </w:rPr>
        <w:t>42.</w:t>
      </w:r>
      <w:r w:rsidRPr="00693293">
        <w:rPr>
          <w:noProof/>
        </w:rPr>
        <w:tab/>
        <w:t xml:space="preserve">COVID-19 Data Repository by the Center for Systems Science and Engineering (CSSE) at Johns Hopkins University. </w:t>
      </w:r>
    </w:p>
    <w:p w14:paraId="15C7E5D8" w14:textId="77777777" w:rsidR="00693293" w:rsidRPr="00693293" w:rsidRDefault="00693293" w:rsidP="00693293">
      <w:pPr>
        <w:pStyle w:val="EndNoteBibliography"/>
        <w:rPr>
          <w:noProof/>
        </w:rPr>
      </w:pPr>
      <w:r w:rsidRPr="00693293">
        <w:rPr>
          <w:noProof/>
        </w:rPr>
        <w:t>43.</w:t>
      </w:r>
      <w:r w:rsidRPr="00693293">
        <w:rPr>
          <w:noProof/>
        </w:rPr>
        <w:tab/>
        <w:t>Roser, M., Ritchie , H., Ortiz-Ospina, E., Hasell, J.: Coronavirus Pandemic (COVID-19). OurWorldInData.org (2020) doi:</w:t>
      </w:r>
    </w:p>
    <w:p w14:paraId="797B7548" w14:textId="6367878C" w:rsidR="00A41CB4" w:rsidRDefault="0011114A">
      <w:r>
        <w:fldChar w:fldCharType="end"/>
      </w:r>
    </w:p>
    <w:sectPr w:rsidR="00A41CB4" w:rsidSect="00205CEC">
      <w:footerReference w:type="even" r:id="rId55"/>
      <w:footerReference w:type="default" r:id="rId5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3617F8" w14:textId="77777777" w:rsidR="00B7525F" w:rsidRDefault="00B7525F" w:rsidP="00205CEC">
      <w:r>
        <w:separator/>
      </w:r>
    </w:p>
  </w:endnote>
  <w:endnote w:type="continuationSeparator" w:id="0">
    <w:p w14:paraId="34D3E46E" w14:textId="77777777" w:rsidR="00B7525F" w:rsidRDefault="00B7525F" w:rsidP="00205CEC">
      <w:r>
        <w:continuationSeparator/>
      </w:r>
    </w:p>
  </w:endnote>
  <w:endnote w:type="continuationNotice" w:id="1">
    <w:p w14:paraId="563D2278" w14:textId="77777777" w:rsidR="00B7525F" w:rsidRDefault="00B752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Euclid Symbol"/>
    <w:panose1 w:val="02050102010706020507"/>
    <w:charset w:val="80"/>
    <w:family w:val="roman"/>
    <w:pitch w:val="variable"/>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352C51" w:rsidRDefault="00352C5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352C51" w:rsidRDefault="00352C51"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352C51" w:rsidRDefault="00352C5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352C51" w:rsidRDefault="00352C51"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6B6EF" w14:textId="77777777" w:rsidR="00B7525F" w:rsidRDefault="00B7525F" w:rsidP="00205CEC">
      <w:r>
        <w:separator/>
      </w:r>
    </w:p>
  </w:footnote>
  <w:footnote w:type="continuationSeparator" w:id="0">
    <w:p w14:paraId="3425A7CB" w14:textId="77777777" w:rsidR="00B7525F" w:rsidRDefault="00B7525F" w:rsidP="00205CEC">
      <w:r>
        <w:continuationSeparator/>
      </w:r>
    </w:p>
  </w:footnote>
  <w:footnote w:type="continuationNotice" w:id="1">
    <w:p w14:paraId="390C292C" w14:textId="77777777" w:rsidR="00B7525F" w:rsidRDefault="00B752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1C6529"/>
    <w:multiLevelType w:val="hybridMultilevel"/>
    <w:tmpl w:val="40C0957E"/>
    <w:lvl w:ilvl="0" w:tplc="DC4604C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activeWritingStyle w:appName="MSWord" w:lang="it-IT"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2A9A"/>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70B"/>
    <w:rsid w:val="00200EA8"/>
    <w:rsid w:val="00201C51"/>
    <w:rsid w:val="00205CEC"/>
    <w:rsid w:val="00211CDF"/>
    <w:rsid w:val="00222A72"/>
    <w:rsid w:val="00225626"/>
    <w:rsid w:val="00227F4E"/>
    <w:rsid w:val="0023072A"/>
    <w:rsid w:val="00231C89"/>
    <w:rsid w:val="00235CE6"/>
    <w:rsid w:val="0024322C"/>
    <w:rsid w:val="00243B58"/>
    <w:rsid w:val="0024554E"/>
    <w:rsid w:val="00247435"/>
    <w:rsid w:val="00250AAA"/>
    <w:rsid w:val="00254972"/>
    <w:rsid w:val="002633A9"/>
    <w:rsid w:val="0026404D"/>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52C51"/>
    <w:rsid w:val="00362D8B"/>
    <w:rsid w:val="003679E9"/>
    <w:rsid w:val="00374A88"/>
    <w:rsid w:val="00386D10"/>
    <w:rsid w:val="003976D4"/>
    <w:rsid w:val="003A0EFF"/>
    <w:rsid w:val="003B0E83"/>
    <w:rsid w:val="003B3411"/>
    <w:rsid w:val="003B726D"/>
    <w:rsid w:val="003E07A2"/>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B752F"/>
    <w:rsid w:val="004C58E1"/>
    <w:rsid w:val="004C7DAA"/>
    <w:rsid w:val="004E011C"/>
    <w:rsid w:val="004E273D"/>
    <w:rsid w:val="004E60D3"/>
    <w:rsid w:val="005039AD"/>
    <w:rsid w:val="00517FA0"/>
    <w:rsid w:val="00523A82"/>
    <w:rsid w:val="005339B0"/>
    <w:rsid w:val="0054135A"/>
    <w:rsid w:val="00545522"/>
    <w:rsid w:val="005724B5"/>
    <w:rsid w:val="0057313C"/>
    <w:rsid w:val="00580A50"/>
    <w:rsid w:val="00582E88"/>
    <w:rsid w:val="00585534"/>
    <w:rsid w:val="00591EE7"/>
    <w:rsid w:val="005A194B"/>
    <w:rsid w:val="005A248A"/>
    <w:rsid w:val="005C179C"/>
    <w:rsid w:val="005C3992"/>
    <w:rsid w:val="005D258F"/>
    <w:rsid w:val="005D649F"/>
    <w:rsid w:val="005E07EF"/>
    <w:rsid w:val="005F0145"/>
    <w:rsid w:val="005F1C93"/>
    <w:rsid w:val="005F3B46"/>
    <w:rsid w:val="005F7E90"/>
    <w:rsid w:val="00600F90"/>
    <w:rsid w:val="00615B64"/>
    <w:rsid w:val="00620DA2"/>
    <w:rsid w:val="00622360"/>
    <w:rsid w:val="006465EE"/>
    <w:rsid w:val="00656A28"/>
    <w:rsid w:val="00671EB8"/>
    <w:rsid w:val="006836A1"/>
    <w:rsid w:val="00693293"/>
    <w:rsid w:val="006978B2"/>
    <w:rsid w:val="006A1118"/>
    <w:rsid w:val="006B0AED"/>
    <w:rsid w:val="006B2018"/>
    <w:rsid w:val="006B7A29"/>
    <w:rsid w:val="006E17CC"/>
    <w:rsid w:val="006E68C6"/>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448D"/>
    <w:rsid w:val="007D68F4"/>
    <w:rsid w:val="007D7C63"/>
    <w:rsid w:val="007E73A9"/>
    <w:rsid w:val="008015F4"/>
    <w:rsid w:val="00814919"/>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029C"/>
    <w:rsid w:val="00971C1E"/>
    <w:rsid w:val="009723F1"/>
    <w:rsid w:val="00982B35"/>
    <w:rsid w:val="00997612"/>
    <w:rsid w:val="009A4676"/>
    <w:rsid w:val="009B7339"/>
    <w:rsid w:val="009C03BC"/>
    <w:rsid w:val="009C6B94"/>
    <w:rsid w:val="009C70C1"/>
    <w:rsid w:val="009C74B5"/>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D48E8"/>
    <w:rsid w:val="00AE0090"/>
    <w:rsid w:val="00AE2502"/>
    <w:rsid w:val="00AE4C8A"/>
    <w:rsid w:val="00AE4D83"/>
    <w:rsid w:val="00AF0ADB"/>
    <w:rsid w:val="00B05583"/>
    <w:rsid w:val="00B07D82"/>
    <w:rsid w:val="00B12CEC"/>
    <w:rsid w:val="00B15680"/>
    <w:rsid w:val="00B16E3E"/>
    <w:rsid w:val="00B2575D"/>
    <w:rsid w:val="00B7525F"/>
    <w:rsid w:val="00B776D8"/>
    <w:rsid w:val="00B81293"/>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2D64"/>
    <w:rsid w:val="00CE45E7"/>
    <w:rsid w:val="00CE5B67"/>
    <w:rsid w:val="00CE6D85"/>
    <w:rsid w:val="00CF1226"/>
    <w:rsid w:val="00CF2600"/>
    <w:rsid w:val="00CF546D"/>
    <w:rsid w:val="00D06DEB"/>
    <w:rsid w:val="00D30CA0"/>
    <w:rsid w:val="00D37222"/>
    <w:rsid w:val="00D50025"/>
    <w:rsid w:val="00D509E0"/>
    <w:rsid w:val="00D53CC1"/>
    <w:rsid w:val="00D5526F"/>
    <w:rsid w:val="00D56DDF"/>
    <w:rsid w:val="00D57DEA"/>
    <w:rsid w:val="00D713FF"/>
    <w:rsid w:val="00D726B6"/>
    <w:rsid w:val="00D75906"/>
    <w:rsid w:val="00D767D6"/>
    <w:rsid w:val="00D815EE"/>
    <w:rsid w:val="00D81B1A"/>
    <w:rsid w:val="00D827B2"/>
    <w:rsid w:val="00D918BF"/>
    <w:rsid w:val="00D91ED1"/>
    <w:rsid w:val="00D9228A"/>
    <w:rsid w:val="00D933A0"/>
    <w:rsid w:val="00D9479B"/>
    <w:rsid w:val="00DA1594"/>
    <w:rsid w:val="00DB0C24"/>
    <w:rsid w:val="00DB4722"/>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292F"/>
    <w:rsid w:val="00F170E7"/>
    <w:rsid w:val="00F21393"/>
    <w:rsid w:val="00F24362"/>
    <w:rsid w:val="00F2641B"/>
    <w:rsid w:val="00F321A7"/>
    <w:rsid w:val="00F3368C"/>
    <w:rsid w:val="00F420BE"/>
    <w:rsid w:val="00F51803"/>
    <w:rsid w:val="00F639C0"/>
    <w:rsid w:val="00F63C94"/>
    <w:rsid w:val="00F66BBC"/>
    <w:rsid w:val="00F736D6"/>
    <w:rsid w:val="00F95C6B"/>
    <w:rsid w:val="00FA1A84"/>
    <w:rsid w:val="00FA269F"/>
    <w:rsid w:val="00FA4D34"/>
    <w:rsid w:val="00FA5E93"/>
    <w:rsid w:val="00FA6B4E"/>
    <w:rsid w:val="00FB389E"/>
    <w:rsid w:val="00FC0501"/>
    <w:rsid w:val="00FD172A"/>
    <w:rsid w:val="00FD7B39"/>
    <w:rsid w:val="00FE325E"/>
    <w:rsid w:val="00FE5E9E"/>
    <w:rsid w:val="00FF280D"/>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 w:type="paragraph" w:styleId="Revision">
    <w:name w:val="Revision"/>
    <w:hidden/>
    <w:uiPriority w:val="99"/>
    <w:semiHidden/>
    <w:rsid w:val="00693293"/>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780526">
      <w:bodyDiv w:val="1"/>
      <w:marLeft w:val="0"/>
      <w:marRight w:val="0"/>
      <w:marTop w:val="0"/>
      <w:marBottom w:val="0"/>
      <w:divBdr>
        <w:top w:val="none" w:sz="0" w:space="0" w:color="auto"/>
        <w:left w:val="none" w:sz="0" w:space="0" w:color="auto"/>
        <w:bottom w:val="none" w:sz="0" w:space="0" w:color="auto"/>
        <w:right w:val="none" w:sz="0" w:space="0" w:color="auto"/>
      </w:divBdr>
    </w:div>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393894589">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38801923">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 w:id="1750348516">
      <w:bodyDiv w:val="1"/>
      <w:marLeft w:val="0"/>
      <w:marRight w:val="0"/>
      <w:marTop w:val="0"/>
      <w:marBottom w:val="0"/>
      <w:divBdr>
        <w:top w:val="none" w:sz="0" w:space="0" w:color="auto"/>
        <w:left w:val="none" w:sz="0" w:space="0" w:color="auto"/>
        <w:bottom w:val="none" w:sz="0" w:space="0" w:color="auto"/>
        <w:right w:val="none" w:sz="0" w:space="0" w:color="auto"/>
      </w:divBdr>
    </w:div>
    <w:div w:id="181556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hyperlink" Target="https://www.researchgate.net/publication/340295625_Planning_as_Inference_in_Epidemiological_Models"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PublicHealthEngland/pygom"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hyperlink" Target="https://github"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33</Pages>
  <Words>12493</Words>
  <Characters>71212</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83538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7</cp:revision>
  <dcterms:created xsi:type="dcterms:W3CDTF">2020-10-11T05:26:00Z</dcterms:created>
  <dcterms:modified xsi:type="dcterms:W3CDTF">2020-10-12T15:42:00Z</dcterms:modified>
</cp:coreProperties>
</file>