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of  ramp</w:t>
      </w:r>
      <w:proofErr w:type="gramEnd"/>
      <w:r w:rsidR="00517FA0">
        <w:t>-ups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 xml:space="preserve">When </w:t>
      </w:r>
      <w:proofErr w:type="gramStart"/>
      <w:r w:rsidR="00D713FF">
        <w:t>a  resource</w:t>
      </w:r>
      <w:proofErr w:type="gramEnd"/>
      <w:r w:rsidR="00D713FF">
        <w:t xml:space="preserv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01AA671F"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0" w:author="Norman Packard" w:date="2020-10-10T22:26:00Z">
        <w:r w:rsidR="005724B5">
          <w:t>i</w:t>
        </w:r>
      </w:ins>
      <w:del w:id="1"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7C5044">
        <w:t xml:space="preserve">the consensus clustering are shown in Figure 3,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p>
    <w:p w14:paraId="03230433" w14:textId="38FE8FF1" w:rsidR="00014A64" w:rsidRDefault="00014A64" w:rsidP="009C03BC">
      <w:pPr>
        <w:jc w:val="both"/>
        <w:rPr>
          <w:highlight w:val="yellow"/>
        </w:rPr>
      </w:pPr>
    </w:p>
    <w:p w14:paraId="69AAAF84" w14:textId="4937D36D"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 xml:space="preserve">in the SEI3R model, which adds an exposed class E of not yet infectious </w:t>
      </w:r>
      <w:r w:rsidR="00FA4D34">
        <w:lastRenderedPageBreak/>
        <w:t>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62E848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ins w:id="2" w:author="Norman Packard" w:date="2020-10-13T17:21:00Z">
        <w:r w:rsidR="00393BAE">
          <w:t>5</w:t>
        </w:r>
      </w:ins>
      <w:del w:id="3" w:author="Norman Packard" w:date="2020-10-13T17:21:00Z">
        <w:r w:rsidR="00787E3D" w:rsidDel="00393BAE">
          <w:delText>3</w:delText>
        </w:r>
      </w:del>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4" w:author="Norman Packard" w:date="2020-10-10T22:24:00Z">
                <w:rPr>
                  <w:rFonts w:ascii="Cambria Math" w:hAnsi="Cambria Math"/>
                  <w:i/>
                </w:rPr>
              </w:ins>
            </m:ctrlPr>
          </m:fPr>
          <m:num>
            <m:r>
              <w:rPr>
                <w:rFonts w:ascii="Cambria Math" w:hAnsi="Cambria Math"/>
              </w:rPr>
              <m:t>1</m:t>
            </m:r>
          </m:num>
          <m:den>
            <m:sSup>
              <m:sSupPr>
                <m:ctrlPr>
                  <w:ins w:id="5"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w:t>
      </w:r>
      <w:r w:rsidR="00F21393">
        <w:lastRenderedPageBreak/>
        <w:t>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EC83774"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ins w:id="6" w:author="Norman Packard" w:date="2020-10-13T17:20:00Z">
        <w:r w:rsidR="00A725C8">
          <w:t>6</w:t>
        </w:r>
      </w:ins>
      <w:del w:id="7" w:author="Norman Packard" w:date="2020-10-13T17:20:00Z">
        <w:r w:rsidR="000362AC" w:rsidDel="00A725C8">
          <w:delText>4</w:delText>
        </w:r>
      </w:del>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ins w:id="8" w:author="Norman Packard" w:date="2020-10-13T17:21:00Z">
        <w:r w:rsidR="00393BAE">
          <w:t>6</w:t>
        </w:r>
      </w:ins>
      <w:del w:id="9" w:author="Norman Packard" w:date="2020-10-13T17:21:00Z">
        <w:r w:rsidR="000362AC" w:rsidDel="00393BAE">
          <w:delText>4</w:delText>
        </w:r>
      </w:del>
      <w:r w:rsidR="000A5341">
        <w:t>, showing daily not cumulative cases, the linear phase of growth corresponds to constant daily cases.</w:t>
      </w:r>
    </w:p>
    <w:p w14:paraId="737AAA14" w14:textId="3B5548E3" w:rsidR="000A5341" w:rsidRDefault="000A5341" w:rsidP="009C03BC">
      <w:pPr>
        <w:jc w:val="both"/>
      </w:pPr>
    </w:p>
    <w:p w14:paraId="514D6AD6" w14:textId="0845AEF3"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ins w:id="10" w:author="Norman Packard" w:date="2020-10-13T17:21:00Z">
        <w:r w:rsidR="00393BAE">
          <w:t>7</w:t>
        </w:r>
      </w:ins>
      <w:del w:id="11" w:author="Norman Packard" w:date="2020-10-13T17:21:00Z">
        <w:r w:rsidR="000362AC" w:rsidDel="00393BAE">
          <w:delText>5</w:delText>
        </w:r>
      </w:del>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ins w:id="12" w:author="Norman Packard" w:date="2020-10-13T17:21:00Z">
        <w:r w:rsidR="00393BAE">
          <w:t>7</w:t>
        </w:r>
      </w:ins>
      <w:del w:id="13" w:author="Norman Packard" w:date="2020-10-13T17:21:00Z">
        <w:r w:rsidR="000362AC" w:rsidDel="00393BAE">
          <w:delText>5</w:delText>
        </w:r>
      </w:del>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74555074"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lastRenderedPageBreak/>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ins w:id="14" w:author="Norman Packard" w:date="2020-10-13T17:21:00Z">
        <w:r w:rsidR="00393BAE">
          <w:t>6</w:t>
        </w:r>
      </w:ins>
      <w:del w:id="15" w:author="Norman Packard" w:date="2020-10-13T17:21:00Z">
        <w:r w:rsidR="000362AC" w:rsidDel="00393BAE">
          <w:delText>4</w:delText>
        </w:r>
      </w:del>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w:t>
      </w:r>
      <w:r w:rsidR="00916FF1">
        <w:lastRenderedPageBreak/>
        <w:t xml:space="preserve">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16"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17" w:author="Norman Packard" w:date="2020-10-10T22:24:00Z">
                <w:rPr>
                  <w:rFonts w:ascii="Cambria Math" w:eastAsiaTheme="minorEastAsia" w:hAnsi="Cambria Math"/>
                  <w:i/>
                </w:rPr>
              </w:ins>
            </m:ctrlPr>
          </m:sSubPr>
          <m:e>
            <m:acc>
              <m:accPr>
                <m:chr m:val="̇"/>
                <m:ctrlPr>
                  <w:ins w:id="18"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19"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20"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0427F526"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21"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22"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23"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24"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25"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26"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27"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2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29"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30"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ins w:id="31" w:author="Norman Packard" w:date="2020-10-13T17:23:00Z">
        <w:r w:rsidR="00393BAE">
          <w:rPr>
            <w:rFonts w:eastAsiaTheme="minorEastAsia"/>
          </w:rPr>
          <w:t>8</w:t>
        </w:r>
      </w:ins>
      <w:del w:id="32" w:author="Norman Packard" w:date="2020-10-13T17:23:00Z">
        <w:r w:rsidR="000362AC" w:rsidDel="00393BAE">
          <w:rPr>
            <w:rFonts w:eastAsiaTheme="minorEastAsia"/>
          </w:rPr>
          <w:delText>6</w:delText>
        </w:r>
      </w:del>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lastRenderedPageBreak/>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79C3E275"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A725C8">
        <w:rPr>
          <w:rFonts w:eastAsiaTheme="minorEastAsia"/>
          <w:rPrChange w:id="33" w:author="Norman Packard" w:date="2020-10-13T17:19:00Z">
            <w:rPr>
              <w:rFonts w:eastAsiaTheme="minorEastAsia"/>
              <w:highlight w:val="yellow"/>
            </w:rPr>
          </w:rPrChange>
        </w:rPr>
        <w:t xml:space="preserve">Fig. </w:t>
      </w:r>
      <w:ins w:id="34" w:author="Norman Packard" w:date="2020-10-13T17:19:00Z">
        <w:r w:rsidR="00A725C8" w:rsidRPr="00A725C8">
          <w:rPr>
            <w:rFonts w:eastAsiaTheme="minorEastAsia"/>
            <w:rPrChange w:id="35" w:author="Norman Packard" w:date="2020-10-13T17:19:00Z">
              <w:rPr>
                <w:rFonts w:eastAsiaTheme="minorEastAsia"/>
                <w:highlight w:val="yellow"/>
              </w:rPr>
            </w:rPrChange>
          </w:rPr>
          <w:t>8</w:t>
        </w:r>
      </w:ins>
      <w:del w:id="36" w:author="Norman Packard" w:date="2020-10-13T17:19:00Z">
        <w:r w:rsidR="000362AC" w:rsidRPr="000362AC" w:rsidDel="00A725C8">
          <w:rPr>
            <w:rFonts w:eastAsiaTheme="minorEastAsia"/>
            <w:highlight w:val="yellow"/>
          </w:rPr>
          <w:delText>7</w:delText>
        </w:r>
      </w:del>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677338D0" w:rsidR="00D5526F" w:rsidRDefault="00FA1A84">
      <w:pPr>
        <w:rPr>
          <w:b/>
          <w:bCs/>
        </w:rPr>
      </w:pPr>
      <w:del w:id="37" w:author="Norman Packard" w:date="2020-10-13T18:47:00Z">
        <w:r w:rsidDel="00E37314">
          <w:rPr>
            <w:b/>
            <w:bCs/>
            <w:noProof/>
          </w:rPr>
          <w:lastRenderedPageBreak/>
          <w:drawing>
            <wp:anchor distT="0" distB="0" distL="114300" distR="114300" simplePos="0" relativeHeight="251645952" behindDoc="0" locked="0" layoutInCell="1" allowOverlap="1" wp14:anchorId="57F861AE" wp14:editId="1719ADE6">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w:drawing>
            <wp:anchor distT="0" distB="0" distL="114300" distR="114300" simplePos="0" relativeHeight="251646976" behindDoc="0" locked="0" layoutInCell="1" allowOverlap="1" wp14:anchorId="74CDFA73" wp14:editId="100A1898">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38" w:author="Norman Packard" w:date="2020-10-13T18:49:00Z">
        <w:r w:rsidDel="00E37314">
          <w:rPr>
            <w:b/>
            <w:bCs/>
            <w:noProof/>
          </w:rPr>
          <w:drawing>
            <wp:anchor distT="0" distB="0" distL="114300" distR="114300" simplePos="0" relativeHeight="251648000" behindDoc="0" locked="0" layoutInCell="1" allowOverlap="1" wp14:anchorId="1725F3FF" wp14:editId="4FE0B527">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mc:AlternateContent>
            <mc:Choice Requires="wps">
              <w:drawing>
                <wp:anchor distT="0" distB="0" distL="114300" distR="114300" simplePos="0" relativeHeight="251652096" behindDoc="0" locked="0" layoutInCell="1" allowOverlap="1" wp14:anchorId="30DB1617" wp14:editId="0027D98A">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5724B5" w:rsidRDefault="005724B5"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5724B5" w:rsidRDefault="005724B5" w:rsidP="00B07D82">
                        <w:r>
                          <w:rPr>
                            <w:rFonts w:hAnsi="Calibri"/>
                            <w:color w:val="000000" w:themeColor="text1"/>
                            <w:kern w:val="24"/>
                            <w:sz w:val="36"/>
                            <w:szCs w:val="36"/>
                          </w:rPr>
                          <w:t>C</w:t>
                        </w:r>
                      </w:p>
                    </w:txbxContent>
                  </v:textbox>
                  <w10:wrap type="topAndBottom"/>
                </v:shape>
              </w:pict>
            </mc:Fallback>
          </mc:AlternateContent>
        </w:r>
        <w:r w:rsidDel="00E37314">
          <w:rPr>
            <w:b/>
            <w:bCs/>
            <w:noProof/>
          </w:rPr>
          <mc:AlternateContent>
            <mc:Choice Requires="wps">
              <w:drawing>
                <wp:anchor distT="0" distB="0" distL="114300" distR="114300" simplePos="0" relativeHeight="251653120" behindDoc="0" locked="0" layoutInCell="1" allowOverlap="1" wp14:anchorId="072E8381" wp14:editId="610AB1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5724B5" w:rsidRDefault="005724B5"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5724B5" w:rsidRDefault="005724B5" w:rsidP="00B07D82">
                        <w:r>
                          <w:rPr>
                            <w:rFonts w:hAnsi="Calibri"/>
                            <w:color w:val="000000" w:themeColor="text1"/>
                            <w:kern w:val="24"/>
                            <w:sz w:val="36"/>
                            <w:szCs w:val="36"/>
                          </w:rPr>
                          <w:t>B</w:t>
                        </w:r>
                      </w:p>
                    </w:txbxContent>
                  </v:textbox>
                  <w10:wrap type="topAndBottom"/>
                </v:shape>
              </w:pict>
            </mc:Fallback>
          </mc:AlternateContent>
        </w:r>
      </w:del>
      <w:del w:id="39" w:author="Norman Packard" w:date="2020-10-13T18:47:00Z">
        <w:r w:rsidDel="00E37314">
          <w:rPr>
            <w:b/>
            <w:bCs/>
            <w:noProof/>
          </w:rPr>
          <mc:AlternateContent>
            <mc:Choice Requires="wps">
              <w:drawing>
                <wp:anchor distT="0" distB="0" distL="114300" distR="114300" simplePos="0" relativeHeight="251654144" behindDoc="0" locked="0" layoutInCell="1" allowOverlap="1" wp14:anchorId="07A57ABF" wp14:editId="00F61327">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5724B5" w:rsidRDefault="005724B5"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5724B5" w:rsidRDefault="005724B5" w:rsidP="00B07D82">
                        <w:r>
                          <w:rPr>
                            <w:rFonts w:hAnsi="Calibri"/>
                            <w:color w:val="000000" w:themeColor="text1"/>
                            <w:kern w:val="24"/>
                            <w:sz w:val="36"/>
                            <w:szCs w:val="36"/>
                          </w:rPr>
                          <w:t>A</w:t>
                        </w:r>
                      </w:p>
                    </w:txbxContent>
                  </v:textbox>
                  <w10:wrap type="topAndBottom"/>
                </v:shape>
              </w:pict>
            </mc:Fallback>
          </mc:AlternateContent>
        </w:r>
      </w:del>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252152C1" w:rsidR="00326435" w:rsidRDefault="00326435">
      <w:pPr>
        <w:rPr>
          <w:b/>
          <w:bCs/>
        </w:rPr>
      </w:pPr>
    </w:p>
    <w:p w14:paraId="324DF16D" w14:textId="3B3D9E10" w:rsidR="00CA24E5" w:rsidRDefault="00CA24E5">
      <w:pPr>
        <w:rPr>
          <w:b/>
          <w:bCs/>
          <w:sz w:val="22"/>
          <w:szCs w:val="22"/>
        </w:rPr>
      </w:pPr>
    </w:p>
    <w:p w14:paraId="6C29BCC1" w14:textId="35A692B5" w:rsidR="00E37314" w:rsidRDefault="00E37314" w:rsidP="00582E88">
      <w:pPr>
        <w:jc w:val="both"/>
        <w:rPr>
          <w:ins w:id="40" w:author="Norman Packard" w:date="2020-10-13T18:44:00Z"/>
          <w:b/>
          <w:bCs/>
          <w:sz w:val="22"/>
          <w:szCs w:val="22"/>
        </w:rPr>
      </w:pPr>
      <w:ins w:id="41" w:author="Norman Packard" w:date="2020-10-13T18:52:00Z">
        <w:r w:rsidRPr="00E37314">
          <w:rPr>
            <w:b/>
            <w:bCs/>
            <w:sz w:val="22"/>
            <w:szCs w:val="22"/>
          </w:rPr>
          <mc:AlternateContent>
            <mc:Choice Requires="wpg">
              <w:drawing>
                <wp:anchor distT="0" distB="0" distL="114300" distR="114300" simplePos="0" relativeHeight="251669504" behindDoc="0" locked="0" layoutInCell="1" allowOverlap="1" wp14:anchorId="2B7DEB8E" wp14:editId="30C56149">
                  <wp:simplePos x="0" y="0"/>
                  <wp:positionH relativeFrom="column">
                    <wp:posOffset>-387985</wp:posOffset>
                  </wp:positionH>
                  <wp:positionV relativeFrom="paragraph">
                    <wp:posOffset>196215</wp:posOffset>
                  </wp:positionV>
                  <wp:extent cx="6715760" cy="3578225"/>
                  <wp:effectExtent l="0" t="0" r="2540" b="3175"/>
                  <wp:wrapTopAndBottom/>
                  <wp:docPr id="119"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5760" cy="3578225"/>
                            <a:chOff x="0" y="0"/>
                            <a:chExt cx="8692366" cy="4631983"/>
                          </a:xfrm>
                        </wpg:grpSpPr>
                        <wpg:grpSp>
                          <wpg:cNvPr id="120" name="Group 120"/>
                          <wpg:cNvGrpSpPr>
                            <a:grpSpLocks noChangeAspect="1"/>
                          </wpg:cNvGrpSpPr>
                          <wpg:grpSpPr>
                            <a:xfrm>
                              <a:off x="0" y="0"/>
                              <a:ext cx="8692366" cy="4631983"/>
                              <a:chOff x="0" y="0"/>
                              <a:chExt cx="8958102" cy="4773589"/>
                            </a:xfrm>
                          </wpg:grpSpPr>
                          <pic:pic xmlns:pic="http://schemas.openxmlformats.org/drawingml/2006/picture">
                            <pic:nvPicPr>
                              <pic:cNvPr id="121" name="Picture 1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098296"/>
                                <a:ext cx="4398548" cy="2332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326" cy="1743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559554" y="0"/>
                                <a:ext cx="4398548" cy="1746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59553" y="4203152"/>
                                <a:ext cx="4398548" cy="570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559553" y="2098296"/>
                                <a:ext cx="4398549" cy="1746438"/>
                              </a:xfrm>
                              <a:prstGeom prst="rect">
                                <a:avLst/>
                              </a:prstGeom>
                              <a:noFill/>
                              <a:extLst>
                                <a:ext uri="{909E8E84-426E-40DD-AFC4-6F175D3DCCD1}">
                                  <a14:hiddenFill xmlns:a14="http://schemas.microsoft.com/office/drawing/2010/main">
                                    <a:solidFill>
                                      <a:srgbClr val="FFFFFF"/>
                                    </a:solidFill>
                                  </a14:hiddenFill>
                                </a:ext>
                              </a:extLst>
                            </pic:spPr>
                          </pic:pic>
                          <wps:wsp>
                            <wps:cNvPr id="126" name="TextBox 1"/>
                            <wps:cNvSpPr txBox="1"/>
                            <wps:spPr>
                              <a:xfrm>
                                <a:off x="7711598" y="3318821"/>
                                <a:ext cx="358207" cy="439365"/>
                              </a:xfrm>
                              <a:prstGeom prst="rect">
                                <a:avLst/>
                              </a:prstGeom>
                              <a:noFill/>
                            </wps:spPr>
                            <wps:txbx>
                              <w:txbxContent>
                                <w:p w14:paraId="36B9A00E" w14:textId="77777777" w:rsidR="00E37314" w:rsidRDefault="00E37314" w:rsidP="00E37314">
                                  <w:r>
                                    <w:rPr>
                                      <w:rFonts w:hAnsi="Calibri"/>
                                      <w:color w:val="000000" w:themeColor="text1"/>
                                      <w:kern w:val="24"/>
                                      <w:sz w:val="28"/>
                                      <w:szCs w:val="28"/>
                                    </w:rPr>
                                    <w:t>D</w:t>
                                  </w:r>
                                </w:p>
                              </w:txbxContent>
                            </wps:txbx>
                            <wps:bodyPr wrap="square" rtlCol="0">
                              <a:noAutofit/>
                            </wps:bodyPr>
                          </wps:wsp>
                          <wps:wsp>
                            <wps:cNvPr id="127" name="TextBox 7"/>
                            <wps:cNvSpPr txBox="1"/>
                            <wps:spPr>
                              <a:xfrm>
                                <a:off x="2467963" y="3941094"/>
                                <a:ext cx="402669" cy="433187"/>
                              </a:xfrm>
                              <a:prstGeom prst="rect">
                                <a:avLst/>
                              </a:prstGeom>
                              <a:noFill/>
                            </wps:spPr>
                            <wps:txbx>
                              <w:txbxContent>
                                <w:p w14:paraId="0A3E0B5C" w14:textId="77777777" w:rsidR="00E37314" w:rsidRDefault="00E37314" w:rsidP="00E37314">
                                  <w:r>
                                    <w:rPr>
                                      <w:rFonts w:hAnsi="Calibri"/>
                                      <w:color w:val="000000" w:themeColor="text1"/>
                                      <w:kern w:val="24"/>
                                      <w:sz w:val="28"/>
                                      <w:szCs w:val="28"/>
                                    </w:rPr>
                                    <w:t>C</w:t>
                                  </w:r>
                                </w:p>
                              </w:txbxContent>
                            </wps:txbx>
                            <wps:bodyPr wrap="square" rtlCol="0">
                              <a:noAutofit/>
                            </wps:bodyPr>
                          </wps:wsp>
                          <wps:wsp>
                            <wps:cNvPr id="128" name="TextBox 8"/>
                            <wps:cNvSpPr txBox="1"/>
                            <wps:spPr>
                              <a:xfrm>
                                <a:off x="7024201" y="1249045"/>
                                <a:ext cx="380309" cy="463703"/>
                              </a:xfrm>
                              <a:prstGeom prst="rect">
                                <a:avLst/>
                              </a:prstGeom>
                              <a:noFill/>
                            </wps:spPr>
                            <wps:txbx>
                              <w:txbxContent>
                                <w:p w14:paraId="09468CD6" w14:textId="77777777" w:rsidR="00E37314" w:rsidRDefault="00E37314" w:rsidP="00E37314">
                                  <w:r>
                                    <w:rPr>
                                      <w:rFonts w:hAnsi="Calibri"/>
                                      <w:color w:val="000000" w:themeColor="text1"/>
                                      <w:kern w:val="24"/>
                                      <w:sz w:val="28"/>
                                      <w:szCs w:val="28"/>
                                    </w:rPr>
                                    <w:t>B</w:t>
                                  </w:r>
                                </w:p>
                              </w:txbxContent>
                            </wps:txbx>
                            <wps:bodyPr wrap="square" rtlCol="0">
                              <a:noAutofit/>
                            </wps:bodyPr>
                          </wps:wsp>
                          <wps:wsp>
                            <wps:cNvPr id="129" name="TextBox 9"/>
                            <wps:cNvSpPr txBox="1"/>
                            <wps:spPr>
                              <a:xfrm>
                                <a:off x="928197" y="1249045"/>
                                <a:ext cx="365436" cy="389770"/>
                              </a:xfrm>
                              <a:prstGeom prst="rect">
                                <a:avLst/>
                              </a:prstGeom>
                              <a:noFill/>
                            </wps:spPr>
                            <wps:txbx>
                              <w:txbxContent>
                                <w:p w14:paraId="72959AFF" w14:textId="77777777" w:rsidR="00E37314" w:rsidRDefault="00E37314" w:rsidP="00E37314">
                                  <w:r>
                                    <w:rPr>
                                      <w:rFonts w:hAnsi="Calibri"/>
                                      <w:color w:val="000000" w:themeColor="text1"/>
                                      <w:kern w:val="24"/>
                                      <w:sz w:val="28"/>
                                      <w:szCs w:val="28"/>
                                    </w:rPr>
                                    <w:t>A</w:t>
                                  </w:r>
                                </w:p>
                              </w:txbxContent>
                            </wps:txbx>
                            <wps:bodyPr wrap="square" rtlCol="0">
                              <a:noAutofit/>
                            </wps:bodyPr>
                          </wps:wsp>
                        </wpg:grpSp>
                        <wps:wsp>
                          <wps:cNvPr id="130" name="TextBox 11"/>
                          <wps:cNvSpPr txBox="1"/>
                          <wps:spPr>
                            <a:xfrm>
                              <a:off x="6016645" y="4166264"/>
                              <a:ext cx="1407311" cy="413036"/>
                            </a:xfrm>
                            <a:prstGeom prst="rect">
                              <a:avLst/>
                            </a:prstGeom>
                            <a:noFill/>
                          </wps:spPr>
                          <wps:txb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DEB8E" id="Group 3" o:spid="_x0000_s1030" style="position:absolute;left:0;text-align:left;margin-left:-30.55pt;margin-top:15.45pt;width:528.8pt;height:281.75pt;z-index:251669504;mso-width-relative:margin;mso-height-relative:margin" coordsize="86923,46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">
                  <o:lock v:ext="edit" aspectratio="t"/>
                  <v:group id="Group 120" o:spid="_x0000_s1031" style="position:absolute;width:86923;height:46319" coordsize="89581,47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32" type="#_x0000_t75" style="position:absolute;top:20982;width:43985;height:23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">
                      <v:imagedata r:id="rId19" o:title=""/>
                    </v:shape>
                    <v:shape id="Picture 122" o:spid="_x0000_s1033" type="#_x0000_t75" style="position:absolute;width:43913;height:17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">
                      <v:imagedata r:id="rId20" o:title=""/>
                    </v:shape>
                    <v:shape id="Picture 123" o:spid="_x0000_s1034" type="#_x0000_t75" style="position:absolute;left:45595;width:43986;height:17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">
                      <v:imagedata r:id="rId21" o:title=""/>
                    </v:shape>
                    <v:shape id="Picture 124" o:spid="_x0000_s1035" type="#_x0000_t75" style="position:absolute;left:45595;top:42031;width:43986;height: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">
                      <v:imagedata r:id="rId22" o:title=""/>
                    </v:shape>
                    <v:shape id="Picture 125" o:spid="_x0000_s1036" type="#_x0000_t75" style="position:absolute;left:45595;top:20982;width:43986;height:1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">
                      <v:imagedata r:id="rId23" o:title=""/>
                    </v:shape>
                    <v:shape id="_x0000_s1037" type="#_x0000_t202" style="position:absolute;left:77115;top:33188;width:3583;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36B9A00E" w14:textId="77777777" w:rsidR="00E37314" w:rsidRDefault="00E37314" w:rsidP="00E37314">
                            <w:r>
                              <w:rPr>
                                <w:rFonts w:hAnsi="Calibri"/>
                                <w:color w:val="000000" w:themeColor="text1"/>
                                <w:kern w:val="24"/>
                                <w:sz w:val="28"/>
                                <w:szCs w:val="28"/>
                              </w:rPr>
                              <w:t>D</w:t>
                            </w:r>
                          </w:p>
                        </w:txbxContent>
                      </v:textbox>
                    </v:shape>
                    <v:shape id="_x0000_s1038" type="#_x0000_t202" style="position:absolute;left:24679;top:39410;width:4027;height:4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0A3E0B5C" w14:textId="77777777" w:rsidR="00E37314" w:rsidRDefault="00E37314" w:rsidP="00E37314">
                            <w:r>
                              <w:rPr>
                                <w:rFonts w:hAnsi="Calibri"/>
                                <w:color w:val="000000" w:themeColor="text1"/>
                                <w:kern w:val="24"/>
                                <w:sz w:val="28"/>
                                <w:szCs w:val="28"/>
                              </w:rPr>
                              <w:t>C</w:t>
                            </w:r>
                          </w:p>
                        </w:txbxContent>
                      </v:textbox>
                    </v:shape>
                    <v:shape id="_x0000_s1039" type="#_x0000_t202" style="position:absolute;left:70242;top:12490;width:3803;height:4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" filled="f" stroked="f">
                      <v:textbox>
                        <w:txbxContent>
                          <w:p w14:paraId="09468CD6" w14:textId="77777777" w:rsidR="00E37314" w:rsidRDefault="00E37314" w:rsidP="00E37314">
                            <w:r>
                              <w:rPr>
                                <w:rFonts w:hAnsi="Calibri"/>
                                <w:color w:val="000000" w:themeColor="text1"/>
                                <w:kern w:val="24"/>
                                <w:sz w:val="28"/>
                                <w:szCs w:val="28"/>
                              </w:rPr>
                              <w:t>B</w:t>
                            </w:r>
                          </w:p>
                        </w:txbxContent>
                      </v:textbox>
                    </v:shape>
                    <v:shape id="_x0000_s1040" type="#_x0000_t202" style="position:absolute;left:9281;top:12490;width:3655;height:3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72959AFF" w14:textId="77777777" w:rsidR="00E37314" w:rsidRDefault="00E37314" w:rsidP="00E37314">
                            <w:r>
                              <w:rPr>
                                <w:rFonts w:hAnsi="Calibri"/>
                                <w:color w:val="000000" w:themeColor="text1"/>
                                <w:kern w:val="24"/>
                                <w:sz w:val="28"/>
                                <w:szCs w:val="28"/>
                              </w:rPr>
                              <w:t>A</w:t>
                            </w:r>
                          </w:p>
                        </w:txbxContent>
                      </v:textbox>
                    </v:shape>
                  </v:group>
                  <v:shape id="TextBox 11" o:spid="_x0000_s1041" type="#_x0000_t202" style="position:absolute;left:60166;top:41662;width:14073;height:4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v:textbox>
                  </v:shape>
                  <w10:wrap type="topAndBottom"/>
                </v:group>
              </w:pict>
            </mc:Fallback>
          </mc:AlternateContent>
        </w:r>
      </w:ins>
    </w:p>
    <w:p w14:paraId="32B5AF8E" w14:textId="62628540" w:rsidR="00E37314" w:rsidRDefault="00E37314" w:rsidP="00582E88">
      <w:pPr>
        <w:jc w:val="both"/>
        <w:rPr>
          <w:ins w:id="42" w:author="Norman Packard" w:date="2020-10-13T18:44:00Z"/>
          <w:b/>
          <w:bCs/>
          <w:sz w:val="22"/>
          <w:szCs w:val="22"/>
        </w:rPr>
      </w:pPr>
    </w:p>
    <w:p w14:paraId="0B6DA955" w14:textId="18B6D7A5" w:rsidR="00E37314" w:rsidRDefault="00E37314" w:rsidP="00582E88">
      <w:pPr>
        <w:jc w:val="both"/>
        <w:rPr>
          <w:ins w:id="43" w:author="Norman Packard" w:date="2020-10-13T18:44:00Z"/>
          <w:b/>
          <w:bCs/>
          <w:sz w:val="22"/>
          <w:szCs w:val="22"/>
        </w:rPr>
      </w:pPr>
    </w:p>
    <w:p w14:paraId="65EC0FCB" w14:textId="29536733" w:rsidR="00FA1A84" w:rsidRDefault="00CA24E5" w:rsidP="00582E88">
      <w:pPr>
        <w:jc w:val="both"/>
        <w:rPr>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ins w:id="44" w:author="Norman Packard" w:date="2020-10-13T18:54:00Z">
        <w:r w:rsidR="00E37314">
          <w:rPr>
            <w:sz w:val="22"/>
            <w:szCs w:val="22"/>
          </w:rPr>
          <w:t>cases</w:t>
        </w:r>
        <w:r w:rsidR="007C40BC">
          <w:rPr>
            <w:sz w:val="22"/>
            <w:szCs w:val="22"/>
          </w:rPr>
          <w:t xml:space="preserve"> (blue)</w:t>
        </w:r>
        <w:r w:rsidR="00E37314">
          <w:rPr>
            <w:sz w:val="22"/>
            <w:szCs w:val="22"/>
          </w:rPr>
          <w:t xml:space="preserve">, </w:t>
        </w:r>
      </w:ins>
      <w:r w:rsidR="00B07D82">
        <w:rPr>
          <w:sz w:val="22"/>
          <w:szCs w:val="22"/>
        </w:rPr>
        <w:t>cases corrected by testing</w:t>
      </w:r>
      <w:ins w:id="45" w:author="Norman Packard" w:date="2020-10-13T18:55:00Z">
        <w:r w:rsidR="007C40BC">
          <w:rPr>
            <w:sz w:val="22"/>
            <w:szCs w:val="22"/>
          </w:rPr>
          <w:t xml:space="preserve"> (red)</w:t>
        </w:r>
      </w:ins>
      <w:ins w:id="46" w:author="Norman Packard" w:date="2020-10-13T18:54:00Z">
        <w:r w:rsidR="007C40BC">
          <w:rPr>
            <w:sz w:val="22"/>
            <w:szCs w:val="22"/>
          </w:rPr>
          <w:t>, and deaths (black, scale on right)</w:t>
        </w:r>
      </w:ins>
      <w:r w:rsidR="00B07D82">
        <w:rPr>
          <w:sz w:val="22"/>
          <w:szCs w:val="22"/>
        </w:rPr>
        <w:t>,</w:t>
      </w:r>
      <w:r>
        <w:rPr>
          <w:sz w:val="22"/>
          <w:szCs w:val="22"/>
        </w:rPr>
        <w:t xml:space="preserve"> for the </w:t>
      </w:r>
      <w:ins w:id="47" w:author="Norman Packard" w:date="2020-10-13T18:55:00Z">
        <w:r w:rsidR="007C40BC">
          <w:rPr>
            <w:sz w:val="22"/>
            <w:szCs w:val="22"/>
          </w:rPr>
          <w:t>6</w:t>
        </w:r>
      </w:ins>
      <w:del w:id="48" w:author="Norman Packard" w:date="2020-10-13T18:55:00Z">
        <w:r w:rsidDel="007C40BC">
          <w:rPr>
            <w:sz w:val="22"/>
            <w:szCs w:val="22"/>
          </w:rPr>
          <w:delText>5</w:delText>
        </w:r>
      </w:del>
      <w:r w:rsidR="00B07D82">
        <w:rPr>
          <w:sz w:val="22"/>
          <w:szCs w:val="22"/>
        </w:rPr>
        <w:t>7</w:t>
      </w:r>
      <w:r>
        <w:rPr>
          <w:sz w:val="22"/>
          <w:szCs w:val="22"/>
        </w:rPr>
        <w:t xml:space="preserve"> countries with response profiles </w:t>
      </w:r>
      <w:commentRangeStart w:id="49"/>
      <w:r>
        <w:rPr>
          <w:sz w:val="22"/>
          <w:szCs w:val="22"/>
        </w:rPr>
        <w:t>lasting over 160 days, minimum total deaths of 200 and minimum daily death rates of 0.5 ppm</w:t>
      </w:r>
      <w:commentRangeEnd w:id="49"/>
      <w:r w:rsidR="007C40BC">
        <w:rPr>
          <w:rStyle w:val="CommentReference"/>
        </w:rPr>
        <w:commentReference w:id="49"/>
      </w:r>
      <w:r>
        <w:rPr>
          <w:sz w:val="22"/>
          <w:szCs w:val="22"/>
        </w:rPr>
        <w:t xml:space="preserve">. </w:t>
      </w:r>
      <w:ins w:id="50" w:author="Norman Packard" w:date="2020-10-13T18:56:00Z">
        <w:r w:rsidR="007C40BC">
          <w:rPr>
            <w:sz w:val="22"/>
            <w:szCs w:val="22"/>
          </w:rPr>
          <w:t>The country profiles are grouped according to the consensus clustering described in the text</w:t>
        </w:r>
      </w:ins>
      <w:del w:id="51" w:author="Norman Packard" w:date="2020-10-13T18:56:00Z">
        <w:r w:rsidRPr="00CA24E5" w:rsidDel="007C40BC">
          <w:rPr>
            <w:b/>
            <w:bCs/>
            <w:sz w:val="22"/>
            <w:szCs w:val="22"/>
          </w:rPr>
          <w:delText>A</w:delText>
        </w:r>
        <w:r w:rsidR="00B07D82" w:rsidDel="007C40BC">
          <w:rPr>
            <w:b/>
            <w:bCs/>
            <w:sz w:val="22"/>
            <w:szCs w:val="22"/>
          </w:rPr>
          <w:delText>-C</w:delText>
        </w:r>
      </w:del>
      <w:r w:rsidRPr="00CA24E5">
        <w:rPr>
          <w:b/>
          <w:bCs/>
          <w:sz w:val="22"/>
          <w:szCs w:val="22"/>
        </w:rPr>
        <w:t>.</w:t>
      </w:r>
      <w:r>
        <w:rPr>
          <w:sz w:val="22"/>
          <w:szCs w:val="22"/>
        </w:rPr>
        <w:t xml:space="preserve"> </w:t>
      </w:r>
      <w:del w:id="52" w:author="Norman Packard" w:date="2020-10-13T18:57:00Z">
        <w:r w:rsidR="00F1292F" w:rsidDel="007C40BC">
          <w:rPr>
            <w:sz w:val="22"/>
            <w:szCs w:val="22"/>
          </w:rPr>
          <w:delText>The red, green and blue colo</w:delText>
        </w:r>
        <w:r w:rsidR="009C74B5" w:rsidDel="007C40BC">
          <w:rPr>
            <w:sz w:val="22"/>
            <w:szCs w:val="22"/>
          </w:rPr>
          <w:delText>u</w:delText>
        </w:r>
        <w:r w:rsidR="00F1292F" w:rsidDel="007C40BC">
          <w:rPr>
            <w:sz w:val="22"/>
            <w:szCs w:val="22"/>
          </w:rPr>
          <w:delText>rs of A-C respectively correspond to the membership of clusters described in figure 3.</w:delText>
        </w:r>
      </w:del>
    </w:p>
    <w:p w14:paraId="64211EC7" w14:textId="7939C646" w:rsidR="00FA1A84" w:rsidDel="007E53A8" w:rsidRDefault="00AD48E8" w:rsidP="00582E88">
      <w:pPr>
        <w:jc w:val="both"/>
        <w:rPr>
          <w:del w:id="53" w:author="Norman Packard" w:date="2020-10-13T14:28:00Z"/>
          <w:rFonts w:ascii="Times New Roman" w:eastAsia="Times New Roman" w:hAnsi="Times New Roman" w:cs="Times New Roman"/>
          <w:lang w:val="en-US" w:eastAsia="ja-JP"/>
        </w:rPr>
      </w:pPr>
      <w:del w:id="54" w:author="Norman Packard" w:date="2020-10-11T19:17:00Z">
        <w:r w:rsidDel="00AD48E8">
          <w:rPr>
            <w:noProof/>
            <w:sz w:val="22"/>
            <w:szCs w:val="22"/>
          </w:rPr>
          <w:drawing>
            <wp:anchor distT="0" distB="0" distL="114300" distR="114300" simplePos="0" relativeHeight="251662336" behindDoc="0" locked="0" layoutInCell="1" allowOverlap="1" wp14:anchorId="52A9C47E" wp14:editId="589E339A">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28"/>
                      <a:srcRect l="6367" t="8804" r="5940" b="5299"/>
                      <a:stretch/>
                    </pic:blipFill>
                    <pic:spPr>
                      <a:xfrm>
                        <a:off x="0" y="0"/>
                        <a:ext cx="1384300" cy="1350645"/>
                      </a:xfrm>
                      <a:prstGeom prst="rect">
                        <a:avLst/>
                      </a:prstGeom>
                    </pic:spPr>
                  </pic:pic>
                </a:graphicData>
              </a:graphic>
            </wp:anchor>
          </w:drawing>
        </w:r>
      </w:del>
      <w:del w:id="55" w:author="Norman Packard" w:date="2020-10-13T14:28:00Z">
        <w:r w:rsidDel="007E53A8">
          <w:rPr>
            <w:noProof/>
            <w:sz w:val="22"/>
            <w:szCs w:val="22"/>
          </w:rPr>
          <mc:AlternateContent>
            <mc:Choice Requires="wps">
              <w:drawing>
                <wp:anchor distT="0" distB="0" distL="114300" distR="114300" simplePos="0" relativeHeight="251664384" behindDoc="0" locked="0" layoutInCell="1" allowOverlap="1" wp14:anchorId="3DD7F54F" wp14:editId="1F374971">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5724B5" w:rsidRDefault="005724B5" w:rsidP="00B07D82">
                              <w:del w:id="56" w:author="Norman Packard" w:date="2020-10-11T19:15:00Z">
                                <w:r w:rsidDel="00AD48E8">
                                  <w:rPr>
                                    <w:rFonts w:hAnsi="Calibri"/>
                                    <w:color w:val="000000" w:themeColor="text1"/>
                                    <w:kern w:val="24"/>
                                    <w:sz w:val="36"/>
                                    <w:szCs w:val="36"/>
                                  </w:rPr>
                                  <w:delText>D</w:delText>
                                </w:r>
                              </w:del>
                              <w:ins w:id="57" w:author="Norman Packard" w:date="2020-10-11T19:15:00Z">
                                <w:r w:rsidR="00AD48E8">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42"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ILbzZ2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5724B5" w:rsidRDefault="005724B5" w:rsidP="00B07D82">
                        <w:del w:id="58" w:author="Norman Packard" w:date="2020-10-11T19:15:00Z">
                          <w:r w:rsidDel="00AD48E8">
                            <w:rPr>
                              <w:rFonts w:hAnsi="Calibri"/>
                              <w:color w:val="000000" w:themeColor="text1"/>
                              <w:kern w:val="24"/>
                              <w:sz w:val="36"/>
                              <w:szCs w:val="36"/>
                            </w:rPr>
                            <w:delText>D</w:delText>
                          </w:r>
                        </w:del>
                        <w:ins w:id="59" w:author="Norman Packard" w:date="2020-10-11T19:15:00Z">
                          <w:r w:rsidR="00AD48E8">
                            <w:rPr>
                              <w:rFonts w:hAnsi="Calibri"/>
                              <w:color w:val="000000" w:themeColor="text1"/>
                              <w:kern w:val="24"/>
                              <w:sz w:val="36"/>
                              <w:szCs w:val="36"/>
                            </w:rPr>
                            <w:t>B</w:t>
                          </w:r>
                        </w:ins>
                      </w:p>
                    </w:txbxContent>
                  </v:textbox>
                  <w10:wrap type="topAndBottom"/>
                </v:shape>
              </w:pict>
            </mc:Fallback>
          </mc:AlternateContent>
        </w:r>
      </w:del>
      <w:del w:id="60" w:author="Norman Packard" w:date="2020-10-11T19:12:00Z">
        <w:r w:rsidDel="00AD48E8">
          <w:rPr>
            <w:noProof/>
            <w:sz w:val="22"/>
            <w:szCs w:val="22"/>
          </w:rPr>
          <w:drawing>
            <wp:anchor distT="0" distB="0" distL="114300" distR="114300" simplePos="0" relativeHeight="251663360" behindDoc="0" locked="0" layoutInCell="1" allowOverlap="1" wp14:anchorId="60814FF2" wp14:editId="1EC75BF9">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61" w:author="Norman Packard" w:date="2020-10-13T14:28:00Z">
        <w:r w:rsidDel="007E53A8">
          <w:rPr>
            <w:noProof/>
            <w:sz w:val="22"/>
            <w:szCs w:val="22"/>
          </w:rPr>
          <mc:AlternateContent>
            <mc:Choice Requires="wps">
              <w:drawing>
                <wp:anchor distT="0" distB="0" distL="114300" distR="114300" simplePos="0" relativeHeight="251665408" behindDoc="0" locked="0" layoutInCell="1" allowOverlap="1" wp14:anchorId="2B9F2BE2" wp14:editId="708FBC2D">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5724B5" w:rsidRDefault="00AD48E8" w:rsidP="00B07D82">
                              <w:ins w:id="62" w:author="Norman Packard" w:date="2020-10-11T19:15:00Z">
                                <w:r>
                                  <w:rPr>
                                    <w:rFonts w:hAnsi="Calibri"/>
                                    <w:color w:val="000000" w:themeColor="text1"/>
                                    <w:kern w:val="24"/>
                                    <w:sz w:val="36"/>
                                    <w:szCs w:val="36"/>
                                  </w:rPr>
                                  <w:t>A</w:t>
                                </w:r>
                              </w:ins>
                              <w:del w:id="63" w:author="Norman Packard" w:date="2020-10-11T19:15:00Z">
                                <w:r w:rsidR="005724B5"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43"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" filled="f" stroked="f">
                  <v:textbox style="mso-fit-shape-to-text:t">
                    <w:txbxContent>
                      <w:p w14:paraId="24479917" w14:textId="62BDA22D" w:rsidR="005724B5" w:rsidRDefault="00AD48E8" w:rsidP="00B07D82">
                        <w:ins w:id="64" w:author="Norman Packard" w:date="2020-10-11T19:15:00Z">
                          <w:r>
                            <w:rPr>
                              <w:rFonts w:hAnsi="Calibri"/>
                              <w:color w:val="000000" w:themeColor="text1"/>
                              <w:kern w:val="24"/>
                              <w:sz w:val="36"/>
                              <w:szCs w:val="36"/>
                            </w:rPr>
                            <w:t>A</w:t>
                          </w:r>
                        </w:ins>
                        <w:del w:id="65" w:author="Norman Packard" w:date="2020-10-11T19:15:00Z">
                          <w:r w:rsidR="005724B5" w:rsidDel="00AD48E8">
                            <w:rPr>
                              <w:rFonts w:hAnsi="Calibri"/>
                              <w:color w:val="000000" w:themeColor="text1"/>
                              <w:kern w:val="24"/>
                              <w:sz w:val="36"/>
                              <w:szCs w:val="36"/>
                            </w:rPr>
                            <w:delText>E</w:delText>
                          </w:r>
                        </w:del>
                      </w:p>
                    </w:txbxContent>
                  </v:textbox>
                  <w10:wrap type="topAndBottom"/>
                </v:shape>
              </w:pict>
            </mc:Fallback>
          </mc:AlternateContent>
        </w:r>
      </w:del>
    </w:p>
    <w:p w14:paraId="60679405" w14:textId="77777777" w:rsidR="007E53A8" w:rsidRDefault="007E53A8" w:rsidP="00582E88">
      <w:pPr>
        <w:jc w:val="both"/>
        <w:rPr>
          <w:ins w:id="66" w:author="Norman Packard" w:date="2020-10-13T14:28:00Z"/>
          <w:sz w:val="22"/>
          <w:szCs w:val="22"/>
        </w:rPr>
      </w:pPr>
    </w:p>
    <w:p w14:paraId="48693BF9" w14:textId="4A5143B1" w:rsidR="0020070B" w:rsidRPr="0020070B" w:rsidDel="007E53A8" w:rsidRDefault="0020070B" w:rsidP="00582E88">
      <w:pPr>
        <w:jc w:val="both"/>
        <w:rPr>
          <w:del w:id="67" w:author="Norman Packard" w:date="2020-10-13T14:28:00Z"/>
          <w:bCs/>
          <w:sz w:val="22"/>
          <w:szCs w:val="22"/>
          <w:rPrChange w:id="68" w:author="Norman Packard" w:date="2020-10-11T20:12:00Z">
            <w:rPr>
              <w:del w:id="69" w:author="Norman Packard" w:date="2020-10-13T14:28:00Z"/>
              <w:b/>
              <w:bCs/>
              <w:sz w:val="22"/>
              <w:szCs w:val="22"/>
            </w:rPr>
          </w:rPrChange>
        </w:rPr>
      </w:pPr>
    </w:p>
    <w:p w14:paraId="5AA00535" w14:textId="279CBC6E" w:rsidR="00FA1A84" w:rsidDel="007E53A8" w:rsidRDefault="00FA1A84" w:rsidP="00582E88">
      <w:pPr>
        <w:jc w:val="both"/>
        <w:rPr>
          <w:del w:id="70" w:author="Norman Packard" w:date="2020-10-13T14:28:00Z"/>
          <w:b/>
          <w:bCs/>
          <w:sz w:val="22"/>
          <w:szCs w:val="22"/>
        </w:rPr>
      </w:pPr>
    </w:p>
    <w:p w14:paraId="1398837E" w14:textId="77777777" w:rsidR="0020070B" w:rsidRDefault="0020070B" w:rsidP="00582E88">
      <w:pPr>
        <w:jc w:val="both"/>
        <w:rPr>
          <w:ins w:id="71" w:author="Norman Packard" w:date="2020-10-11T20:07:00Z"/>
          <w:b/>
          <w:bCs/>
          <w:sz w:val="22"/>
          <w:szCs w:val="22"/>
        </w:rPr>
      </w:pPr>
    </w:p>
    <w:p w14:paraId="60A3B951" w14:textId="7B496681" w:rsidR="007E53A8" w:rsidRDefault="007E53A8" w:rsidP="00582E88">
      <w:pPr>
        <w:jc w:val="both"/>
        <w:rPr>
          <w:ins w:id="72" w:author="Norman Packard" w:date="2020-10-13T18:47:00Z"/>
          <w:b/>
          <w:bCs/>
          <w:sz w:val="22"/>
          <w:szCs w:val="22"/>
        </w:rPr>
      </w:pPr>
      <w:ins w:id="73" w:author="Norman Packard" w:date="2020-10-13T14:33:00Z">
        <w:r w:rsidRPr="007E53A8">
          <w:rPr>
            <w:b/>
            <w:bCs/>
            <w:sz w:val="22"/>
            <w:szCs w:val="22"/>
          </w:rPr>
          <w:t xml:space="preserve"> </w:t>
        </w:r>
      </w:ins>
    </w:p>
    <w:p w14:paraId="49EE4A91" w14:textId="7AF19641" w:rsidR="00E37314" w:rsidRDefault="00E37314" w:rsidP="00582E88">
      <w:pPr>
        <w:jc w:val="both"/>
        <w:rPr>
          <w:ins w:id="74" w:author="Norman Packard" w:date="2020-10-13T18:47:00Z"/>
          <w:b/>
          <w:bCs/>
          <w:sz w:val="22"/>
          <w:szCs w:val="22"/>
        </w:rPr>
      </w:pPr>
    </w:p>
    <w:p w14:paraId="087E402A" w14:textId="2CD80D9D" w:rsidR="00E37314" w:rsidRDefault="00E37314" w:rsidP="00582E88">
      <w:pPr>
        <w:jc w:val="both"/>
        <w:rPr>
          <w:ins w:id="75" w:author="Norman Packard" w:date="2020-10-13T18:47:00Z"/>
          <w:b/>
          <w:bCs/>
          <w:sz w:val="22"/>
          <w:szCs w:val="22"/>
        </w:rPr>
      </w:pPr>
      <w:ins w:id="76" w:author="Norman Packard" w:date="2020-10-13T17:28:00Z">
        <w:r w:rsidRPr="00393BAE">
          <w:rPr>
            <w:b/>
            <w:bCs/>
            <w:sz w:val="22"/>
            <w:szCs w:val="22"/>
          </w:rPr>
          <w:lastRenderedPageBreak/>
          <mc:AlternateContent>
            <mc:Choice Requires="wpg">
              <w:drawing>
                <wp:anchor distT="0" distB="0" distL="114300" distR="114300" simplePos="0" relativeHeight="251667456" behindDoc="0" locked="0" layoutInCell="1" allowOverlap="1" wp14:anchorId="25CB3808" wp14:editId="039749D8">
                  <wp:simplePos x="0" y="0"/>
                  <wp:positionH relativeFrom="column">
                    <wp:posOffset>-119841</wp:posOffset>
                  </wp:positionH>
                  <wp:positionV relativeFrom="paragraph">
                    <wp:posOffset>-58</wp:posOffset>
                  </wp:positionV>
                  <wp:extent cx="6199908" cy="4833758"/>
                  <wp:effectExtent l="0" t="0" r="0" b="5080"/>
                  <wp:wrapTopAndBottom/>
                  <wp:docPr id="100" name="Group 17"/>
                  <wp:cNvGraphicFramePr xmlns:a="http://schemas.openxmlformats.org/drawingml/2006/main"/>
                  <a:graphic xmlns:a="http://schemas.openxmlformats.org/drawingml/2006/main">
                    <a:graphicData uri="http://schemas.microsoft.com/office/word/2010/wordprocessingGroup">
                      <wpg:wgp>
                        <wpg:cNvGrpSpPr/>
                        <wpg:grpSpPr>
                          <a:xfrm>
                            <a:off x="0" y="0"/>
                            <a:ext cx="6199908" cy="4833758"/>
                            <a:chOff x="0" y="0"/>
                            <a:chExt cx="6199908" cy="4833758"/>
                          </a:xfrm>
                        </wpg:grpSpPr>
                        <wps:wsp>
                          <wps:cNvPr id="101" name="TextBox 10"/>
                          <wps:cNvSpPr txBox="1"/>
                          <wps:spPr>
                            <a:xfrm>
                              <a:off x="0" y="505707"/>
                              <a:ext cx="226695" cy="276999"/>
                            </a:xfrm>
                            <a:prstGeom prst="rect">
                              <a:avLst/>
                            </a:prstGeom>
                            <a:noFill/>
                          </wps:spPr>
                          <wps:txbx>
                            <w:txbxContent>
                              <w:p w14:paraId="6B3EA273" w14:textId="77777777" w:rsidR="00393BAE" w:rsidRDefault="00393BAE" w:rsidP="00393BAE">
                                <w:r>
                                  <w:rPr>
                                    <w:rFonts w:ascii="Calibri" w:eastAsia="Calibri" w:hAnsi="Calibri"/>
                                    <w:b/>
                                    <w:bCs/>
                                    <w:color w:val="000000" w:themeColor="text1"/>
                                    <w:kern w:val="24"/>
                                  </w:rPr>
                                  <w:t>A</w:t>
                                </w:r>
                              </w:p>
                            </w:txbxContent>
                          </wps:txbx>
                          <wps:bodyPr wrap="square" rtlCol="0">
                            <a:spAutoFit/>
                          </wps:bodyPr>
                        </wps:wsp>
                        <pic:pic xmlns:pic="http://schemas.openxmlformats.org/drawingml/2006/picture">
                          <pic:nvPicPr>
                            <pic:cNvPr id="102" name="Picture 102" descr="A close up of a window&#10;&#10;Description automatically generated"/>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8260" y="0"/>
                              <a:ext cx="4050665" cy="1325880"/>
                            </a:xfrm>
                            <a:prstGeom prst="rect">
                              <a:avLst/>
                            </a:prstGeom>
                            <a:noFill/>
                            <a:ln>
                              <a:noFill/>
                            </a:ln>
                          </pic:spPr>
                        </pic:pic>
                        <wps:wsp>
                          <wps:cNvPr id="103" name="TextBox 10"/>
                          <wps:cNvSpPr txBox="1"/>
                          <wps:spPr>
                            <a:xfrm>
                              <a:off x="4569257" y="505706"/>
                              <a:ext cx="226695" cy="276999"/>
                            </a:xfrm>
                            <a:prstGeom prst="rect">
                              <a:avLst/>
                            </a:prstGeom>
                            <a:noFill/>
                          </wps:spPr>
                          <wps:txbx>
                            <w:txbxContent>
                              <w:p w14:paraId="5CEAF96E" w14:textId="77777777" w:rsidR="00393BAE" w:rsidRDefault="00393BAE" w:rsidP="00393BAE">
                                <w:r>
                                  <w:rPr>
                                    <w:rFonts w:ascii="Calibri" w:eastAsia="Calibri" w:hAnsi="Calibri"/>
                                    <w:b/>
                                    <w:bCs/>
                                    <w:color w:val="000000" w:themeColor="text1"/>
                                    <w:kern w:val="24"/>
                                  </w:rPr>
                                  <w:t>B</w:t>
                                </w:r>
                              </w:p>
                            </w:txbxContent>
                          </wps:txbx>
                          <wps:bodyPr wrap="square" rtlCol="0">
                            <a:spAutoFit/>
                          </wps:bodyPr>
                        </wps:wsp>
                        <wps:wsp>
                          <wps:cNvPr id="104" name="TextBox 10"/>
                          <wps:cNvSpPr txBox="1"/>
                          <wps:spPr>
                            <a:xfrm>
                              <a:off x="0" y="1465783"/>
                              <a:ext cx="226695" cy="276999"/>
                            </a:xfrm>
                            <a:prstGeom prst="rect">
                              <a:avLst/>
                            </a:prstGeom>
                            <a:noFill/>
                          </wps:spPr>
                          <wps:txbx>
                            <w:txbxContent>
                              <w:p w14:paraId="3D6FE147" w14:textId="77777777" w:rsidR="00393BAE" w:rsidRDefault="00393BAE" w:rsidP="00393BAE">
                                <w:r>
                                  <w:rPr>
                                    <w:rFonts w:ascii="Calibri" w:eastAsia="Calibri" w:hAnsi="Calibri"/>
                                    <w:b/>
                                    <w:bCs/>
                                    <w:color w:val="000000" w:themeColor="text1"/>
                                    <w:kern w:val="24"/>
                                  </w:rPr>
                                  <w:t>C</w:t>
                                </w:r>
                              </w:p>
                            </w:txbxContent>
                          </wps:txbx>
                          <wps:bodyPr wrap="square" rtlCol="0">
                            <a:spAutoFit/>
                          </wps:bodyPr>
                        </wps:wsp>
                        <pic:pic xmlns:pic="http://schemas.openxmlformats.org/drawingml/2006/picture">
                          <pic:nvPicPr>
                            <pic:cNvPr id="105" name="Picture 1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88260" y="1421220"/>
                              <a:ext cx="5911646"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1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88260" y="2544022"/>
                              <a:ext cx="5911647"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8260" y="3666824"/>
                              <a:ext cx="5911648" cy="11669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08"/>
                            <pic:cNvPicPr>
                              <a:picLocks noChangeAspect="1"/>
                            </pic:cNvPicPr>
                          </pic:nvPicPr>
                          <pic:blipFill>
                            <a:blip r:embed="rId34"/>
                            <a:stretch>
                              <a:fillRect/>
                            </a:stretch>
                          </pic:blipFill>
                          <pic:spPr>
                            <a:xfrm>
                              <a:off x="4795952" y="0"/>
                              <a:ext cx="1403955" cy="1382763"/>
                            </a:xfrm>
                            <a:prstGeom prst="rect">
                              <a:avLst/>
                            </a:prstGeom>
                          </pic:spPr>
                        </pic:pic>
                      </wpg:wgp>
                    </a:graphicData>
                  </a:graphic>
                </wp:anchor>
              </w:drawing>
            </mc:Choice>
            <mc:Fallback>
              <w:pict>
                <v:group w14:anchorId="25CB3808" id="Group 17" o:spid="_x0000_s1044" style="position:absolute;left:0;text-align:left;margin-left:-9.45pt;margin-top:0;width:488.2pt;height:380.6pt;z-index:251667456" coordsize="61999,48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">
                  <v:shape id="_x0000_s1045" type="#_x0000_t202" style="position:absolute;top:50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6B3EA273" w14:textId="77777777" w:rsidR="00393BAE" w:rsidRDefault="00393BAE" w:rsidP="00393BAE">
                          <w:r>
                            <w:rPr>
                              <w:rFonts w:ascii="Calibri" w:eastAsia="Calibri" w:hAnsi="Calibri"/>
                              <w:b/>
                              <w:bCs/>
                              <w:color w:val="000000" w:themeColor="text1"/>
                              <w:kern w:val="24"/>
                            </w:rPr>
                            <w:t>A</w:t>
                          </w:r>
                        </w:p>
                      </w:txbxContent>
                    </v:textbox>
                  </v:shape>
                  <v:shape id="Picture 102" o:spid="_x0000_s1046" type="#_x0000_t75" alt="A close up of a window&#10;&#10;Description automatically generated" style="position:absolute;left:2882;width:40507;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">
                    <v:imagedata r:id="rId35" o:title="A close up of a window&#10;&#10;Description automatically generated"/>
                  </v:shape>
                  <v:shape id="_x0000_s1047" type="#_x0000_t202" style="position:absolute;left:45692;top:5057;width:2267;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ntCxgAAAOEAAAAPAAAAZHJzL2Rvd25yZXYueG1sRI/BagIx&#13;&#10;EIbvhb5DmEJvNdFS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tbJ7QsYAAADhAAAA&#13;&#10;DwAAAAAAAAAAAAAAAAAHAgAAZHJzL2Rvd25yZXYueG1sUEsFBgAAAAADAAMAtwAAAPoCAAAAAA==&#13;&#10;" filled="f" stroked="f">
                    <v:textbox style="mso-fit-shape-to-text:t">
                      <w:txbxContent>
                        <w:p w14:paraId="5CEAF96E" w14:textId="77777777" w:rsidR="00393BAE" w:rsidRDefault="00393BAE" w:rsidP="00393BAE">
                          <w:r>
                            <w:rPr>
                              <w:rFonts w:ascii="Calibri" w:eastAsia="Calibri" w:hAnsi="Calibri"/>
                              <w:b/>
                              <w:bCs/>
                              <w:color w:val="000000" w:themeColor="text1"/>
                              <w:kern w:val="24"/>
                            </w:rPr>
                            <w:t>B</w:t>
                          </w:r>
                        </w:p>
                      </w:txbxContent>
                    </v:textbox>
                  </v:shape>
                  <v:shape id="_x0000_s1048" type="#_x0000_t202" style="position:absolute;top:146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3D6FE147" w14:textId="77777777" w:rsidR="00393BAE" w:rsidRDefault="00393BAE" w:rsidP="00393BAE">
                          <w:r>
                            <w:rPr>
                              <w:rFonts w:ascii="Calibri" w:eastAsia="Calibri" w:hAnsi="Calibri"/>
                              <w:b/>
                              <w:bCs/>
                              <w:color w:val="000000" w:themeColor="text1"/>
                              <w:kern w:val="24"/>
                            </w:rPr>
                            <w:t>C</w:t>
                          </w:r>
                        </w:p>
                      </w:txbxContent>
                    </v:textbox>
                  </v:shape>
                  <v:shape id="Picture 105" o:spid="_x0000_s1049" type="#_x0000_t75" style="position:absolute;left:2882;top:14212;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">
                    <v:imagedata r:id="rId36" o:title=""/>
                  </v:shape>
                  <v:shape id="Picture 106" o:spid="_x0000_s1050" type="#_x0000_t75" style="position:absolute;left:2882;top:25440;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">
                    <v:imagedata r:id="rId37" o:title=""/>
                  </v:shape>
                  <v:shape id="Picture 107" o:spid="_x0000_s1051" type="#_x0000_t75" style="position:absolute;left:2882;top:36668;width:59117;height:11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">
                    <v:imagedata r:id="rId38" o:title=""/>
                  </v:shape>
                  <v:shape id="Picture 108" o:spid="_x0000_s1052" type="#_x0000_t75" style="position:absolute;left:47959;width:14040;height:1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">
                    <v:imagedata r:id="rId39" o:title=""/>
                  </v:shape>
                  <w10:wrap type="topAndBottom"/>
                </v:group>
              </w:pict>
            </mc:Fallback>
          </mc:AlternateContent>
        </w:r>
      </w:ins>
    </w:p>
    <w:p w14:paraId="6609229A" w14:textId="07815247" w:rsidR="00E37314" w:rsidRDefault="00E37314" w:rsidP="00582E88">
      <w:pPr>
        <w:jc w:val="both"/>
        <w:rPr>
          <w:ins w:id="77" w:author="Norman Packard" w:date="2020-10-13T18:47:00Z"/>
          <w:b/>
          <w:bCs/>
          <w:sz w:val="22"/>
          <w:szCs w:val="22"/>
        </w:rPr>
      </w:pPr>
    </w:p>
    <w:p w14:paraId="073E2997" w14:textId="76CE3761" w:rsidR="00E37314" w:rsidRDefault="00E37314" w:rsidP="00582E88">
      <w:pPr>
        <w:jc w:val="both"/>
        <w:rPr>
          <w:ins w:id="78" w:author="Norman Packard" w:date="2020-10-13T18:47:00Z"/>
          <w:b/>
          <w:bCs/>
          <w:sz w:val="22"/>
          <w:szCs w:val="22"/>
        </w:rPr>
      </w:pPr>
    </w:p>
    <w:p w14:paraId="602F86E9" w14:textId="1A579075" w:rsidR="00E37314" w:rsidRDefault="00E37314" w:rsidP="00582E88">
      <w:pPr>
        <w:jc w:val="both"/>
        <w:rPr>
          <w:ins w:id="79" w:author="Norman Packard" w:date="2020-10-13T18:47:00Z"/>
          <w:b/>
          <w:bCs/>
          <w:sz w:val="22"/>
          <w:szCs w:val="22"/>
        </w:rPr>
      </w:pPr>
    </w:p>
    <w:p w14:paraId="2C4D9CFD" w14:textId="388C7080" w:rsidR="00E37314" w:rsidRDefault="00E37314" w:rsidP="00582E88">
      <w:pPr>
        <w:jc w:val="both"/>
        <w:rPr>
          <w:ins w:id="80" w:author="Norman Packard" w:date="2020-10-13T18:47:00Z"/>
          <w:b/>
          <w:bCs/>
          <w:sz w:val="22"/>
          <w:szCs w:val="22"/>
        </w:rPr>
      </w:pPr>
    </w:p>
    <w:p w14:paraId="7EC4A920" w14:textId="59992D87" w:rsidR="00E37314" w:rsidRDefault="00E37314" w:rsidP="00582E88">
      <w:pPr>
        <w:jc w:val="both"/>
        <w:rPr>
          <w:ins w:id="81" w:author="Norman Packard" w:date="2020-10-13T18:47:00Z"/>
          <w:b/>
          <w:bCs/>
          <w:sz w:val="22"/>
          <w:szCs w:val="22"/>
        </w:rPr>
      </w:pPr>
    </w:p>
    <w:p w14:paraId="64748C73" w14:textId="663D1402" w:rsidR="00E37314" w:rsidRDefault="00E37314" w:rsidP="00582E88">
      <w:pPr>
        <w:jc w:val="both"/>
        <w:rPr>
          <w:ins w:id="82" w:author="Norman Packard" w:date="2020-10-13T18:47:00Z"/>
          <w:b/>
          <w:bCs/>
          <w:sz w:val="22"/>
          <w:szCs w:val="22"/>
        </w:rPr>
      </w:pPr>
    </w:p>
    <w:p w14:paraId="503570B6" w14:textId="2D31C3BF" w:rsidR="00E37314" w:rsidRDefault="00E37314" w:rsidP="00582E88">
      <w:pPr>
        <w:jc w:val="both"/>
        <w:rPr>
          <w:ins w:id="83" w:author="Norman Packard" w:date="2020-10-13T18:47:00Z"/>
          <w:b/>
          <w:bCs/>
          <w:sz w:val="22"/>
          <w:szCs w:val="22"/>
        </w:rPr>
      </w:pPr>
    </w:p>
    <w:p w14:paraId="692F30C1" w14:textId="526E490F" w:rsidR="00E37314" w:rsidRDefault="00E37314" w:rsidP="00582E88">
      <w:pPr>
        <w:jc w:val="both"/>
        <w:rPr>
          <w:ins w:id="84" w:author="Norman Packard" w:date="2020-10-13T18:47:00Z"/>
          <w:b/>
          <w:bCs/>
          <w:sz w:val="22"/>
          <w:szCs w:val="22"/>
        </w:rPr>
      </w:pPr>
    </w:p>
    <w:p w14:paraId="6BF5A255" w14:textId="77777777" w:rsidR="00E37314" w:rsidRDefault="00E37314" w:rsidP="00582E88">
      <w:pPr>
        <w:jc w:val="both"/>
        <w:rPr>
          <w:ins w:id="85" w:author="Norman Packard" w:date="2020-10-13T14:26:00Z"/>
          <w:b/>
          <w:bCs/>
          <w:sz w:val="22"/>
          <w:szCs w:val="22"/>
        </w:rPr>
      </w:pPr>
    </w:p>
    <w:p w14:paraId="73FBFCC8" w14:textId="1E338440" w:rsidR="007E53A8" w:rsidRDefault="007E53A8" w:rsidP="00582E88">
      <w:pPr>
        <w:jc w:val="both"/>
        <w:rPr>
          <w:ins w:id="86" w:author="Norman Packard" w:date="2020-10-13T14:26:00Z"/>
          <w:b/>
          <w:bCs/>
          <w:sz w:val="22"/>
          <w:szCs w:val="22"/>
        </w:rPr>
      </w:pPr>
    </w:p>
    <w:p w14:paraId="34AB8BBD" w14:textId="7947CF39" w:rsidR="00BF7F02" w:rsidRDefault="00FA1A84" w:rsidP="00582E88">
      <w:pPr>
        <w:jc w:val="both"/>
        <w:rPr>
          <w:ins w:id="87" w:author="Norman Packard" w:date="2020-10-13T16:52:00Z"/>
          <w:sz w:val="22"/>
          <w:szCs w:val="22"/>
        </w:rPr>
      </w:pPr>
      <w:r w:rsidRPr="00B05583">
        <w:rPr>
          <w:b/>
          <w:bCs/>
          <w:sz w:val="22"/>
          <w:szCs w:val="22"/>
        </w:rPr>
        <w:t>Fig</w:t>
      </w:r>
      <w:ins w:id="88" w:author="Norman Packard" w:date="2020-10-13T16:53:00Z">
        <w:r w:rsidR="00BF7F02">
          <w:rPr>
            <w:b/>
            <w:bCs/>
            <w:sz w:val="22"/>
            <w:szCs w:val="22"/>
          </w:rPr>
          <w:t xml:space="preserve">ure </w:t>
        </w:r>
      </w:ins>
      <w:del w:id="89" w:author="Norman Packard" w:date="2020-10-13T16:53:00Z">
        <w:r w:rsidRPr="00B05583" w:rsidDel="00BF7F02">
          <w:rPr>
            <w:b/>
            <w:bCs/>
            <w:sz w:val="22"/>
            <w:szCs w:val="22"/>
          </w:rPr>
          <w:delText>.</w:delText>
        </w:r>
      </w:del>
      <w:r>
        <w:rPr>
          <w:b/>
          <w:bCs/>
          <w:sz w:val="22"/>
          <w:szCs w:val="22"/>
        </w:rPr>
        <w:t xml:space="preserve">3 </w:t>
      </w:r>
      <w:del w:id="90"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91" w:author="Norman Packard" w:date="2020-10-11T20:14:00Z">
        <w:r w:rsidR="0020070B">
          <w:rPr>
            <w:sz w:val="22"/>
            <w:szCs w:val="22"/>
          </w:rPr>
          <w:t xml:space="preserve">first </w:t>
        </w:r>
      </w:ins>
      <w:r>
        <w:rPr>
          <w:sz w:val="22"/>
          <w:szCs w:val="22"/>
        </w:rPr>
        <w:t xml:space="preserve">projecting the data onto </w:t>
      </w:r>
      <w:del w:id="92" w:author="Norman Packard" w:date="2020-10-13T17:01:00Z">
        <w:r w:rsidDel="00E8656D">
          <w:rPr>
            <w:sz w:val="22"/>
            <w:szCs w:val="22"/>
          </w:rPr>
          <w:delText xml:space="preserve">10 </w:delText>
        </w:r>
      </w:del>
      <w:r w:rsidRPr="00B07D82">
        <w:rPr>
          <w:sz w:val="22"/>
          <w:szCs w:val="22"/>
        </w:rPr>
        <w:t>principal</w:t>
      </w:r>
      <w:r>
        <w:rPr>
          <w:sz w:val="22"/>
          <w:szCs w:val="22"/>
        </w:rPr>
        <w:t xml:space="preserve"> components from the collection of time series for each country</w:t>
      </w:r>
      <w:ins w:id="93" w:author="Norman Packard" w:date="2020-10-13T17:02:00Z">
        <w:r w:rsidR="00E8656D">
          <w:rPr>
            <w:sz w:val="22"/>
            <w:szCs w:val="22"/>
          </w:rPr>
          <w:t>, using FPCA</w:t>
        </w:r>
      </w:ins>
      <w:r w:rsidR="00F1292F">
        <w:rPr>
          <w:sz w:val="22"/>
          <w:szCs w:val="22"/>
        </w:rPr>
        <w:t xml:space="preserve">.  </w:t>
      </w:r>
      <w:ins w:id="94" w:author="Norman Packard" w:date="2020-10-13T17:02:00Z">
        <w:r w:rsidR="00E8656D">
          <w:rPr>
            <w:sz w:val="22"/>
            <w:szCs w:val="22"/>
          </w:rPr>
          <w:t xml:space="preserve">Illustrated are the first </w:t>
        </w:r>
      </w:ins>
      <w:del w:id="95" w:author="Norman Packard" w:date="2020-10-13T17:02:00Z">
        <w:r w:rsidRPr="00B07D82" w:rsidDel="00E8656D">
          <w:rPr>
            <w:sz w:val="22"/>
            <w:szCs w:val="22"/>
          </w:rPr>
          <w:delText>The</w:delText>
        </w:r>
        <w:r w:rsidDel="00E8656D">
          <w:rPr>
            <w:sz w:val="22"/>
            <w:szCs w:val="22"/>
          </w:rPr>
          <w:delText xml:space="preserve"> </w:delText>
        </w:r>
      </w:del>
      <w:r>
        <w:rPr>
          <w:sz w:val="22"/>
          <w:szCs w:val="22"/>
        </w:rPr>
        <w:t xml:space="preserve">10 principal components found </w:t>
      </w:r>
      <w:del w:id="96" w:author="Norman Packard" w:date="2020-10-13T17:03:00Z">
        <w:r w:rsidDel="00E8656D">
          <w:rPr>
            <w:sz w:val="22"/>
            <w:szCs w:val="22"/>
          </w:rPr>
          <w:delText>in the analysis</w:delText>
        </w:r>
        <w:r w:rsidR="00F1292F" w:rsidDel="00E8656D">
          <w:rPr>
            <w:sz w:val="22"/>
            <w:szCs w:val="22"/>
          </w:rPr>
          <w:delText xml:space="preserve"> are shown</w:delText>
        </w:r>
        <w:r w:rsidDel="00E8656D">
          <w:rPr>
            <w:sz w:val="22"/>
            <w:szCs w:val="22"/>
          </w:rPr>
          <w:delText xml:space="preserve"> </w:delText>
        </w:r>
      </w:del>
      <w:r>
        <w:rPr>
          <w:sz w:val="22"/>
          <w:szCs w:val="22"/>
        </w:rPr>
        <w:t>for the deaths (</w:t>
      </w:r>
      <w:del w:id="97" w:author="Norman Packard" w:date="2020-10-13T17:03:00Z">
        <w:r w:rsidDel="00E8656D">
          <w:rPr>
            <w:sz w:val="22"/>
            <w:szCs w:val="22"/>
          </w:rPr>
          <w:delText>in black</w:delText>
        </w:r>
      </w:del>
      <w:ins w:id="98" w:author="Norman Packard" w:date="2020-10-13T17:03:00Z">
        <w:r w:rsidR="00E8656D">
          <w:rPr>
            <w:sz w:val="22"/>
            <w:szCs w:val="22"/>
          </w:rPr>
          <w:t>blue</w:t>
        </w:r>
      </w:ins>
      <w:r>
        <w:rPr>
          <w:sz w:val="22"/>
          <w:szCs w:val="22"/>
        </w:rPr>
        <w:t>)</w:t>
      </w:r>
      <w:ins w:id="99" w:author="Norman Packard" w:date="2020-10-13T17:03:00Z">
        <w:r w:rsidR="00E8656D">
          <w:rPr>
            <w:sz w:val="22"/>
            <w:szCs w:val="22"/>
          </w:rPr>
          <w:t>, cases (green), and test-adjusted cases (orange)</w:t>
        </w:r>
      </w:ins>
      <w:del w:id="100" w:author="Norman Packard" w:date="2020-10-13T17:03:00Z">
        <w:r w:rsidDel="00E8656D">
          <w:rPr>
            <w:sz w:val="22"/>
            <w:szCs w:val="22"/>
          </w:rPr>
          <w:delText xml:space="preserve"> and for various testing corrections to the confirmed case data</w:delText>
        </w:r>
      </w:del>
      <w:r>
        <w:rPr>
          <w:sz w:val="22"/>
          <w:szCs w:val="22"/>
        </w:rPr>
        <w:t>.</w:t>
      </w:r>
      <w:ins w:id="101" w:author="Norman Packard" w:date="2020-10-11T20:15:00Z">
        <w:r w:rsidR="0020070B">
          <w:rPr>
            <w:sz w:val="22"/>
            <w:szCs w:val="22"/>
          </w:rPr>
          <w:t xml:space="preserve">  Note that the first seven princip</w:t>
        </w:r>
      </w:ins>
      <w:ins w:id="102" w:author="Norman Packard" w:date="2020-10-11T20:18:00Z">
        <w:r w:rsidR="005D649F">
          <w:rPr>
            <w:sz w:val="22"/>
            <w:szCs w:val="22"/>
          </w:rPr>
          <w:t>al</w:t>
        </w:r>
      </w:ins>
      <w:ins w:id="103"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w:t>
      </w:r>
      <w:ins w:id="104" w:author="Norman Packard" w:date="2020-10-13T16:48:00Z">
        <w:r w:rsidR="00B907AB">
          <w:rPr>
            <w:sz w:val="22"/>
            <w:szCs w:val="22"/>
          </w:rPr>
          <w:t xml:space="preserve">of test-adjusted cases </w:t>
        </w:r>
      </w:ins>
      <w:r w:rsidR="00F1292F">
        <w:rPr>
          <w:sz w:val="22"/>
          <w:szCs w:val="22"/>
        </w:rPr>
        <w:t xml:space="preserve">are further projected </w:t>
      </w:r>
      <w:del w:id="105" w:author="Norman Packard" w:date="2020-10-13T17:34:00Z">
        <w:r w:rsidR="00F1292F" w:rsidDel="00694679">
          <w:rPr>
            <w:sz w:val="22"/>
            <w:szCs w:val="22"/>
          </w:rPr>
          <w:delText xml:space="preserve">from </w:delText>
        </w:r>
      </w:del>
      <w:del w:id="106" w:author="Norman Packard" w:date="2020-10-13T16:47:00Z">
        <w:r w:rsidR="00F1292F" w:rsidDel="00B907AB">
          <w:rPr>
            <w:sz w:val="22"/>
            <w:szCs w:val="22"/>
          </w:rPr>
          <w:delText>the 10</w:delText>
        </w:r>
      </w:del>
      <w:del w:id="107" w:author="Norman Packard" w:date="2020-10-13T17:34:00Z">
        <w:r w:rsidR="00F1292F" w:rsidDel="00694679">
          <w:rPr>
            <w:sz w:val="22"/>
            <w:szCs w:val="22"/>
          </w:rPr>
          <w:delText xml:space="preserve"> </w:delText>
        </w:r>
      </w:del>
      <w:r w:rsidR="00F1292F">
        <w:rPr>
          <w:sz w:val="22"/>
          <w:szCs w:val="22"/>
        </w:rPr>
        <w:t xml:space="preserve">to a two-dimensional representation using </w:t>
      </w:r>
      <w:proofErr w:type="spellStart"/>
      <w:r w:rsidR="00F1292F">
        <w:rPr>
          <w:i/>
          <w:iCs/>
          <w:sz w:val="22"/>
          <w:szCs w:val="22"/>
        </w:rPr>
        <w:t>umap</w:t>
      </w:r>
      <w:proofErr w:type="spellEnd"/>
      <w:r w:rsidR="00F1292F">
        <w:rPr>
          <w:sz w:val="22"/>
          <w:szCs w:val="22"/>
        </w:rPr>
        <w:t>, a “uniform manifold approximation and projection” algorithm for dimension reduction</w:t>
      </w:r>
      <w:ins w:id="108" w:author="Norman Packard" w:date="2020-10-13T17:34:00Z">
        <w:r w:rsidR="00393BAE">
          <w:rPr>
            <w:sz w:val="22"/>
            <w:szCs w:val="22"/>
          </w:rPr>
          <w:t xml:space="preserve"> </w:t>
        </w:r>
      </w:ins>
      <w:r w:rsidR="00393BAE">
        <w:rPr>
          <w:sz w:val="22"/>
          <w:szCs w:val="22"/>
        </w:rPr>
        <w:fldChar w:fldCharType="begin"/>
      </w:r>
      <w:r w:rsidR="00393BAE">
        <w:rPr>
          <w:sz w:val="22"/>
          <w:szCs w:val="22"/>
        </w:rPr>
        <w:instrText xml:space="preserve"> ADDIN EN.CITE &lt;EndNote&gt;&lt;Cite&gt;&lt;Author&gt;Dorrity&lt;/Author&gt;&lt;Year&gt;2020&lt;/Year&gt;&lt;RecNum&gt;8&lt;/RecNum&gt;&lt;DisplayText&gt;[42]&lt;/DisplayText&gt;&lt;record&gt;&lt;rec-number&gt;8&lt;/rec-number&gt;&lt;foreign-keys&gt;&lt;key app="EN" db-id="dew9xad2o9pv08e5wp3vr2diezd9fwtzv2vp" timestamp="1602635654"&gt;8&lt;/key&gt;&lt;/foreign-keys&gt;&lt;ref-type name="Journal Article"&gt;17&lt;/ref-type&gt;&lt;contributors&gt;&lt;authors&gt;&lt;author&gt;Dorrity, Michael W.&lt;/author&gt;&lt;author&gt;Saunders, Lauren M.&lt;/author&gt;&lt;author&gt;Queitsch, Christine&lt;/author&gt;&lt;author&gt;Fields, Stanley&lt;/author&gt;&lt;author&gt;Trapnell, Cole&lt;/author&gt;&lt;/authors&gt;&lt;/contributors&gt;&lt;titles&gt;&lt;title&gt;Dimensionality reduction by UMAP to visualize physical and genetic interactions&lt;/title&gt;&lt;secondary-title&gt;Nature Communications&lt;/secondary-title&gt;&lt;/titles&gt;&lt;periodical&gt;&lt;full-title&gt;Nature Communications&lt;/full-title&gt;&lt;/periodical&gt;&lt;pages&gt;1537&lt;/pages&gt;&lt;volume&gt;11&lt;/volume&gt;&lt;number&gt;1&lt;/number&gt;&lt;dates&gt;&lt;year&gt;2020&lt;/year&gt;&lt;pub-dates&gt;&lt;date&gt;2020/03/24&lt;/date&gt;&lt;/pub-dates&gt;&lt;/dates&gt;&lt;isbn&gt;2041-1723&lt;/isbn&gt;&lt;urls&gt;&lt;related-urls&gt;&lt;url&gt;https://doi.org/10.1038/s41467-020-15351-4&lt;/url&gt;&lt;/related-urls&gt;&lt;/urls&gt;&lt;electronic-resource-num&gt;10.1038/s41467-020-15351-4&lt;/electronic-resource-num&gt;&lt;/record&gt;&lt;/Cite&gt;&lt;/EndNote&gt;</w:instrText>
      </w:r>
      <w:r w:rsidR="00393BAE">
        <w:rPr>
          <w:sz w:val="22"/>
          <w:szCs w:val="22"/>
        </w:rPr>
        <w:fldChar w:fldCharType="separate"/>
      </w:r>
      <w:r w:rsidR="00393BAE">
        <w:rPr>
          <w:noProof/>
          <w:sz w:val="22"/>
          <w:szCs w:val="22"/>
        </w:rPr>
        <w:t>[42]</w:t>
      </w:r>
      <w:r w:rsidR="00393BAE">
        <w:rPr>
          <w:sz w:val="22"/>
          <w:szCs w:val="22"/>
        </w:rPr>
        <w:fldChar w:fldCharType="end"/>
      </w:r>
      <w:ins w:id="109" w:author="Norman Packard" w:date="2020-10-13T16:48:00Z">
        <w:r w:rsidR="00B907AB">
          <w:rPr>
            <w:sz w:val="22"/>
            <w:szCs w:val="22"/>
          </w:rPr>
          <w:t>, with points colo</w:t>
        </w:r>
      </w:ins>
      <w:ins w:id="110" w:author="Norman Packard" w:date="2020-10-13T18:58:00Z">
        <w:r w:rsidR="007C40BC">
          <w:rPr>
            <w:sz w:val="22"/>
            <w:szCs w:val="22"/>
          </w:rPr>
          <w:t>u</w:t>
        </w:r>
      </w:ins>
      <w:ins w:id="111" w:author="Norman Packard" w:date="2020-10-13T16:48:00Z">
        <w:r w:rsidR="00B907AB">
          <w:rPr>
            <w:sz w:val="22"/>
            <w:szCs w:val="22"/>
          </w:rPr>
          <w:t>red according to the consensus clustering</w:t>
        </w:r>
      </w:ins>
      <w:r w:rsidR="00F1292F">
        <w:rPr>
          <w:sz w:val="22"/>
          <w:szCs w:val="22"/>
        </w:rPr>
        <w:t xml:space="preserve">. </w:t>
      </w:r>
      <w:r w:rsidR="00F1292F">
        <w:rPr>
          <w:b/>
          <w:bCs/>
          <w:sz w:val="22"/>
          <w:szCs w:val="22"/>
        </w:rPr>
        <w:t>C.</w:t>
      </w:r>
      <w:r w:rsidR="00CE2D64">
        <w:rPr>
          <w:sz w:val="22"/>
          <w:szCs w:val="22"/>
        </w:rPr>
        <w:t xml:space="preserve">  Distributional superposition of all country profiles, with middle deciles colo</w:t>
      </w:r>
      <w:ins w:id="112" w:author="Norman Packard" w:date="2020-10-13T18:58:00Z">
        <w:r w:rsidR="007C40BC">
          <w:rPr>
            <w:sz w:val="22"/>
            <w:szCs w:val="22"/>
          </w:rPr>
          <w:t>u</w:t>
        </w:r>
      </w:ins>
      <w:r w:rsidR="00CE2D64">
        <w:rPr>
          <w:sz w:val="22"/>
          <w:szCs w:val="22"/>
        </w:rPr>
        <w:t>red in red and green, outer deciles colo</w:t>
      </w:r>
      <w:ins w:id="113" w:author="Norman Packard" w:date="2020-10-13T18:58:00Z">
        <w:r w:rsidR="007C40BC">
          <w:rPr>
            <w:sz w:val="22"/>
            <w:szCs w:val="22"/>
          </w:rPr>
          <w:t>u</w:t>
        </w:r>
      </w:ins>
      <w:r w:rsidR="00CE2D64">
        <w:rPr>
          <w:sz w:val="22"/>
          <w:szCs w:val="22"/>
        </w:rPr>
        <w:t xml:space="preserve">red in shades of </w:t>
      </w:r>
      <w:proofErr w:type="spellStart"/>
      <w:r w:rsidR="00CE2D64">
        <w:rPr>
          <w:sz w:val="22"/>
          <w:szCs w:val="22"/>
        </w:rPr>
        <w:t>gray</w:t>
      </w:r>
      <w:proofErr w:type="spellEnd"/>
      <w:ins w:id="114" w:author="Norman Packard" w:date="2020-10-11T20:13:00Z">
        <w:r w:rsidR="0020070B">
          <w:rPr>
            <w:sz w:val="22"/>
            <w:szCs w:val="22"/>
          </w:rPr>
          <w:t xml:space="preserve">, for </w:t>
        </w:r>
      </w:ins>
      <w:ins w:id="115" w:author="Norman Packard" w:date="2020-10-11T20:14:00Z">
        <w:r w:rsidR="0020070B">
          <w:rPr>
            <w:sz w:val="22"/>
            <w:szCs w:val="22"/>
          </w:rPr>
          <w:t>deaths, cases, and test-adjusted cases</w:t>
        </w:r>
      </w:ins>
      <w:ins w:id="116" w:author="Norman Packard" w:date="2020-10-13T17:04:00Z">
        <w:r w:rsidR="00E8656D">
          <w:rPr>
            <w:sz w:val="22"/>
            <w:szCs w:val="22"/>
          </w:rPr>
          <w:t>, shown</w:t>
        </w:r>
      </w:ins>
      <w:ins w:id="117" w:author="Norman Packard" w:date="2020-10-11T22:51:00Z">
        <w:r w:rsidR="0023072A">
          <w:rPr>
            <w:sz w:val="22"/>
            <w:szCs w:val="22"/>
          </w:rPr>
          <w:t xml:space="preserve"> for each class of the</w:t>
        </w:r>
      </w:ins>
      <w:ins w:id="118" w:author="Norman Packard" w:date="2020-10-11T22:52:00Z">
        <w:r w:rsidR="0023072A">
          <w:rPr>
            <w:sz w:val="22"/>
            <w:szCs w:val="22"/>
          </w:rPr>
          <w:t xml:space="preserve"> consensus clustering</w:t>
        </w:r>
      </w:ins>
      <w:ins w:id="119" w:author="Norman Packard" w:date="2020-10-11T20:14:00Z">
        <w:r w:rsidR="0020070B">
          <w:rPr>
            <w:sz w:val="22"/>
            <w:szCs w:val="22"/>
          </w:rPr>
          <w:t>.</w:t>
        </w:r>
      </w:ins>
    </w:p>
    <w:p w14:paraId="4BCF34F4" w14:textId="16974C7D" w:rsidR="00BF7F02" w:rsidRDefault="00BF7F02" w:rsidP="00582E88">
      <w:pPr>
        <w:jc w:val="both"/>
        <w:rPr>
          <w:ins w:id="120" w:author="Norman Packard" w:date="2020-10-13T16:52:00Z"/>
          <w:sz w:val="22"/>
          <w:szCs w:val="22"/>
        </w:rPr>
      </w:pPr>
    </w:p>
    <w:p w14:paraId="1FC5551F" w14:textId="4AB9B377" w:rsidR="00BF7F02" w:rsidRDefault="00BF7F02" w:rsidP="00582E88">
      <w:pPr>
        <w:jc w:val="both"/>
        <w:rPr>
          <w:ins w:id="121" w:author="Norman Packard" w:date="2020-10-13T16:52:00Z"/>
          <w:sz w:val="22"/>
          <w:szCs w:val="22"/>
        </w:rPr>
      </w:pPr>
      <w:ins w:id="122" w:author="Norman Packard" w:date="2020-10-13T16:54:00Z">
        <w:r>
          <w:rPr>
            <w:noProof/>
            <w:sz w:val="22"/>
            <w:szCs w:val="22"/>
          </w:rPr>
          <w:lastRenderedPageBreak/>
          <w:drawing>
            <wp:inline distT="0" distB="0" distL="0" distR="0" wp14:anchorId="5126B2C6" wp14:editId="4BCB2D28">
              <wp:extent cx="5727700" cy="3221355"/>
              <wp:effectExtent l="0" t="0" r="0" b="4445"/>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ins>
    </w:p>
    <w:p w14:paraId="01B098F4" w14:textId="4EFA29E9" w:rsidR="00CA24E5" w:rsidRDefault="00BF7F02" w:rsidP="00582E88">
      <w:pPr>
        <w:jc w:val="both"/>
        <w:rPr>
          <w:noProof/>
        </w:rPr>
      </w:pPr>
      <w:ins w:id="123" w:author="Norman Packard" w:date="2020-10-13T16:52:00Z">
        <w:r>
          <w:rPr>
            <w:b/>
            <w:bCs/>
            <w:sz w:val="22"/>
            <w:szCs w:val="22"/>
          </w:rPr>
          <w:t>Figure 4</w:t>
        </w:r>
      </w:ins>
      <w:ins w:id="124" w:author="Norman Packard" w:date="2020-10-13T16:53:00Z">
        <w:r>
          <w:rPr>
            <w:b/>
            <w:bCs/>
            <w:sz w:val="22"/>
            <w:szCs w:val="22"/>
          </w:rPr>
          <w:t xml:space="preserve">.  </w:t>
        </w:r>
        <w:r>
          <w:rPr>
            <w:sz w:val="22"/>
            <w:szCs w:val="22"/>
          </w:rPr>
          <w:t>Countries coloured by the consensus clustering.</w:t>
        </w:r>
      </w:ins>
      <w:del w:id="125" w:author="Norman Packard" w:date="2020-10-11T20:13:00Z">
        <w:r w:rsidR="00CE2D64" w:rsidDel="0020070B">
          <w:rPr>
            <w:sz w:val="22"/>
            <w:szCs w:val="22"/>
          </w:rPr>
          <w:delText>.</w:delText>
        </w:r>
      </w:del>
      <w:r w:rsidR="00CA24E5">
        <w:rPr>
          <w:noProof/>
        </w:rPr>
        <w:br w:type="page"/>
      </w:r>
    </w:p>
    <w:p w14:paraId="5C540D4D" w14:textId="1D853BA4" w:rsidR="00D5526F" w:rsidRPr="00B05583" w:rsidRDefault="00D5526F" w:rsidP="00B05583">
      <w:pPr>
        <w:jc w:val="both"/>
        <w:rPr>
          <w:sz w:val="22"/>
          <w:szCs w:val="22"/>
        </w:rPr>
      </w:pPr>
    </w:p>
    <w:p w14:paraId="7399EB60" w14:textId="21AABABE"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138" cy="997723"/>
                          </a:xfrm>
                          <a:prstGeom prst="rect">
                            <a:avLst/>
                          </a:prstGeom>
                        </pic:spPr>
                      </pic:pic>
                    </a:graphicData>
                  </a:graphic>
                </wp:inline>
              </w:drawing>
            </w:r>
          </w:p>
        </w:tc>
      </w:tr>
    </w:tbl>
    <w:p w14:paraId="3080F1D1" w14:textId="2B2238FB" w:rsidR="001508F4" w:rsidRDefault="001508F4" w:rsidP="00D5526F"/>
    <w:p w14:paraId="07D80746" w14:textId="2CAC06B7" w:rsidR="00B907AB" w:rsidRDefault="00B907AB" w:rsidP="00FB389E">
      <w:pPr>
        <w:jc w:val="both"/>
        <w:rPr>
          <w:ins w:id="126" w:author="Norman Packard" w:date="2020-10-13T16:45:00Z"/>
          <w:b/>
          <w:bCs/>
          <w:sz w:val="22"/>
          <w:szCs w:val="22"/>
        </w:rPr>
      </w:pPr>
    </w:p>
    <w:p w14:paraId="6891887E" w14:textId="2BD37034" w:rsidR="00831BED" w:rsidRDefault="000702F7" w:rsidP="00FB389E">
      <w:pPr>
        <w:jc w:val="both"/>
        <w:rPr>
          <w:sz w:val="22"/>
          <w:szCs w:val="22"/>
        </w:rPr>
      </w:pPr>
      <w:r w:rsidRPr="00FB389E">
        <w:rPr>
          <w:b/>
          <w:bCs/>
          <w:sz w:val="22"/>
          <w:szCs w:val="22"/>
        </w:rPr>
        <w:t>Fig</w:t>
      </w:r>
      <w:ins w:id="127" w:author="Norman Packard" w:date="2020-10-13T16:54:00Z">
        <w:r w:rsidR="00BF7F02">
          <w:rPr>
            <w:b/>
            <w:bCs/>
            <w:sz w:val="22"/>
            <w:szCs w:val="22"/>
          </w:rPr>
          <w:t>ure 5.</w:t>
        </w:r>
      </w:ins>
      <w:del w:id="128" w:author="Norman Packard" w:date="2020-10-13T16:54:00Z">
        <w:r w:rsidRPr="00FB389E" w:rsidDel="00BF7F02">
          <w:rPr>
            <w:b/>
            <w:bCs/>
            <w:sz w:val="22"/>
            <w:szCs w:val="22"/>
          </w:rPr>
          <w:delText>.</w:delText>
        </w:r>
      </w:del>
      <w:del w:id="129" w:author="Norman Packard" w:date="2020-10-13T16:49:00Z">
        <w:r w:rsidR="000362AC" w:rsidDel="00B907AB">
          <w:rPr>
            <w:b/>
            <w:bCs/>
            <w:sz w:val="22"/>
            <w:szCs w:val="22"/>
          </w:rPr>
          <w:delText>3</w:delText>
        </w:r>
      </w:del>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22549D9E"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0524" cy="6571853"/>
                    </a:xfrm>
                    <a:prstGeom prst="rect">
                      <a:avLst/>
                    </a:prstGeom>
                  </pic:spPr>
                </pic:pic>
              </a:graphicData>
            </a:graphic>
          </wp:inline>
        </w:drawing>
      </w:r>
    </w:p>
    <w:p w14:paraId="21D736C6" w14:textId="7B6DD180" w:rsidR="001E3962" w:rsidRPr="008E1C44" w:rsidRDefault="00D5526F" w:rsidP="00FE5E9E">
      <w:pPr>
        <w:ind w:left="-709" w:right="-478"/>
        <w:jc w:val="both"/>
        <w:rPr>
          <w:sz w:val="22"/>
          <w:szCs w:val="22"/>
        </w:rPr>
      </w:pPr>
      <w:r w:rsidRPr="0010500C">
        <w:rPr>
          <w:b/>
          <w:bCs/>
          <w:sz w:val="22"/>
          <w:szCs w:val="22"/>
        </w:rPr>
        <w:t>Fig</w:t>
      </w:r>
      <w:ins w:id="130" w:author="Norman Packard" w:date="2020-10-13T16:54:00Z">
        <w:r w:rsidR="00BF7F02">
          <w:rPr>
            <w:b/>
            <w:bCs/>
            <w:sz w:val="22"/>
            <w:szCs w:val="22"/>
          </w:rPr>
          <w:t>ure 6.</w:t>
        </w:r>
      </w:ins>
      <w:del w:id="131" w:author="Norman Packard" w:date="2020-10-13T16:54:00Z">
        <w:r w:rsidRPr="0010500C" w:rsidDel="00BF7F02">
          <w:rPr>
            <w:b/>
            <w:bCs/>
            <w:sz w:val="22"/>
            <w:szCs w:val="22"/>
          </w:rPr>
          <w:delText xml:space="preserve">. </w:delText>
        </w:r>
      </w:del>
      <w:del w:id="132" w:author="Norman Packard" w:date="2020-10-13T16:49:00Z">
        <w:r w:rsidR="000362AC" w:rsidDel="00B907AB">
          <w:rPr>
            <w:b/>
            <w:bCs/>
            <w:sz w:val="22"/>
            <w:szCs w:val="22"/>
          </w:rPr>
          <w:delText>4</w:delText>
        </w:r>
      </w:del>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133"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134"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135"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136"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8F236CC" w:rsidR="00BA3A52" w:rsidRDefault="00C35442" w:rsidP="00BA3A52">
      <w:pPr>
        <w:jc w:val="both"/>
        <w:rPr>
          <w:sz w:val="22"/>
          <w:szCs w:val="22"/>
          <w:lang w:val="en-US"/>
        </w:rPr>
      </w:pPr>
      <w:r w:rsidRPr="00AE4C8A">
        <w:rPr>
          <w:b/>
          <w:bCs/>
          <w:sz w:val="22"/>
          <w:szCs w:val="22"/>
        </w:rPr>
        <w:t>Fig</w:t>
      </w:r>
      <w:del w:id="137" w:author="Norman Packard" w:date="2020-10-13T16:54:00Z">
        <w:r w:rsidRPr="00AE4C8A" w:rsidDel="00BF7F02">
          <w:rPr>
            <w:b/>
            <w:bCs/>
            <w:sz w:val="22"/>
            <w:szCs w:val="22"/>
          </w:rPr>
          <w:delText xml:space="preserve">. </w:delText>
        </w:r>
      </w:del>
      <w:del w:id="138" w:author="Norman Packard" w:date="2020-10-13T16:49:00Z">
        <w:r w:rsidR="000362AC" w:rsidDel="00B907AB">
          <w:rPr>
            <w:b/>
            <w:bCs/>
            <w:sz w:val="22"/>
            <w:szCs w:val="22"/>
          </w:rPr>
          <w:delText>5</w:delText>
        </w:r>
      </w:del>
      <w:ins w:id="139" w:author="Norman Packard" w:date="2020-10-13T16:54:00Z">
        <w:r w:rsidR="00BF7F02">
          <w:rPr>
            <w:b/>
            <w:bCs/>
            <w:sz w:val="22"/>
            <w:szCs w:val="22"/>
          </w:rPr>
          <w:t>ure 7</w:t>
        </w:r>
      </w:ins>
      <w:ins w:id="140" w:author="Norman Packard" w:date="2020-10-13T16:55:00Z">
        <w:r w:rsidR="00BF7F02">
          <w:rPr>
            <w:b/>
            <w:bCs/>
            <w:sz w:val="22"/>
            <w:szCs w:val="22"/>
          </w:rPr>
          <w:t>.</w:t>
        </w:r>
      </w:ins>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4741545"/>
                    </a:xfrm>
                    <a:prstGeom prst="rect">
                      <a:avLst/>
                    </a:prstGeom>
                  </pic:spPr>
                </pic:pic>
              </a:graphicData>
            </a:graphic>
          </wp:inline>
        </w:drawing>
      </w:r>
    </w:p>
    <w:p w14:paraId="5BE10574" w14:textId="12D50AB7" w:rsidR="001508F4" w:rsidRPr="00AE4C8A" w:rsidRDefault="00DA1594" w:rsidP="00EC1907">
      <w:pPr>
        <w:jc w:val="both"/>
        <w:rPr>
          <w:sz w:val="22"/>
          <w:szCs w:val="22"/>
        </w:rPr>
      </w:pPr>
      <w:r w:rsidRPr="00AE4C8A">
        <w:rPr>
          <w:b/>
          <w:bCs/>
          <w:sz w:val="22"/>
          <w:szCs w:val="22"/>
        </w:rPr>
        <w:t>Fig</w:t>
      </w:r>
      <w:del w:id="141" w:author="Norman Packard" w:date="2020-10-13T16:55:00Z">
        <w:r w:rsidRPr="00AE4C8A" w:rsidDel="00BF7F02">
          <w:rPr>
            <w:b/>
            <w:bCs/>
            <w:sz w:val="22"/>
            <w:szCs w:val="22"/>
          </w:rPr>
          <w:delText xml:space="preserve">. </w:delText>
        </w:r>
      </w:del>
      <w:del w:id="142" w:author="Norman Packard" w:date="2020-10-13T16:49:00Z">
        <w:r w:rsidR="000362AC" w:rsidDel="00B907AB">
          <w:rPr>
            <w:b/>
            <w:bCs/>
            <w:sz w:val="22"/>
            <w:szCs w:val="22"/>
          </w:rPr>
          <w:delText>6</w:delText>
        </w:r>
      </w:del>
      <w:ins w:id="143" w:author="Norman Packard" w:date="2020-10-13T16:55:00Z">
        <w:r w:rsidR="00BF7F02">
          <w:rPr>
            <w:b/>
            <w:bCs/>
            <w:sz w:val="22"/>
            <w:szCs w:val="22"/>
          </w:rPr>
          <w:t>ure 8.</w:t>
        </w:r>
      </w:ins>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144"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145"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146"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2EDA5E82"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rsidR="00393BAE">
        <w:instrText xml:space="preserve"> ADDIN EN.CITE &lt;EndNote&gt;&lt;Cite&gt;&lt;RecNum&gt;5&lt;/RecNum&gt;&lt;DisplayText&gt;[43]&lt;/DisplayText&gt;&lt;record&gt;&lt;rec-number&gt;5&lt;/rec-number&gt;&lt;foreign-keys&gt;&lt;key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sidR="00393BAE">
        <w:rPr>
          <w:noProof/>
        </w:rPr>
        <w:t>[43]</w:t>
      </w:r>
      <w:r>
        <w:fldChar w:fldCharType="end"/>
      </w:r>
      <w:r>
        <w:t xml:space="preserve"> and by the University of Oxford maintained site Our World in Data (OWID)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147"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0F6BCCFF"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F7BB16C" w:rsidR="004943D1" w:rsidDel="004B752F" w:rsidRDefault="004943D1" w:rsidP="004943D1">
      <w:pPr>
        <w:rPr>
          <w:del w:id="148" w:author="Norman Packard" w:date="2020-10-11T23:02:00Z"/>
        </w:rPr>
      </w:pPr>
      <w:del w:id="149" w:author="Norman Packard" w:date="2020-10-11T23:02:00Z">
        <w:r w:rsidDel="004B752F">
          <w:rPr>
            <w:b/>
            <w:bCs/>
          </w:rPr>
          <w:delText>…</w:delText>
        </w:r>
      </w:del>
    </w:p>
    <w:p w14:paraId="2F6629ED" w14:textId="6E205B69" w:rsidR="004B752F" w:rsidRDefault="004B752F" w:rsidP="004943D1">
      <w:pPr>
        <w:rPr>
          <w:ins w:id="150" w:author="Norman Packard" w:date="2020-10-11T23:02:00Z"/>
        </w:rPr>
      </w:pPr>
      <w:ins w:id="151" w:author="Norman Packard" w:date="2020-10-11T23:02:00Z">
        <w:r>
          <w:t>Data collected for:</w:t>
        </w:r>
      </w:ins>
    </w:p>
    <w:p w14:paraId="6A5FC1E7" w14:textId="6DEB7C22" w:rsidR="004B752F" w:rsidRDefault="004B752F" w:rsidP="004B752F">
      <w:pPr>
        <w:pStyle w:val="ListParagraph"/>
        <w:numPr>
          <w:ilvl w:val="0"/>
          <w:numId w:val="2"/>
        </w:numPr>
        <w:rPr>
          <w:ins w:id="152" w:author="Norman Packard" w:date="2020-10-11T23:02:00Z"/>
        </w:rPr>
      </w:pPr>
      <w:ins w:id="153" w:author="Norman Packard" w:date="2020-10-11T23:02:00Z">
        <w:r>
          <w:t>Deaths</w:t>
        </w:r>
      </w:ins>
    </w:p>
    <w:p w14:paraId="36C5B4C1" w14:textId="5404E214" w:rsidR="004B752F" w:rsidRDefault="004B752F" w:rsidP="004B752F">
      <w:pPr>
        <w:pStyle w:val="ListParagraph"/>
        <w:numPr>
          <w:ilvl w:val="0"/>
          <w:numId w:val="2"/>
        </w:numPr>
        <w:rPr>
          <w:ins w:id="154" w:author="Norman Packard" w:date="2020-10-11T23:02:00Z"/>
        </w:rPr>
      </w:pPr>
      <w:ins w:id="155" w:author="Norman Packard" w:date="2020-10-11T23:02:00Z">
        <w:r>
          <w:t>Cases</w:t>
        </w:r>
      </w:ins>
    </w:p>
    <w:p w14:paraId="31C758CC" w14:textId="04B84867" w:rsidR="004B752F" w:rsidRDefault="004B752F" w:rsidP="004B752F">
      <w:pPr>
        <w:pStyle w:val="ListParagraph"/>
        <w:numPr>
          <w:ilvl w:val="0"/>
          <w:numId w:val="2"/>
        </w:numPr>
        <w:rPr>
          <w:ins w:id="156" w:author="Norman Packard" w:date="2020-10-11T23:02:00Z"/>
        </w:rPr>
      </w:pPr>
      <w:ins w:id="157" w:author="Norman Packard" w:date="2020-10-11T23:02:00Z">
        <w:r>
          <w:t>Test-corrected cases (linear ramp)</w:t>
        </w:r>
      </w:ins>
    </w:p>
    <w:p w14:paraId="2CBE49EC" w14:textId="6513C47A" w:rsidR="004B752F" w:rsidRDefault="004B752F" w:rsidP="004B752F">
      <w:pPr>
        <w:pStyle w:val="ListParagraph"/>
        <w:numPr>
          <w:ilvl w:val="0"/>
          <w:numId w:val="2"/>
        </w:numPr>
        <w:rPr>
          <w:ins w:id="158" w:author="Norman Packard" w:date="2020-10-11T23:03:00Z"/>
        </w:rPr>
      </w:pPr>
      <w:ins w:id="159" w:author="Norman Packard" w:date="2020-10-11T23:02:00Z">
        <w:r>
          <w:t>Test-corrected cases (piecewi</w:t>
        </w:r>
      </w:ins>
      <w:ins w:id="160" w:author="Norman Packard" w:date="2020-10-11T23:03:00Z">
        <w:r>
          <w:t>se-linear fit)</w:t>
        </w:r>
      </w:ins>
    </w:p>
    <w:p w14:paraId="4265642C" w14:textId="41BB397E" w:rsidR="004B752F" w:rsidRDefault="004B752F" w:rsidP="004B752F">
      <w:pPr>
        <w:pStyle w:val="ListParagraph"/>
        <w:numPr>
          <w:ilvl w:val="0"/>
          <w:numId w:val="2"/>
        </w:numPr>
        <w:rPr>
          <w:ins w:id="161" w:author="Norman Packard" w:date="2020-10-11T23:03:00Z"/>
        </w:rPr>
      </w:pPr>
      <w:ins w:id="162" w:author="Norman Packard" w:date="2020-10-11T23:03:00Z">
        <w:r>
          <w:t>Test-corrected cases (nonlinear correction using raw test data)</w:t>
        </w:r>
      </w:ins>
    </w:p>
    <w:p w14:paraId="4699618D" w14:textId="0914446B" w:rsidR="004B752F" w:rsidRDefault="004B752F" w:rsidP="004B752F">
      <w:pPr>
        <w:pStyle w:val="ListParagraph"/>
        <w:numPr>
          <w:ilvl w:val="0"/>
          <w:numId w:val="2"/>
        </w:numPr>
        <w:rPr>
          <w:ins w:id="163" w:author="Norman Packard" w:date="2020-10-11T23:04:00Z"/>
        </w:rPr>
      </w:pPr>
      <w:ins w:id="164" w:author="Norman Packard" w:date="2020-10-11T23:03:00Z">
        <w:r>
          <w:t>Test-corrected cases (nonlinear correc</w:t>
        </w:r>
      </w:ins>
      <w:ins w:id="165" w:author="Norman Packard" w:date="2020-10-11T23:04:00Z">
        <w:r>
          <w:t>tion using piecewise linear fit to test data)</w:t>
        </w:r>
      </w:ins>
    </w:p>
    <w:p w14:paraId="69916F98" w14:textId="21BCCF65" w:rsidR="004B752F" w:rsidRDefault="004B752F" w:rsidP="004B752F">
      <w:pPr>
        <w:rPr>
          <w:ins w:id="166" w:author="Norman Packard" w:date="2020-10-11T23:04:00Z"/>
        </w:rPr>
      </w:pPr>
    </w:p>
    <w:p w14:paraId="636D1A79" w14:textId="75483809" w:rsidR="004B752F" w:rsidRDefault="004B752F" w:rsidP="004B752F">
      <w:pPr>
        <w:rPr>
          <w:ins w:id="167" w:author="Norman Packard" w:date="2020-10-11T23:04:00Z"/>
        </w:rPr>
      </w:pPr>
      <w:ins w:id="168" w:author="Norman Packard" w:date="2020-10-11T23:04:00Z">
        <w:r>
          <w:t>Meta parameters varied:</w:t>
        </w:r>
      </w:ins>
    </w:p>
    <w:p w14:paraId="6E9AA867" w14:textId="0672A47F" w:rsidR="004B752F" w:rsidRDefault="004B752F" w:rsidP="004B752F">
      <w:pPr>
        <w:pStyle w:val="ListParagraph"/>
        <w:numPr>
          <w:ilvl w:val="0"/>
          <w:numId w:val="2"/>
        </w:numPr>
        <w:rPr>
          <w:ins w:id="169" w:author="Norman Packard" w:date="2020-10-11T23:04:00Z"/>
        </w:rPr>
      </w:pPr>
      <w:ins w:id="170" w:author="Norman Packard" w:date="2020-10-11T23:04:00Z">
        <w:r>
          <w:t>FPCA: number of components used in fit, from 3 to 15</w:t>
        </w:r>
      </w:ins>
    </w:p>
    <w:p w14:paraId="771D4D83" w14:textId="4A69607F" w:rsidR="004B752F" w:rsidRPr="004B752F" w:rsidRDefault="004B752F" w:rsidP="004B752F">
      <w:pPr>
        <w:pStyle w:val="ListParagraph"/>
        <w:numPr>
          <w:ilvl w:val="0"/>
          <w:numId w:val="2"/>
        </w:numPr>
        <w:pPrChange w:id="171" w:author="Norman Packard" w:date="2020-10-11T23:04:00Z">
          <w:pPr/>
        </w:pPrChange>
      </w:pPr>
      <w:ins w:id="172" w:author="Norman Packard" w:date="2020-10-11T23:04:00Z">
        <w:r>
          <w:t>HDBS</w:t>
        </w:r>
      </w:ins>
      <w:ins w:id="173" w:author="Norman Packard" w:date="2020-10-11T23:05:00Z">
        <w:r>
          <w:t xml:space="preserve">CAN: </w:t>
        </w:r>
      </w:ins>
    </w:p>
    <w:p w14:paraId="098F151D" w14:textId="3BB3D17E" w:rsidR="0012162E" w:rsidRPr="0012162E" w:rsidRDefault="0012162E" w:rsidP="0012162E">
      <w:pPr>
        <w:pStyle w:val="ListParagraph"/>
        <w:numPr>
          <w:ilvl w:val="0"/>
          <w:numId w:val="2"/>
        </w:numPr>
        <w:rPr>
          <w:ins w:id="174" w:author="Norman Packard" w:date="2020-10-13T14:22:00Z"/>
          <w:rFonts w:ascii="Times New Roman" w:eastAsia="Times New Roman" w:hAnsi="Times New Roman" w:cs="Times New Roman"/>
          <w:lang w:val="en-US" w:eastAsia="ja-JP"/>
        </w:rPr>
      </w:pPr>
      <w:ins w:id="175" w:author="Norman Packard" w:date="2020-10-13T14:22:00Z">
        <w:r w:rsidRPr="0012162E">
          <w:rPr>
            <w:noProof/>
          </w:rPr>
          <w:lastRenderedPageBreak/>
          <w:drawing>
            <wp:inline distT="0" distB="0" distL="0" distR="0" wp14:anchorId="688676F9" wp14:editId="67E0F214">
              <wp:extent cx="2001520" cy="8864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1520" cy="8864600"/>
                      </a:xfrm>
                      <a:prstGeom prst="rect">
                        <a:avLst/>
                      </a:prstGeom>
                      <a:noFill/>
                      <a:ln>
                        <a:noFill/>
                      </a:ln>
                    </pic:spPr>
                  </pic:pic>
                </a:graphicData>
              </a:graphic>
            </wp:inline>
          </w:drawing>
        </w:r>
      </w:ins>
    </w:p>
    <w:p w14:paraId="48D07F5D" w14:textId="2009C021" w:rsidR="0023072A" w:rsidRDefault="0023072A" w:rsidP="0023072A">
      <w:pPr>
        <w:rPr>
          <w:ins w:id="176" w:author="Norman Packard" w:date="2020-10-11T23:07:00Z"/>
          <w:rFonts w:ascii="Times New Roman" w:eastAsia="Times New Roman" w:hAnsi="Times New Roman" w:cs="Times New Roman"/>
          <w:lang w:val="en-US" w:eastAsia="ja-JP"/>
        </w:rPr>
      </w:pPr>
    </w:p>
    <w:p w14:paraId="0A3F4032" w14:textId="7A138B46" w:rsidR="004B752F" w:rsidRDefault="004B752F" w:rsidP="0023072A">
      <w:pPr>
        <w:rPr>
          <w:ins w:id="177" w:author="Norman Packard" w:date="2020-10-11T23:13:00Z"/>
          <w:rFonts w:ascii="Times New Roman" w:eastAsia="Times New Roman" w:hAnsi="Times New Roman" w:cs="Times New Roman"/>
          <w:lang w:val="en-US" w:eastAsia="ja-JP"/>
        </w:rPr>
      </w:pPr>
    </w:p>
    <w:p w14:paraId="5AD2E494" w14:textId="46C02DF6" w:rsidR="004B752F" w:rsidRDefault="004B752F" w:rsidP="0012162E">
      <w:pPr>
        <w:rPr>
          <w:ins w:id="178" w:author="Norman Packard" w:date="2020-10-11T23:13:00Z"/>
          <w:lang w:val="en-US" w:eastAsia="ja-JP"/>
        </w:rPr>
      </w:pPr>
      <w:ins w:id="179" w:author="Norman Packard" w:date="2020-10-11T23:13:00Z">
        <w:r>
          <w:rPr>
            <w:lang w:val="en-US" w:eastAsia="ja-JP"/>
          </w:rPr>
          <w:t>C</w:t>
        </w:r>
      </w:ins>
      <w:ins w:id="180" w:author="Norman Packard" w:date="2020-10-13T14:23:00Z">
        <w:r w:rsidR="007E53A8">
          <w:rPr>
            <w:lang w:val="en-US" w:eastAsia="ja-JP"/>
          </w:rPr>
          <w:t>ountries from c</w:t>
        </w:r>
      </w:ins>
      <w:ins w:id="181" w:author="Norman Packard" w:date="2020-10-11T23:13:00Z">
        <w:r>
          <w:rPr>
            <w:lang w:val="en-US" w:eastAsia="ja-JP"/>
          </w:rPr>
          <w:t>onsensus clustering:</w:t>
        </w:r>
      </w:ins>
    </w:p>
    <w:p w14:paraId="781B5E8D" w14:textId="77777777" w:rsidR="004B752F" w:rsidRDefault="004B752F" w:rsidP="0023072A">
      <w:pPr>
        <w:rPr>
          <w:ins w:id="182" w:author="Norman Packard" w:date="2020-10-11T23:07:00Z"/>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Change w:id="183" w:author="Norman Packard" w:date="2020-10-13T14:19:00Z">
          <w:tblPr>
            <w:tblStyle w:val="TableGrid"/>
            <w:tblW w:w="0" w:type="auto"/>
            <w:tblLook w:val="04A0" w:firstRow="1" w:lastRow="0" w:firstColumn="1" w:lastColumn="0" w:noHBand="0" w:noVBand="1"/>
          </w:tblPr>
        </w:tblPrChange>
      </w:tblPr>
      <w:tblGrid>
        <w:gridCol w:w="1686"/>
        <w:gridCol w:w="1950"/>
        <w:gridCol w:w="1955"/>
        <w:gridCol w:w="1925"/>
        <w:gridCol w:w="1494"/>
        <w:tblGridChange w:id="184">
          <w:tblGrid>
            <w:gridCol w:w="2252"/>
            <w:gridCol w:w="2252"/>
            <w:gridCol w:w="2253"/>
            <w:gridCol w:w="2253"/>
            <w:gridCol w:w="2253"/>
          </w:tblGrid>
        </w:tblGridChange>
      </w:tblGrid>
      <w:tr w:rsidR="0012162E" w14:paraId="739B4488" w14:textId="47299083" w:rsidTr="0012162E">
        <w:trPr>
          <w:ins w:id="185" w:author="Norman Packard" w:date="2020-10-11T23:11:00Z"/>
        </w:trPr>
        <w:tc>
          <w:tcPr>
            <w:tcW w:w="1686" w:type="dxa"/>
            <w:tcPrChange w:id="186" w:author="Norman Packard" w:date="2020-10-13T14:19:00Z">
              <w:tcPr>
                <w:tcW w:w="2252" w:type="dxa"/>
              </w:tcPr>
            </w:tcPrChange>
          </w:tcPr>
          <w:p w14:paraId="2701805D" w14:textId="007DFBE1" w:rsidR="0012162E" w:rsidRDefault="0012162E" w:rsidP="0012162E">
            <w:pPr>
              <w:rPr>
                <w:ins w:id="187" w:author="Norman Packard" w:date="2020-10-11T23:11:00Z"/>
                <w:lang w:val="en-US"/>
              </w:rPr>
            </w:pPr>
            <w:ins w:id="188" w:author="Norman Packard" w:date="2020-10-11T23:12:00Z">
              <w:r>
                <w:rPr>
                  <w:lang w:val="en-US"/>
                </w:rPr>
                <w:t>Class 1</w:t>
              </w:r>
            </w:ins>
          </w:p>
        </w:tc>
        <w:tc>
          <w:tcPr>
            <w:tcW w:w="1950" w:type="dxa"/>
            <w:tcPrChange w:id="189" w:author="Norman Packard" w:date="2020-10-13T14:19:00Z">
              <w:tcPr>
                <w:tcW w:w="2252" w:type="dxa"/>
              </w:tcPr>
            </w:tcPrChange>
          </w:tcPr>
          <w:p w14:paraId="7FA63B3C" w14:textId="44EB60BB" w:rsidR="0012162E" w:rsidRDefault="0012162E" w:rsidP="00393BAE">
            <w:pPr>
              <w:rPr>
                <w:ins w:id="190" w:author="Norman Packard" w:date="2020-10-11T23:11:00Z"/>
                <w:lang w:val="en-US"/>
              </w:rPr>
            </w:pPr>
            <w:ins w:id="191" w:author="Norman Packard" w:date="2020-10-11T23:12:00Z">
              <w:r>
                <w:rPr>
                  <w:lang w:val="en-US"/>
                </w:rPr>
                <w:t>Class 2</w:t>
              </w:r>
            </w:ins>
          </w:p>
        </w:tc>
        <w:tc>
          <w:tcPr>
            <w:tcW w:w="1955" w:type="dxa"/>
            <w:tcPrChange w:id="192" w:author="Norman Packard" w:date="2020-10-13T14:19:00Z">
              <w:tcPr>
                <w:tcW w:w="2253" w:type="dxa"/>
              </w:tcPr>
            </w:tcPrChange>
          </w:tcPr>
          <w:p w14:paraId="273B69A1" w14:textId="02B72593" w:rsidR="0012162E" w:rsidRDefault="0012162E" w:rsidP="007C40BC">
            <w:pPr>
              <w:rPr>
                <w:ins w:id="193" w:author="Norman Packard" w:date="2020-10-11T23:11:00Z"/>
                <w:lang w:val="en-US"/>
              </w:rPr>
            </w:pPr>
            <w:ins w:id="194" w:author="Norman Packard" w:date="2020-10-11T23:12:00Z">
              <w:r>
                <w:rPr>
                  <w:lang w:val="en-US"/>
                </w:rPr>
                <w:t>Class 3</w:t>
              </w:r>
            </w:ins>
          </w:p>
        </w:tc>
        <w:tc>
          <w:tcPr>
            <w:tcW w:w="1925" w:type="dxa"/>
            <w:tcPrChange w:id="195" w:author="Norman Packard" w:date="2020-10-13T14:19:00Z">
              <w:tcPr>
                <w:tcW w:w="2253" w:type="dxa"/>
              </w:tcPr>
            </w:tcPrChange>
          </w:tcPr>
          <w:p w14:paraId="2D5010A5" w14:textId="0BFEFD6A" w:rsidR="0012162E" w:rsidRDefault="0012162E" w:rsidP="0012162E">
            <w:pPr>
              <w:rPr>
                <w:ins w:id="196" w:author="Norman Packard" w:date="2020-10-11T23:11:00Z"/>
                <w:lang w:val="en-US"/>
              </w:rPr>
              <w:pPrChange w:id="197" w:author="Norman Packard" w:date="2020-10-13T14:21:00Z">
                <w:pPr/>
              </w:pPrChange>
            </w:pPr>
            <w:ins w:id="198" w:author="Norman Packard" w:date="2020-10-13T14:21:00Z">
              <w:r>
                <w:rPr>
                  <w:lang w:val="en-US"/>
                </w:rPr>
                <w:t>Class 4</w:t>
              </w:r>
            </w:ins>
          </w:p>
        </w:tc>
        <w:tc>
          <w:tcPr>
            <w:tcW w:w="1494" w:type="dxa"/>
            <w:tcPrChange w:id="199" w:author="Norman Packard" w:date="2020-10-13T14:19:00Z">
              <w:tcPr>
                <w:tcW w:w="2253" w:type="dxa"/>
              </w:tcPr>
            </w:tcPrChange>
          </w:tcPr>
          <w:p w14:paraId="2099D64C" w14:textId="3938D0BD" w:rsidR="0012162E" w:rsidRDefault="0012162E" w:rsidP="0012162E">
            <w:pPr>
              <w:rPr>
                <w:ins w:id="200" w:author="Norman Packard" w:date="2020-10-13T14:19:00Z"/>
                <w:lang w:val="en-US"/>
              </w:rPr>
              <w:pPrChange w:id="201" w:author="Norman Packard" w:date="2020-10-13T14:21:00Z">
                <w:pPr>
                  <w:jc w:val="center"/>
                </w:pPr>
              </w:pPrChange>
            </w:pPr>
            <w:proofErr w:type="spellStart"/>
            <w:ins w:id="202" w:author="Norman Packard" w:date="2020-10-13T14:21:00Z">
              <w:r>
                <w:rPr>
                  <w:lang w:val="en-US"/>
                </w:rPr>
                <w:t>Unclustered</w:t>
              </w:r>
            </w:ins>
            <w:proofErr w:type="spellEnd"/>
          </w:p>
        </w:tc>
      </w:tr>
      <w:tr w:rsidR="0012162E" w14:paraId="30278961" w14:textId="48BED9E1" w:rsidTr="0012162E">
        <w:trPr>
          <w:ins w:id="203" w:author="Norman Packard" w:date="2020-10-11T23:11:00Z"/>
        </w:trPr>
        <w:tc>
          <w:tcPr>
            <w:tcW w:w="1686" w:type="dxa"/>
            <w:tcPrChange w:id="204" w:author="Norman Packard" w:date="2020-10-13T14:19:00Z">
              <w:tcPr>
                <w:tcW w:w="2252" w:type="dxa"/>
              </w:tcPr>
            </w:tcPrChange>
          </w:tcPr>
          <w:p w14:paraId="5EA8233E" w14:textId="77777777" w:rsidR="0012162E" w:rsidRDefault="0012162E" w:rsidP="0012162E">
            <w:pPr>
              <w:rPr>
                <w:ins w:id="205" w:author="Norman Packard" w:date="2020-10-13T14:19:00Z"/>
              </w:rPr>
              <w:pPrChange w:id="206" w:author="Norman Packard" w:date="2020-10-13T14:21:00Z">
                <w:pPr>
                  <w:pStyle w:val="HTMLPreformatted"/>
                  <w:wordWrap w:val="0"/>
                  <w:textAlignment w:val="baseline"/>
                </w:pPr>
              </w:pPrChange>
            </w:pPr>
            <w:ins w:id="207" w:author="Norman Packard" w:date="2020-10-13T14:19:00Z">
              <w:r>
                <w:t>Armenia</w:t>
              </w:r>
            </w:ins>
          </w:p>
          <w:p w14:paraId="735CE57A" w14:textId="77777777" w:rsidR="0012162E" w:rsidRDefault="0012162E" w:rsidP="0012162E">
            <w:pPr>
              <w:rPr>
                <w:ins w:id="208" w:author="Norman Packard" w:date="2020-10-13T14:19:00Z"/>
              </w:rPr>
              <w:pPrChange w:id="209" w:author="Norman Packard" w:date="2020-10-13T14:21:00Z">
                <w:pPr>
                  <w:pStyle w:val="HTMLPreformatted"/>
                  <w:wordWrap w:val="0"/>
                  <w:textAlignment w:val="baseline"/>
                </w:pPr>
              </w:pPrChange>
            </w:pPr>
            <w:ins w:id="210" w:author="Norman Packard" w:date="2020-10-13T14:19:00Z">
              <w:r>
                <w:t>Azerbaijan</w:t>
              </w:r>
            </w:ins>
          </w:p>
          <w:p w14:paraId="4DDC5EFF" w14:textId="77777777" w:rsidR="0012162E" w:rsidRDefault="0012162E" w:rsidP="0012162E">
            <w:pPr>
              <w:rPr>
                <w:ins w:id="211" w:author="Norman Packard" w:date="2020-10-13T14:19:00Z"/>
              </w:rPr>
              <w:pPrChange w:id="212" w:author="Norman Packard" w:date="2020-10-13T14:21:00Z">
                <w:pPr>
                  <w:pStyle w:val="HTMLPreformatted"/>
                  <w:wordWrap w:val="0"/>
                  <w:textAlignment w:val="baseline"/>
                </w:pPr>
              </w:pPrChange>
            </w:pPr>
            <w:ins w:id="213" w:author="Norman Packard" w:date="2020-10-13T14:19:00Z">
              <w:r>
                <w:t>Belarus</w:t>
              </w:r>
            </w:ins>
          </w:p>
          <w:p w14:paraId="1A354936" w14:textId="77777777" w:rsidR="0012162E" w:rsidRDefault="0012162E" w:rsidP="0012162E">
            <w:pPr>
              <w:rPr>
                <w:ins w:id="214" w:author="Norman Packard" w:date="2020-10-13T14:19:00Z"/>
              </w:rPr>
              <w:pPrChange w:id="215" w:author="Norman Packard" w:date="2020-10-13T14:21:00Z">
                <w:pPr>
                  <w:pStyle w:val="HTMLPreformatted"/>
                  <w:wordWrap w:val="0"/>
                  <w:textAlignment w:val="baseline"/>
                </w:pPr>
              </w:pPrChange>
            </w:pPr>
            <w:ins w:id="216" w:author="Norman Packard" w:date="2020-10-13T14:19:00Z">
              <w:r>
                <w:t>Chile</w:t>
              </w:r>
            </w:ins>
          </w:p>
          <w:p w14:paraId="094657AA" w14:textId="77777777" w:rsidR="0012162E" w:rsidRDefault="0012162E" w:rsidP="0012162E">
            <w:pPr>
              <w:rPr>
                <w:ins w:id="217" w:author="Norman Packard" w:date="2020-10-13T14:19:00Z"/>
              </w:rPr>
              <w:pPrChange w:id="218" w:author="Norman Packard" w:date="2020-10-13T14:21:00Z">
                <w:pPr>
                  <w:pStyle w:val="HTMLPreformatted"/>
                  <w:wordWrap w:val="0"/>
                  <w:textAlignment w:val="baseline"/>
                </w:pPr>
              </w:pPrChange>
            </w:pPr>
            <w:ins w:id="219" w:author="Norman Packard" w:date="2020-10-13T14:19:00Z">
              <w:r>
                <w:t>Egypt</w:t>
              </w:r>
            </w:ins>
          </w:p>
          <w:p w14:paraId="6A9DCD54" w14:textId="77777777" w:rsidR="0012162E" w:rsidRPr="0012162E" w:rsidRDefault="0012162E" w:rsidP="0012162E">
            <w:pPr>
              <w:rPr>
                <w:ins w:id="220" w:author="Norman Packard" w:date="2020-10-13T14:19:00Z"/>
                <w:lang w:val="it-IT"/>
                <w:rPrChange w:id="221" w:author="Norman Packard" w:date="2020-10-13T14:19:00Z">
                  <w:rPr>
                    <w:ins w:id="222" w:author="Norman Packard" w:date="2020-10-13T14:19:00Z"/>
                    <w:color w:val="000000"/>
                    <w:sz w:val="21"/>
                    <w:szCs w:val="21"/>
                  </w:rPr>
                </w:rPrChange>
              </w:rPr>
              <w:pPrChange w:id="223" w:author="Norman Packard" w:date="2020-10-13T14:21:00Z">
                <w:pPr>
                  <w:pStyle w:val="HTMLPreformatted"/>
                  <w:wordWrap w:val="0"/>
                  <w:textAlignment w:val="baseline"/>
                </w:pPr>
              </w:pPrChange>
            </w:pPr>
            <w:proofErr w:type="spellStart"/>
            <w:ins w:id="224" w:author="Norman Packard" w:date="2020-10-13T14:19:00Z">
              <w:r w:rsidRPr="0012162E">
                <w:rPr>
                  <w:lang w:val="it-IT"/>
                  <w:rPrChange w:id="225" w:author="Norman Packard" w:date="2020-10-13T14:19:00Z">
                    <w:rPr>
                      <w:color w:val="000000"/>
                      <w:sz w:val="21"/>
                      <w:szCs w:val="21"/>
                    </w:rPr>
                  </w:rPrChange>
                </w:rPr>
                <w:t>El</w:t>
              </w:r>
              <w:proofErr w:type="spellEnd"/>
              <w:r w:rsidRPr="0012162E">
                <w:rPr>
                  <w:lang w:val="it-IT"/>
                  <w:rPrChange w:id="226" w:author="Norman Packard" w:date="2020-10-13T14:19:00Z">
                    <w:rPr>
                      <w:color w:val="000000"/>
                      <w:sz w:val="21"/>
                      <w:szCs w:val="21"/>
                    </w:rPr>
                  </w:rPrChange>
                </w:rPr>
                <w:t xml:space="preserve"> Salvador</w:t>
              </w:r>
            </w:ins>
          </w:p>
          <w:p w14:paraId="42DAEEAD" w14:textId="77777777" w:rsidR="0012162E" w:rsidRPr="0012162E" w:rsidRDefault="0012162E" w:rsidP="0012162E">
            <w:pPr>
              <w:rPr>
                <w:ins w:id="227" w:author="Norman Packard" w:date="2020-10-13T14:19:00Z"/>
                <w:lang w:val="it-IT"/>
                <w:rPrChange w:id="228" w:author="Norman Packard" w:date="2020-10-13T14:19:00Z">
                  <w:rPr>
                    <w:ins w:id="229" w:author="Norman Packard" w:date="2020-10-13T14:19:00Z"/>
                    <w:color w:val="000000"/>
                    <w:sz w:val="21"/>
                    <w:szCs w:val="21"/>
                  </w:rPr>
                </w:rPrChange>
              </w:rPr>
              <w:pPrChange w:id="230" w:author="Norman Packard" w:date="2020-10-13T14:21:00Z">
                <w:pPr>
                  <w:pStyle w:val="HTMLPreformatted"/>
                  <w:wordWrap w:val="0"/>
                  <w:textAlignment w:val="baseline"/>
                </w:pPr>
              </w:pPrChange>
            </w:pPr>
            <w:ins w:id="231" w:author="Norman Packard" w:date="2020-10-13T14:19:00Z">
              <w:r w:rsidRPr="0012162E">
                <w:rPr>
                  <w:lang w:val="it-IT"/>
                  <w:rPrChange w:id="232" w:author="Norman Packard" w:date="2020-10-13T14:19:00Z">
                    <w:rPr>
                      <w:color w:val="000000"/>
                      <w:sz w:val="21"/>
                      <w:szCs w:val="21"/>
                    </w:rPr>
                  </w:rPrChange>
                </w:rPr>
                <w:t>Iran</w:t>
              </w:r>
            </w:ins>
          </w:p>
          <w:p w14:paraId="6403308C" w14:textId="77777777" w:rsidR="0012162E" w:rsidRPr="0012162E" w:rsidRDefault="0012162E" w:rsidP="0012162E">
            <w:pPr>
              <w:rPr>
                <w:ins w:id="233" w:author="Norman Packard" w:date="2020-10-13T14:19:00Z"/>
                <w:lang w:val="it-IT"/>
                <w:rPrChange w:id="234" w:author="Norman Packard" w:date="2020-10-13T14:19:00Z">
                  <w:rPr>
                    <w:ins w:id="235" w:author="Norman Packard" w:date="2020-10-13T14:19:00Z"/>
                    <w:color w:val="000000"/>
                    <w:sz w:val="21"/>
                    <w:szCs w:val="21"/>
                  </w:rPr>
                </w:rPrChange>
              </w:rPr>
              <w:pPrChange w:id="236" w:author="Norman Packard" w:date="2020-10-13T14:21:00Z">
                <w:pPr>
                  <w:pStyle w:val="HTMLPreformatted"/>
                  <w:wordWrap w:val="0"/>
                  <w:textAlignment w:val="baseline"/>
                </w:pPr>
              </w:pPrChange>
            </w:pPr>
            <w:ins w:id="237" w:author="Norman Packard" w:date="2020-10-13T14:19:00Z">
              <w:r w:rsidRPr="0012162E">
                <w:rPr>
                  <w:lang w:val="it-IT"/>
                  <w:rPrChange w:id="238" w:author="Norman Packard" w:date="2020-10-13T14:19:00Z">
                    <w:rPr>
                      <w:color w:val="000000"/>
                      <w:sz w:val="21"/>
                      <w:szCs w:val="21"/>
                    </w:rPr>
                  </w:rPrChange>
                </w:rPr>
                <w:t>Oman</w:t>
              </w:r>
            </w:ins>
          </w:p>
          <w:p w14:paraId="696A528F" w14:textId="77777777" w:rsidR="0012162E" w:rsidRPr="0012162E" w:rsidRDefault="0012162E" w:rsidP="0012162E">
            <w:pPr>
              <w:rPr>
                <w:ins w:id="239" w:author="Norman Packard" w:date="2020-10-13T14:19:00Z"/>
                <w:lang w:val="it-IT"/>
                <w:rPrChange w:id="240" w:author="Norman Packard" w:date="2020-10-13T14:19:00Z">
                  <w:rPr>
                    <w:ins w:id="241" w:author="Norman Packard" w:date="2020-10-13T14:19:00Z"/>
                    <w:color w:val="000000"/>
                    <w:sz w:val="21"/>
                    <w:szCs w:val="21"/>
                  </w:rPr>
                </w:rPrChange>
              </w:rPr>
              <w:pPrChange w:id="242" w:author="Norman Packard" w:date="2020-10-13T14:21:00Z">
                <w:pPr>
                  <w:pStyle w:val="HTMLPreformatted"/>
                  <w:wordWrap w:val="0"/>
                  <w:textAlignment w:val="baseline"/>
                </w:pPr>
              </w:pPrChange>
            </w:pPr>
            <w:ins w:id="243" w:author="Norman Packard" w:date="2020-10-13T14:19:00Z">
              <w:r w:rsidRPr="0012162E">
                <w:rPr>
                  <w:lang w:val="it-IT"/>
                  <w:rPrChange w:id="244" w:author="Norman Packard" w:date="2020-10-13T14:19:00Z">
                    <w:rPr>
                      <w:color w:val="000000"/>
                      <w:sz w:val="21"/>
                      <w:szCs w:val="21"/>
                    </w:rPr>
                  </w:rPrChange>
                </w:rPr>
                <w:t>Pakistan</w:t>
              </w:r>
            </w:ins>
          </w:p>
          <w:p w14:paraId="2EEE20C6" w14:textId="77777777" w:rsidR="0012162E" w:rsidRPr="0012162E" w:rsidRDefault="0012162E" w:rsidP="0012162E">
            <w:pPr>
              <w:rPr>
                <w:ins w:id="245" w:author="Norman Packard" w:date="2020-10-13T14:19:00Z"/>
                <w:lang w:val="it-IT"/>
                <w:rPrChange w:id="246" w:author="Norman Packard" w:date="2020-10-13T14:19:00Z">
                  <w:rPr>
                    <w:ins w:id="247" w:author="Norman Packard" w:date="2020-10-13T14:19:00Z"/>
                    <w:color w:val="000000"/>
                    <w:sz w:val="21"/>
                    <w:szCs w:val="21"/>
                  </w:rPr>
                </w:rPrChange>
              </w:rPr>
              <w:pPrChange w:id="248" w:author="Norman Packard" w:date="2020-10-13T14:21:00Z">
                <w:pPr>
                  <w:pStyle w:val="HTMLPreformatted"/>
                  <w:wordWrap w:val="0"/>
                  <w:textAlignment w:val="baseline"/>
                </w:pPr>
              </w:pPrChange>
            </w:pPr>
            <w:ins w:id="249" w:author="Norman Packard" w:date="2020-10-13T14:19:00Z">
              <w:r w:rsidRPr="0012162E">
                <w:rPr>
                  <w:lang w:val="it-IT"/>
                  <w:rPrChange w:id="250" w:author="Norman Packard" w:date="2020-10-13T14:19:00Z">
                    <w:rPr>
                      <w:color w:val="000000"/>
                      <w:sz w:val="21"/>
                      <w:szCs w:val="21"/>
                    </w:rPr>
                  </w:rPrChange>
                </w:rPr>
                <w:t>Russia</w:t>
              </w:r>
            </w:ins>
          </w:p>
          <w:p w14:paraId="006C2A32" w14:textId="77777777" w:rsidR="0012162E" w:rsidRDefault="0012162E" w:rsidP="0012162E">
            <w:pPr>
              <w:rPr>
                <w:ins w:id="251" w:author="Norman Packard" w:date="2020-10-13T14:19:00Z"/>
              </w:rPr>
              <w:pPrChange w:id="252" w:author="Norman Packard" w:date="2020-10-13T14:21:00Z">
                <w:pPr>
                  <w:pStyle w:val="HTMLPreformatted"/>
                  <w:wordWrap w:val="0"/>
                  <w:textAlignment w:val="baseline"/>
                </w:pPr>
              </w:pPrChange>
            </w:pPr>
            <w:ins w:id="253" w:author="Norman Packard" w:date="2020-10-13T14:19:00Z">
              <w:r>
                <w:t>Saudi Arabia</w:t>
              </w:r>
            </w:ins>
          </w:p>
          <w:p w14:paraId="509B609B" w14:textId="77777777" w:rsidR="0012162E" w:rsidRDefault="0012162E" w:rsidP="0012162E">
            <w:pPr>
              <w:rPr>
                <w:ins w:id="254" w:author="Norman Packard" w:date="2020-10-13T14:19:00Z"/>
              </w:rPr>
              <w:pPrChange w:id="255" w:author="Norman Packard" w:date="2020-10-13T14:21:00Z">
                <w:pPr>
                  <w:pStyle w:val="HTMLPreformatted"/>
                  <w:wordWrap w:val="0"/>
                  <w:textAlignment w:val="baseline"/>
                </w:pPr>
              </w:pPrChange>
            </w:pPr>
            <w:ins w:id="256" w:author="Norman Packard" w:date="2020-10-13T14:19:00Z">
              <w:r>
                <w:t>Sweden</w:t>
              </w:r>
            </w:ins>
          </w:p>
          <w:p w14:paraId="73D60D19" w14:textId="77777777" w:rsidR="0012162E" w:rsidRDefault="0012162E" w:rsidP="0012162E">
            <w:pPr>
              <w:rPr>
                <w:ins w:id="257" w:author="Norman Packard" w:date="2020-10-13T14:19:00Z"/>
              </w:rPr>
              <w:pPrChange w:id="258" w:author="Norman Packard" w:date="2020-10-13T14:21:00Z">
                <w:pPr>
                  <w:pStyle w:val="HTMLPreformatted"/>
                  <w:wordWrap w:val="0"/>
                  <w:textAlignment w:val="baseline"/>
                </w:pPr>
              </w:pPrChange>
            </w:pPr>
            <w:ins w:id="259" w:author="Norman Packard" w:date="2020-10-13T14:19:00Z">
              <w:r>
                <w:t>United Arab Emirates</w:t>
              </w:r>
            </w:ins>
          </w:p>
          <w:p w14:paraId="26A11742" w14:textId="6DE0C2F1" w:rsidR="0012162E" w:rsidRDefault="0012162E" w:rsidP="0012162E">
            <w:pPr>
              <w:rPr>
                <w:ins w:id="260" w:author="Norman Packard" w:date="2020-10-11T23:11:00Z"/>
                <w:rFonts w:ascii="Times New Roman" w:eastAsia="Times New Roman" w:hAnsi="Times New Roman" w:cs="Times New Roman"/>
                <w:lang w:val="en-US"/>
              </w:rPr>
            </w:pPr>
          </w:p>
        </w:tc>
        <w:tc>
          <w:tcPr>
            <w:tcW w:w="1950" w:type="dxa"/>
            <w:tcPrChange w:id="261" w:author="Norman Packard" w:date="2020-10-13T14:19:00Z">
              <w:tcPr>
                <w:tcW w:w="2252" w:type="dxa"/>
              </w:tcPr>
            </w:tcPrChange>
          </w:tcPr>
          <w:p w14:paraId="0455AD46" w14:textId="77777777" w:rsidR="0012162E" w:rsidRDefault="0012162E" w:rsidP="0012162E">
            <w:pPr>
              <w:rPr>
                <w:ins w:id="262" w:author="Norman Packard" w:date="2020-10-13T14:20:00Z"/>
              </w:rPr>
              <w:pPrChange w:id="263" w:author="Norman Packard" w:date="2020-10-13T14:21:00Z">
                <w:pPr>
                  <w:pStyle w:val="HTMLPreformatted"/>
                  <w:wordWrap w:val="0"/>
                  <w:textAlignment w:val="baseline"/>
                </w:pPr>
              </w:pPrChange>
            </w:pPr>
            <w:ins w:id="264" w:author="Norman Packard" w:date="2020-10-13T14:20:00Z">
              <w:r>
                <w:t>Austria</w:t>
              </w:r>
            </w:ins>
          </w:p>
          <w:p w14:paraId="65E4F719" w14:textId="77777777" w:rsidR="0012162E" w:rsidRDefault="0012162E" w:rsidP="0012162E">
            <w:pPr>
              <w:rPr>
                <w:ins w:id="265" w:author="Norman Packard" w:date="2020-10-13T14:20:00Z"/>
              </w:rPr>
              <w:pPrChange w:id="266" w:author="Norman Packard" w:date="2020-10-13T14:21:00Z">
                <w:pPr>
                  <w:pStyle w:val="HTMLPreformatted"/>
                  <w:wordWrap w:val="0"/>
                  <w:textAlignment w:val="baseline"/>
                </w:pPr>
              </w:pPrChange>
            </w:pPr>
            <w:ins w:id="267" w:author="Norman Packard" w:date="2020-10-13T14:20:00Z">
              <w:r>
                <w:t>Belgium</w:t>
              </w:r>
            </w:ins>
          </w:p>
          <w:p w14:paraId="1BE85B6B" w14:textId="77777777" w:rsidR="0012162E" w:rsidRDefault="0012162E" w:rsidP="0012162E">
            <w:pPr>
              <w:rPr>
                <w:ins w:id="268" w:author="Norman Packard" w:date="2020-10-13T14:20:00Z"/>
              </w:rPr>
              <w:pPrChange w:id="269" w:author="Norman Packard" w:date="2020-10-13T14:21:00Z">
                <w:pPr>
                  <w:pStyle w:val="HTMLPreformatted"/>
                  <w:wordWrap w:val="0"/>
                  <w:textAlignment w:val="baseline"/>
                </w:pPr>
              </w:pPrChange>
            </w:pPr>
            <w:ins w:id="270" w:author="Norman Packard" w:date="2020-10-13T14:20:00Z">
              <w:r>
                <w:t>Canada</w:t>
              </w:r>
            </w:ins>
          </w:p>
          <w:p w14:paraId="3C07C979" w14:textId="77777777" w:rsidR="0012162E" w:rsidRDefault="0012162E" w:rsidP="0012162E">
            <w:pPr>
              <w:rPr>
                <w:ins w:id="271" w:author="Norman Packard" w:date="2020-10-13T14:20:00Z"/>
              </w:rPr>
              <w:pPrChange w:id="272" w:author="Norman Packard" w:date="2020-10-13T14:21:00Z">
                <w:pPr>
                  <w:pStyle w:val="HTMLPreformatted"/>
                  <w:wordWrap w:val="0"/>
                  <w:textAlignment w:val="baseline"/>
                </w:pPr>
              </w:pPrChange>
            </w:pPr>
            <w:ins w:id="273" w:author="Norman Packard" w:date="2020-10-13T14:20:00Z">
              <w:r>
                <w:t>Czech Republic</w:t>
              </w:r>
            </w:ins>
          </w:p>
          <w:p w14:paraId="11C90A3D" w14:textId="77777777" w:rsidR="0012162E" w:rsidRDefault="0012162E" w:rsidP="0012162E">
            <w:pPr>
              <w:rPr>
                <w:ins w:id="274" w:author="Norman Packard" w:date="2020-10-13T14:20:00Z"/>
              </w:rPr>
              <w:pPrChange w:id="275" w:author="Norman Packard" w:date="2020-10-13T14:21:00Z">
                <w:pPr>
                  <w:pStyle w:val="HTMLPreformatted"/>
                  <w:wordWrap w:val="0"/>
                  <w:textAlignment w:val="baseline"/>
                </w:pPr>
              </w:pPrChange>
            </w:pPr>
            <w:ins w:id="276" w:author="Norman Packard" w:date="2020-10-13T14:20:00Z">
              <w:r>
                <w:t>Ecuador</w:t>
              </w:r>
            </w:ins>
          </w:p>
          <w:p w14:paraId="689A937C" w14:textId="77777777" w:rsidR="0012162E" w:rsidRDefault="0012162E" w:rsidP="0012162E">
            <w:pPr>
              <w:rPr>
                <w:ins w:id="277" w:author="Norman Packard" w:date="2020-10-13T14:20:00Z"/>
              </w:rPr>
              <w:pPrChange w:id="278" w:author="Norman Packard" w:date="2020-10-13T14:21:00Z">
                <w:pPr>
                  <w:pStyle w:val="HTMLPreformatted"/>
                  <w:wordWrap w:val="0"/>
                  <w:textAlignment w:val="baseline"/>
                </w:pPr>
              </w:pPrChange>
            </w:pPr>
            <w:ins w:id="279" w:author="Norman Packard" w:date="2020-10-13T14:20:00Z">
              <w:r>
                <w:t>Finland</w:t>
              </w:r>
            </w:ins>
          </w:p>
          <w:p w14:paraId="0D18E746" w14:textId="77777777" w:rsidR="0012162E" w:rsidRDefault="0012162E" w:rsidP="0012162E">
            <w:pPr>
              <w:rPr>
                <w:ins w:id="280" w:author="Norman Packard" w:date="2020-10-13T14:20:00Z"/>
              </w:rPr>
              <w:pPrChange w:id="281" w:author="Norman Packard" w:date="2020-10-13T14:21:00Z">
                <w:pPr>
                  <w:pStyle w:val="HTMLPreformatted"/>
                  <w:wordWrap w:val="0"/>
                  <w:textAlignment w:val="baseline"/>
                </w:pPr>
              </w:pPrChange>
            </w:pPr>
            <w:ins w:id="282" w:author="Norman Packard" w:date="2020-10-13T14:20:00Z">
              <w:r>
                <w:t>Germany</w:t>
              </w:r>
            </w:ins>
          </w:p>
          <w:p w14:paraId="0F6D1923" w14:textId="77777777" w:rsidR="0012162E" w:rsidRDefault="0012162E" w:rsidP="0012162E">
            <w:pPr>
              <w:rPr>
                <w:ins w:id="283" w:author="Norman Packard" w:date="2020-10-13T14:20:00Z"/>
              </w:rPr>
              <w:pPrChange w:id="284" w:author="Norman Packard" w:date="2020-10-13T14:21:00Z">
                <w:pPr>
                  <w:pStyle w:val="HTMLPreformatted"/>
                  <w:wordWrap w:val="0"/>
                  <w:textAlignment w:val="baseline"/>
                </w:pPr>
              </w:pPrChange>
            </w:pPr>
            <w:ins w:id="285" w:author="Norman Packard" w:date="2020-10-13T14:20:00Z">
              <w:r>
                <w:t>Hungary</w:t>
              </w:r>
            </w:ins>
          </w:p>
          <w:p w14:paraId="676A09BC" w14:textId="77777777" w:rsidR="0012162E" w:rsidRDefault="0012162E" w:rsidP="0012162E">
            <w:pPr>
              <w:rPr>
                <w:ins w:id="286" w:author="Norman Packard" w:date="2020-10-13T14:20:00Z"/>
              </w:rPr>
              <w:pPrChange w:id="287" w:author="Norman Packard" w:date="2020-10-13T14:21:00Z">
                <w:pPr>
                  <w:pStyle w:val="HTMLPreformatted"/>
                  <w:wordWrap w:val="0"/>
                  <w:textAlignment w:val="baseline"/>
                </w:pPr>
              </w:pPrChange>
            </w:pPr>
            <w:ins w:id="288" w:author="Norman Packard" w:date="2020-10-13T14:20:00Z">
              <w:r>
                <w:t>Ireland</w:t>
              </w:r>
            </w:ins>
          </w:p>
          <w:p w14:paraId="6A047013" w14:textId="77777777" w:rsidR="0012162E" w:rsidRDefault="0012162E" w:rsidP="0012162E">
            <w:pPr>
              <w:rPr>
                <w:ins w:id="289" w:author="Norman Packard" w:date="2020-10-13T14:20:00Z"/>
              </w:rPr>
              <w:pPrChange w:id="290" w:author="Norman Packard" w:date="2020-10-13T14:21:00Z">
                <w:pPr>
                  <w:pStyle w:val="HTMLPreformatted"/>
                  <w:wordWrap w:val="0"/>
                  <w:textAlignment w:val="baseline"/>
                </w:pPr>
              </w:pPrChange>
            </w:pPr>
            <w:ins w:id="291" w:author="Norman Packard" w:date="2020-10-13T14:20:00Z">
              <w:r>
                <w:t>Italy</w:t>
              </w:r>
            </w:ins>
          </w:p>
          <w:p w14:paraId="474C6FA1" w14:textId="77777777" w:rsidR="0012162E" w:rsidRDefault="0012162E" w:rsidP="0012162E">
            <w:pPr>
              <w:rPr>
                <w:ins w:id="292" w:author="Norman Packard" w:date="2020-10-13T14:20:00Z"/>
              </w:rPr>
              <w:pPrChange w:id="293" w:author="Norman Packard" w:date="2020-10-13T14:21:00Z">
                <w:pPr>
                  <w:pStyle w:val="HTMLPreformatted"/>
                  <w:wordWrap w:val="0"/>
                  <w:textAlignment w:val="baseline"/>
                </w:pPr>
              </w:pPrChange>
            </w:pPr>
            <w:ins w:id="294" w:author="Norman Packard" w:date="2020-10-13T14:20:00Z">
              <w:r>
                <w:t>Kazakhstan</w:t>
              </w:r>
            </w:ins>
          </w:p>
          <w:p w14:paraId="5A634E73" w14:textId="77777777" w:rsidR="0012162E" w:rsidRDefault="0012162E" w:rsidP="0012162E">
            <w:pPr>
              <w:rPr>
                <w:ins w:id="295" w:author="Norman Packard" w:date="2020-10-13T14:20:00Z"/>
              </w:rPr>
              <w:pPrChange w:id="296" w:author="Norman Packard" w:date="2020-10-13T14:21:00Z">
                <w:pPr>
                  <w:pStyle w:val="HTMLPreformatted"/>
                  <w:wordWrap w:val="0"/>
                  <w:textAlignment w:val="baseline"/>
                </w:pPr>
              </w:pPrChange>
            </w:pPr>
            <w:ins w:id="297" w:author="Norman Packard" w:date="2020-10-13T14:20:00Z">
              <w:r>
                <w:t>Kuwait</w:t>
              </w:r>
            </w:ins>
          </w:p>
          <w:p w14:paraId="2EC57F40" w14:textId="77777777" w:rsidR="0012162E" w:rsidRDefault="0012162E" w:rsidP="0012162E">
            <w:pPr>
              <w:rPr>
                <w:ins w:id="298" w:author="Norman Packard" w:date="2020-10-13T14:20:00Z"/>
              </w:rPr>
              <w:pPrChange w:id="299" w:author="Norman Packard" w:date="2020-10-13T14:21:00Z">
                <w:pPr>
                  <w:pStyle w:val="HTMLPreformatted"/>
                  <w:wordWrap w:val="0"/>
                  <w:textAlignment w:val="baseline"/>
                </w:pPr>
              </w:pPrChange>
            </w:pPr>
            <w:ins w:id="300" w:author="Norman Packard" w:date="2020-10-13T14:20:00Z">
              <w:r>
                <w:t>Luxembourg</w:t>
              </w:r>
            </w:ins>
          </w:p>
          <w:p w14:paraId="69AF7C2F" w14:textId="77777777" w:rsidR="0012162E" w:rsidRDefault="0012162E" w:rsidP="0012162E">
            <w:pPr>
              <w:rPr>
                <w:ins w:id="301" w:author="Norman Packard" w:date="2020-10-13T14:20:00Z"/>
              </w:rPr>
              <w:pPrChange w:id="302" w:author="Norman Packard" w:date="2020-10-13T14:21:00Z">
                <w:pPr>
                  <w:pStyle w:val="HTMLPreformatted"/>
                  <w:wordWrap w:val="0"/>
                  <w:textAlignment w:val="baseline"/>
                </w:pPr>
              </w:pPrChange>
            </w:pPr>
            <w:ins w:id="303" w:author="Norman Packard" w:date="2020-10-13T14:20:00Z">
              <w:r>
                <w:t>Norway</w:t>
              </w:r>
            </w:ins>
          </w:p>
          <w:p w14:paraId="0C3C1149" w14:textId="77777777" w:rsidR="0012162E" w:rsidRDefault="0012162E" w:rsidP="0012162E">
            <w:pPr>
              <w:rPr>
                <w:ins w:id="304" w:author="Norman Packard" w:date="2020-10-13T14:20:00Z"/>
              </w:rPr>
              <w:pPrChange w:id="305" w:author="Norman Packard" w:date="2020-10-13T14:21:00Z">
                <w:pPr>
                  <w:pStyle w:val="HTMLPreformatted"/>
                  <w:wordWrap w:val="0"/>
                  <w:textAlignment w:val="baseline"/>
                </w:pPr>
              </w:pPrChange>
            </w:pPr>
            <w:ins w:id="306" w:author="Norman Packard" w:date="2020-10-13T14:20:00Z">
              <w:r>
                <w:t>Poland</w:t>
              </w:r>
            </w:ins>
          </w:p>
          <w:p w14:paraId="776FDACF" w14:textId="77777777" w:rsidR="0012162E" w:rsidRDefault="0012162E" w:rsidP="0012162E">
            <w:pPr>
              <w:rPr>
                <w:ins w:id="307" w:author="Norman Packard" w:date="2020-10-13T14:20:00Z"/>
              </w:rPr>
              <w:pPrChange w:id="308" w:author="Norman Packard" w:date="2020-10-13T14:21:00Z">
                <w:pPr>
                  <w:pStyle w:val="HTMLPreformatted"/>
                  <w:wordWrap w:val="0"/>
                  <w:textAlignment w:val="baseline"/>
                </w:pPr>
              </w:pPrChange>
            </w:pPr>
            <w:ins w:id="309" w:author="Norman Packard" w:date="2020-10-13T14:20:00Z">
              <w:r>
                <w:t>Portugal</w:t>
              </w:r>
            </w:ins>
          </w:p>
          <w:p w14:paraId="192A275F" w14:textId="77777777" w:rsidR="0012162E" w:rsidRDefault="0012162E" w:rsidP="0012162E">
            <w:pPr>
              <w:rPr>
                <w:ins w:id="310" w:author="Norman Packard" w:date="2020-10-13T14:20:00Z"/>
              </w:rPr>
              <w:pPrChange w:id="311" w:author="Norman Packard" w:date="2020-10-13T14:21:00Z">
                <w:pPr>
                  <w:pStyle w:val="HTMLPreformatted"/>
                  <w:wordWrap w:val="0"/>
                  <w:textAlignment w:val="baseline"/>
                </w:pPr>
              </w:pPrChange>
            </w:pPr>
            <w:ins w:id="312" w:author="Norman Packard" w:date="2020-10-13T14:20:00Z">
              <w:r>
                <w:t>Qatar</w:t>
              </w:r>
            </w:ins>
          </w:p>
          <w:p w14:paraId="013517D8" w14:textId="77777777" w:rsidR="0012162E" w:rsidRDefault="0012162E" w:rsidP="0012162E">
            <w:pPr>
              <w:rPr>
                <w:ins w:id="313" w:author="Norman Packard" w:date="2020-10-13T14:20:00Z"/>
              </w:rPr>
              <w:pPrChange w:id="314" w:author="Norman Packard" w:date="2020-10-13T14:21:00Z">
                <w:pPr>
                  <w:pStyle w:val="HTMLPreformatted"/>
                  <w:wordWrap w:val="0"/>
                  <w:textAlignment w:val="baseline"/>
                </w:pPr>
              </w:pPrChange>
            </w:pPr>
            <w:ins w:id="315" w:author="Norman Packard" w:date="2020-10-13T14:20:00Z">
              <w:r>
                <w:t>Slovenia</w:t>
              </w:r>
            </w:ins>
          </w:p>
          <w:p w14:paraId="6CE07303" w14:textId="77777777" w:rsidR="0012162E" w:rsidRDefault="0012162E" w:rsidP="0012162E">
            <w:pPr>
              <w:rPr>
                <w:ins w:id="316" w:author="Norman Packard" w:date="2020-10-13T14:20:00Z"/>
              </w:rPr>
              <w:pPrChange w:id="317" w:author="Norman Packard" w:date="2020-10-13T14:21:00Z">
                <w:pPr>
                  <w:pStyle w:val="HTMLPreformatted"/>
                  <w:wordWrap w:val="0"/>
                  <w:textAlignment w:val="baseline"/>
                </w:pPr>
              </w:pPrChange>
            </w:pPr>
            <w:ins w:id="318" w:author="Norman Packard" w:date="2020-10-13T14:20:00Z">
              <w:r>
                <w:t>Spain</w:t>
              </w:r>
            </w:ins>
          </w:p>
          <w:p w14:paraId="79A9271C" w14:textId="77777777" w:rsidR="0012162E" w:rsidRDefault="0012162E" w:rsidP="0012162E">
            <w:pPr>
              <w:rPr>
                <w:ins w:id="319" w:author="Norman Packard" w:date="2020-10-13T14:20:00Z"/>
              </w:rPr>
              <w:pPrChange w:id="320" w:author="Norman Packard" w:date="2020-10-13T14:21:00Z">
                <w:pPr>
                  <w:pStyle w:val="HTMLPreformatted"/>
                  <w:wordWrap w:val="0"/>
                  <w:textAlignment w:val="baseline"/>
                </w:pPr>
              </w:pPrChange>
            </w:pPr>
            <w:ins w:id="321" w:author="Norman Packard" w:date="2020-10-13T14:20:00Z">
              <w:r>
                <w:t>Switzerland</w:t>
              </w:r>
            </w:ins>
          </w:p>
          <w:p w14:paraId="694E4DA3" w14:textId="77777777" w:rsidR="0012162E" w:rsidRDefault="0012162E" w:rsidP="0012162E">
            <w:pPr>
              <w:rPr>
                <w:ins w:id="322" w:author="Norman Packard" w:date="2020-10-13T14:20:00Z"/>
              </w:rPr>
              <w:pPrChange w:id="323" w:author="Norman Packard" w:date="2020-10-13T14:21:00Z">
                <w:pPr>
                  <w:pStyle w:val="HTMLPreformatted"/>
                  <w:wordWrap w:val="0"/>
                  <w:textAlignment w:val="baseline"/>
                </w:pPr>
              </w:pPrChange>
            </w:pPr>
            <w:ins w:id="324" w:author="Norman Packard" w:date="2020-10-13T14:20:00Z">
              <w:r>
                <w:t>Turkey</w:t>
              </w:r>
            </w:ins>
          </w:p>
          <w:p w14:paraId="0D061094" w14:textId="77777777" w:rsidR="0012162E" w:rsidRDefault="0012162E" w:rsidP="0012162E">
            <w:pPr>
              <w:rPr>
                <w:ins w:id="325" w:author="Norman Packard" w:date="2020-10-11T23:11:00Z"/>
                <w:rFonts w:ascii="Times New Roman" w:eastAsia="Times New Roman" w:hAnsi="Times New Roman" w:cs="Times New Roman"/>
                <w:lang w:val="en-US"/>
              </w:rPr>
            </w:pPr>
          </w:p>
        </w:tc>
        <w:tc>
          <w:tcPr>
            <w:tcW w:w="1955" w:type="dxa"/>
            <w:tcPrChange w:id="326" w:author="Norman Packard" w:date="2020-10-13T14:19:00Z">
              <w:tcPr>
                <w:tcW w:w="2253" w:type="dxa"/>
              </w:tcPr>
            </w:tcPrChange>
          </w:tcPr>
          <w:p w14:paraId="3583E8C4" w14:textId="77777777" w:rsidR="0012162E" w:rsidRPr="00A55EF7" w:rsidRDefault="0012162E" w:rsidP="0012162E">
            <w:pPr>
              <w:rPr>
                <w:ins w:id="327" w:author="Norman Packard" w:date="2020-10-13T14:20:00Z"/>
                <w:lang w:val="it-IT"/>
              </w:rPr>
              <w:pPrChange w:id="328" w:author="Norman Packard" w:date="2020-10-13T14:21:00Z">
                <w:pPr>
                  <w:pStyle w:val="HTMLPreformatted"/>
                  <w:wordWrap w:val="0"/>
                  <w:textAlignment w:val="baseline"/>
                </w:pPr>
              </w:pPrChange>
            </w:pPr>
            <w:ins w:id="329" w:author="Norman Packard" w:date="2020-10-13T14:20:00Z">
              <w:r w:rsidRPr="00A55EF7">
                <w:rPr>
                  <w:lang w:val="it-IT"/>
                </w:rPr>
                <w:t>Bolivia</w:t>
              </w:r>
            </w:ins>
          </w:p>
          <w:p w14:paraId="20858757" w14:textId="77777777" w:rsidR="0012162E" w:rsidRPr="00A55EF7" w:rsidRDefault="0012162E" w:rsidP="0012162E">
            <w:pPr>
              <w:rPr>
                <w:ins w:id="330" w:author="Norman Packard" w:date="2020-10-13T14:20:00Z"/>
                <w:lang w:val="it-IT"/>
              </w:rPr>
              <w:pPrChange w:id="331" w:author="Norman Packard" w:date="2020-10-13T14:21:00Z">
                <w:pPr>
                  <w:pStyle w:val="HTMLPreformatted"/>
                  <w:wordWrap w:val="0"/>
                  <w:textAlignment w:val="baseline"/>
                </w:pPr>
              </w:pPrChange>
            </w:pPr>
            <w:ins w:id="332" w:author="Norman Packard" w:date="2020-10-13T14:20:00Z">
              <w:r w:rsidRPr="00A55EF7">
                <w:rPr>
                  <w:lang w:val="it-IT"/>
                </w:rPr>
                <w:t>Brazil</w:t>
              </w:r>
            </w:ins>
          </w:p>
          <w:p w14:paraId="3DA5C9CE" w14:textId="77777777" w:rsidR="0012162E" w:rsidRPr="00A55EF7" w:rsidRDefault="0012162E" w:rsidP="0012162E">
            <w:pPr>
              <w:rPr>
                <w:ins w:id="333" w:author="Norman Packard" w:date="2020-10-13T14:20:00Z"/>
                <w:lang w:val="it-IT"/>
              </w:rPr>
              <w:pPrChange w:id="334" w:author="Norman Packard" w:date="2020-10-13T14:21:00Z">
                <w:pPr>
                  <w:pStyle w:val="HTMLPreformatted"/>
                  <w:wordWrap w:val="0"/>
                  <w:textAlignment w:val="baseline"/>
                </w:pPr>
              </w:pPrChange>
            </w:pPr>
            <w:ins w:id="335" w:author="Norman Packard" w:date="2020-10-13T14:20:00Z">
              <w:r w:rsidRPr="00A55EF7">
                <w:rPr>
                  <w:lang w:val="it-IT"/>
                </w:rPr>
                <w:t>Bulgaria</w:t>
              </w:r>
            </w:ins>
          </w:p>
          <w:p w14:paraId="1C3BBC54" w14:textId="77777777" w:rsidR="0012162E" w:rsidRPr="00A55EF7" w:rsidRDefault="0012162E" w:rsidP="0012162E">
            <w:pPr>
              <w:rPr>
                <w:ins w:id="336" w:author="Norman Packard" w:date="2020-10-13T14:20:00Z"/>
                <w:lang w:val="it-IT"/>
              </w:rPr>
              <w:pPrChange w:id="337" w:author="Norman Packard" w:date="2020-10-13T14:21:00Z">
                <w:pPr>
                  <w:pStyle w:val="HTMLPreformatted"/>
                  <w:wordWrap w:val="0"/>
                  <w:textAlignment w:val="baseline"/>
                </w:pPr>
              </w:pPrChange>
            </w:pPr>
            <w:proofErr w:type="spellStart"/>
            <w:ins w:id="338" w:author="Norman Packard" w:date="2020-10-13T14:20:00Z">
              <w:r w:rsidRPr="00A55EF7">
                <w:rPr>
                  <w:lang w:val="it-IT"/>
                </w:rPr>
                <w:t>Dominican</w:t>
              </w:r>
              <w:proofErr w:type="spellEnd"/>
              <w:r w:rsidRPr="00A55EF7">
                <w:rPr>
                  <w:lang w:val="it-IT"/>
                </w:rPr>
                <w:t xml:space="preserve"> Republic</w:t>
              </w:r>
            </w:ins>
          </w:p>
          <w:p w14:paraId="3AB4A9D9" w14:textId="77777777" w:rsidR="0012162E" w:rsidRPr="00A55EF7" w:rsidRDefault="0012162E" w:rsidP="0012162E">
            <w:pPr>
              <w:rPr>
                <w:ins w:id="339" w:author="Norman Packard" w:date="2020-10-13T14:20:00Z"/>
                <w:lang w:val="it-IT"/>
              </w:rPr>
              <w:pPrChange w:id="340" w:author="Norman Packard" w:date="2020-10-13T14:21:00Z">
                <w:pPr>
                  <w:pStyle w:val="HTMLPreformatted"/>
                  <w:wordWrap w:val="0"/>
                  <w:textAlignment w:val="baseline"/>
                </w:pPr>
              </w:pPrChange>
            </w:pPr>
            <w:ins w:id="341" w:author="Norman Packard" w:date="2020-10-13T14:20:00Z">
              <w:r w:rsidRPr="00A55EF7">
                <w:rPr>
                  <w:lang w:val="it-IT"/>
                </w:rPr>
                <w:t>Guatemala</w:t>
              </w:r>
            </w:ins>
          </w:p>
          <w:p w14:paraId="3FE4C0AD" w14:textId="77777777" w:rsidR="0012162E" w:rsidRPr="00A55EF7" w:rsidRDefault="0012162E" w:rsidP="0012162E">
            <w:pPr>
              <w:rPr>
                <w:ins w:id="342" w:author="Norman Packard" w:date="2020-10-13T14:20:00Z"/>
                <w:lang w:val="it-IT"/>
              </w:rPr>
              <w:pPrChange w:id="343" w:author="Norman Packard" w:date="2020-10-13T14:21:00Z">
                <w:pPr>
                  <w:pStyle w:val="HTMLPreformatted"/>
                  <w:wordWrap w:val="0"/>
                  <w:textAlignment w:val="baseline"/>
                </w:pPr>
              </w:pPrChange>
            </w:pPr>
            <w:ins w:id="344" w:author="Norman Packard" w:date="2020-10-13T14:20:00Z">
              <w:r w:rsidRPr="00A55EF7">
                <w:rPr>
                  <w:lang w:val="it-IT"/>
                </w:rPr>
                <w:t>Honduras</w:t>
              </w:r>
            </w:ins>
          </w:p>
          <w:p w14:paraId="45C07454" w14:textId="77777777" w:rsidR="0012162E" w:rsidRPr="00A55EF7" w:rsidRDefault="0012162E" w:rsidP="0012162E">
            <w:pPr>
              <w:rPr>
                <w:ins w:id="345" w:author="Norman Packard" w:date="2020-10-13T14:20:00Z"/>
                <w:lang w:val="it-IT"/>
              </w:rPr>
              <w:pPrChange w:id="346" w:author="Norman Packard" w:date="2020-10-13T14:21:00Z">
                <w:pPr>
                  <w:pStyle w:val="HTMLPreformatted"/>
                  <w:wordWrap w:val="0"/>
                  <w:textAlignment w:val="baseline"/>
                </w:pPr>
              </w:pPrChange>
            </w:pPr>
            <w:ins w:id="347" w:author="Norman Packard" w:date="2020-10-13T14:20:00Z">
              <w:r w:rsidRPr="00A55EF7">
                <w:rPr>
                  <w:lang w:val="it-IT"/>
                </w:rPr>
                <w:t>Kosovo</w:t>
              </w:r>
            </w:ins>
          </w:p>
          <w:p w14:paraId="033B9F4C" w14:textId="77777777" w:rsidR="0012162E" w:rsidRPr="00A55EF7" w:rsidRDefault="0012162E" w:rsidP="0012162E">
            <w:pPr>
              <w:rPr>
                <w:ins w:id="348" w:author="Norman Packard" w:date="2020-10-13T14:20:00Z"/>
                <w:lang w:val="it-IT"/>
              </w:rPr>
              <w:pPrChange w:id="349" w:author="Norman Packard" w:date="2020-10-13T14:21:00Z">
                <w:pPr>
                  <w:pStyle w:val="HTMLPreformatted"/>
                  <w:wordWrap w:val="0"/>
                  <w:textAlignment w:val="baseline"/>
                </w:pPr>
              </w:pPrChange>
            </w:pPr>
            <w:ins w:id="350" w:author="Norman Packard" w:date="2020-10-13T14:20:00Z">
              <w:r w:rsidRPr="00A55EF7">
                <w:rPr>
                  <w:lang w:val="it-IT"/>
                </w:rPr>
                <w:t>Macedonia</w:t>
              </w:r>
            </w:ins>
          </w:p>
          <w:p w14:paraId="215AE5DA" w14:textId="77777777" w:rsidR="0012162E" w:rsidRPr="00A55EF7" w:rsidRDefault="0012162E" w:rsidP="0012162E">
            <w:pPr>
              <w:rPr>
                <w:ins w:id="351" w:author="Norman Packard" w:date="2020-10-13T14:20:00Z"/>
                <w:lang w:val="it-IT"/>
              </w:rPr>
              <w:pPrChange w:id="352" w:author="Norman Packard" w:date="2020-10-13T14:21:00Z">
                <w:pPr>
                  <w:pStyle w:val="HTMLPreformatted"/>
                  <w:wordWrap w:val="0"/>
                  <w:textAlignment w:val="baseline"/>
                </w:pPr>
              </w:pPrChange>
            </w:pPr>
            <w:ins w:id="353" w:author="Norman Packard" w:date="2020-10-13T14:20:00Z">
              <w:r w:rsidRPr="00A55EF7">
                <w:rPr>
                  <w:lang w:val="it-IT"/>
                </w:rPr>
                <w:t>Mexico</w:t>
              </w:r>
            </w:ins>
          </w:p>
          <w:p w14:paraId="37309B5D" w14:textId="77777777" w:rsidR="0012162E" w:rsidRPr="00A55EF7" w:rsidRDefault="0012162E" w:rsidP="0012162E">
            <w:pPr>
              <w:rPr>
                <w:ins w:id="354" w:author="Norman Packard" w:date="2020-10-13T14:20:00Z"/>
                <w:lang w:val="it-IT"/>
              </w:rPr>
              <w:pPrChange w:id="355" w:author="Norman Packard" w:date="2020-10-13T14:21:00Z">
                <w:pPr>
                  <w:pStyle w:val="HTMLPreformatted"/>
                  <w:wordWrap w:val="0"/>
                  <w:textAlignment w:val="baseline"/>
                </w:pPr>
              </w:pPrChange>
            </w:pPr>
            <w:ins w:id="356" w:author="Norman Packard" w:date="2020-10-13T14:20:00Z">
              <w:r w:rsidRPr="00A55EF7">
                <w:rPr>
                  <w:lang w:val="it-IT"/>
                </w:rPr>
                <w:t>Moldova</w:t>
              </w:r>
            </w:ins>
          </w:p>
          <w:p w14:paraId="5EC50DFC" w14:textId="77777777" w:rsidR="0012162E" w:rsidRPr="00A55EF7" w:rsidRDefault="0012162E" w:rsidP="0012162E">
            <w:pPr>
              <w:rPr>
                <w:ins w:id="357" w:author="Norman Packard" w:date="2020-10-13T14:20:00Z"/>
                <w:lang w:val="it-IT"/>
              </w:rPr>
              <w:pPrChange w:id="358" w:author="Norman Packard" w:date="2020-10-13T14:21:00Z">
                <w:pPr>
                  <w:pStyle w:val="HTMLPreformatted"/>
                  <w:wordWrap w:val="0"/>
                  <w:textAlignment w:val="baseline"/>
                </w:pPr>
              </w:pPrChange>
            </w:pPr>
            <w:ins w:id="359" w:author="Norman Packard" w:date="2020-10-13T14:20:00Z">
              <w:r w:rsidRPr="00A55EF7">
                <w:rPr>
                  <w:lang w:val="it-IT"/>
                </w:rPr>
                <w:t>Panama</w:t>
              </w:r>
            </w:ins>
          </w:p>
          <w:p w14:paraId="48B65629" w14:textId="77777777" w:rsidR="0012162E" w:rsidRDefault="0012162E" w:rsidP="0012162E">
            <w:pPr>
              <w:rPr>
                <w:ins w:id="360" w:author="Norman Packard" w:date="2020-10-13T14:20:00Z"/>
              </w:rPr>
              <w:pPrChange w:id="361" w:author="Norman Packard" w:date="2020-10-13T14:21:00Z">
                <w:pPr>
                  <w:pStyle w:val="HTMLPreformatted"/>
                  <w:wordWrap w:val="0"/>
                  <w:textAlignment w:val="baseline"/>
                </w:pPr>
              </w:pPrChange>
            </w:pPr>
            <w:ins w:id="362" w:author="Norman Packard" w:date="2020-10-13T14:20:00Z">
              <w:r>
                <w:t>Peru</w:t>
              </w:r>
            </w:ins>
          </w:p>
          <w:p w14:paraId="16144607" w14:textId="77777777" w:rsidR="0012162E" w:rsidRDefault="0012162E" w:rsidP="0012162E">
            <w:pPr>
              <w:rPr>
                <w:ins w:id="363" w:author="Norman Packard" w:date="2020-10-13T14:20:00Z"/>
              </w:rPr>
              <w:pPrChange w:id="364" w:author="Norman Packard" w:date="2020-10-13T14:21:00Z">
                <w:pPr>
                  <w:pStyle w:val="HTMLPreformatted"/>
                  <w:wordWrap w:val="0"/>
                  <w:textAlignment w:val="baseline"/>
                </w:pPr>
              </w:pPrChange>
            </w:pPr>
            <w:ins w:id="365" w:author="Norman Packard" w:date="2020-10-13T14:20:00Z">
              <w:r>
                <w:t>Serbia</w:t>
              </w:r>
            </w:ins>
          </w:p>
          <w:p w14:paraId="22CF39EF" w14:textId="77777777" w:rsidR="0012162E" w:rsidRDefault="0012162E" w:rsidP="0012162E">
            <w:pPr>
              <w:rPr>
                <w:ins w:id="366" w:author="Norman Packard" w:date="2020-10-13T14:20:00Z"/>
              </w:rPr>
              <w:pPrChange w:id="367" w:author="Norman Packard" w:date="2020-10-13T14:21:00Z">
                <w:pPr>
                  <w:pStyle w:val="HTMLPreformatted"/>
                  <w:wordWrap w:val="0"/>
                  <w:textAlignment w:val="baseline"/>
                </w:pPr>
              </w:pPrChange>
            </w:pPr>
            <w:ins w:id="368" w:author="Norman Packard" w:date="2020-10-13T14:20:00Z">
              <w:r>
                <w:t>South Africa</w:t>
              </w:r>
            </w:ins>
          </w:p>
          <w:p w14:paraId="02EE52EE" w14:textId="77777777" w:rsidR="0012162E" w:rsidRDefault="0012162E" w:rsidP="0012162E">
            <w:pPr>
              <w:rPr>
                <w:ins w:id="369" w:author="Norman Packard" w:date="2020-10-13T14:20:00Z"/>
              </w:rPr>
              <w:pPrChange w:id="370" w:author="Norman Packard" w:date="2020-10-13T14:21:00Z">
                <w:pPr>
                  <w:pStyle w:val="HTMLPreformatted"/>
                  <w:wordWrap w:val="0"/>
                  <w:textAlignment w:val="baseline"/>
                </w:pPr>
              </w:pPrChange>
            </w:pPr>
            <w:ins w:id="371" w:author="Norman Packard" w:date="2020-10-13T14:20:00Z">
              <w:r>
                <w:t>United States</w:t>
              </w:r>
            </w:ins>
          </w:p>
          <w:p w14:paraId="3CB6A9D3" w14:textId="77777777" w:rsidR="0012162E" w:rsidRPr="0012162E" w:rsidRDefault="0012162E" w:rsidP="0012162E">
            <w:pPr>
              <w:rPr>
                <w:ins w:id="372" w:author="Norman Packard" w:date="2020-10-11T23:11:00Z"/>
                <w:rFonts w:ascii="Times New Roman" w:eastAsia="Times New Roman" w:hAnsi="Times New Roman" w:cs="Times New Roman"/>
                <w:rPrChange w:id="373" w:author="Norman Packard" w:date="2020-10-13T14:20:00Z">
                  <w:rPr>
                    <w:ins w:id="374" w:author="Norman Packard" w:date="2020-10-11T23:11:00Z"/>
                    <w:rFonts w:ascii="Times New Roman" w:eastAsia="Times New Roman" w:hAnsi="Times New Roman" w:cs="Times New Roman"/>
                    <w:lang w:val="en-US"/>
                  </w:rPr>
                </w:rPrChange>
              </w:rPr>
            </w:pPr>
          </w:p>
        </w:tc>
        <w:tc>
          <w:tcPr>
            <w:tcW w:w="1925" w:type="dxa"/>
            <w:tcPrChange w:id="375" w:author="Norman Packard" w:date="2020-10-13T14:19:00Z">
              <w:tcPr>
                <w:tcW w:w="2253" w:type="dxa"/>
              </w:tcPr>
            </w:tcPrChange>
          </w:tcPr>
          <w:p w14:paraId="6E84B6AE" w14:textId="77777777" w:rsidR="0012162E" w:rsidRPr="0012162E" w:rsidRDefault="0012162E" w:rsidP="0012162E">
            <w:pPr>
              <w:rPr>
                <w:ins w:id="376" w:author="Norman Packard" w:date="2020-10-13T14:20:00Z"/>
                <w:lang w:val="it-IT"/>
                <w:rPrChange w:id="377" w:author="Norman Packard" w:date="2020-10-13T14:20:00Z">
                  <w:rPr>
                    <w:ins w:id="378" w:author="Norman Packard" w:date="2020-10-13T14:20:00Z"/>
                    <w:color w:val="000000"/>
                    <w:sz w:val="21"/>
                    <w:szCs w:val="21"/>
                  </w:rPr>
                </w:rPrChange>
              </w:rPr>
              <w:pPrChange w:id="379" w:author="Norman Packard" w:date="2020-10-13T14:21:00Z">
                <w:pPr>
                  <w:pStyle w:val="HTMLPreformatted"/>
                  <w:wordWrap w:val="0"/>
                  <w:textAlignment w:val="baseline"/>
                </w:pPr>
              </w:pPrChange>
            </w:pPr>
            <w:ins w:id="380" w:author="Norman Packard" w:date="2020-10-13T14:20:00Z">
              <w:r w:rsidRPr="0012162E">
                <w:rPr>
                  <w:lang w:val="it-IT"/>
                  <w:rPrChange w:id="381" w:author="Norman Packard" w:date="2020-10-13T14:20:00Z">
                    <w:rPr>
                      <w:color w:val="000000"/>
                      <w:sz w:val="21"/>
                      <w:szCs w:val="21"/>
                    </w:rPr>
                  </w:rPrChange>
                </w:rPr>
                <w:t>Albania</w:t>
              </w:r>
            </w:ins>
          </w:p>
          <w:p w14:paraId="74611A1C" w14:textId="77777777" w:rsidR="0012162E" w:rsidRPr="0012162E" w:rsidRDefault="0012162E" w:rsidP="0012162E">
            <w:pPr>
              <w:rPr>
                <w:ins w:id="382" w:author="Norman Packard" w:date="2020-10-13T14:20:00Z"/>
                <w:lang w:val="it-IT"/>
                <w:rPrChange w:id="383" w:author="Norman Packard" w:date="2020-10-13T14:20:00Z">
                  <w:rPr>
                    <w:ins w:id="384" w:author="Norman Packard" w:date="2020-10-13T14:20:00Z"/>
                    <w:color w:val="000000"/>
                    <w:sz w:val="21"/>
                    <w:szCs w:val="21"/>
                  </w:rPr>
                </w:rPrChange>
              </w:rPr>
              <w:pPrChange w:id="385" w:author="Norman Packard" w:date="2020-10-13T14:21:00Z">
                <w:pPr>
                  <w:pStyle w:val="HTMLPreformatted"/>
                  <w:wordWrap w:val="0"/>
                  <w:textAlignment w:val="baseline"/>
                </w:pPr>
              </w:pPrChange>
            </w:pPr>
            <w:ins w:id="386" w:author="Norman Packard" w:date="2020-10-13T14:20:00Z">
              <w:r w:rsidRPr="0012162E">
                <w:rPr>
                  <w:lang w:val="it-IT"/>
                  <w:rPrChange w:id="387" w:author="Norman Packard" w:date="2020-10-13T14:20:00Z">
                    <w:rPr>
                      <w:color w:val="000000"/>
                      <w:sz w:val="21"/>
                      <w:szCs w:val="21"/>
                    </w:rPr>
                  </w:rPrChange>
                </w:rPr>
                <w:t>Argentina</w:t>
              </w:r>
            </w:ins>
          </w:p>
          <w:p w14:paraId="4C338966" w14:textId="77777777" w:rsidR="0012162E" w:rsidRPr="0012162E" w:rsidRDefault="0012162E" w:rsidP="0012162E">
            <w:pPr>
              <w:rPr>
                <w:ins w:id="388" w:author="Norman Packard" w:date="2020-10-13T14:20:00Z"/>
                <w:lang w:val="it-IT"/>
                <w:rPrChange w:id="389" w:author="Norman Packard" w:date="2020-10-13T14:20:00Z">
                  <w:rPr>
                    <w:ins w:id="390" w:author="Norman Packard" w:date="2020-10-13T14:20:00Z"/>
                    <w:color w:val="000000"/>
                    <w:sz w:val="21"/>
                    <w:szCs w:val="21"/>
                  </w:rPr>
                </w:rPrChange>
              </w:rPr>
              <w:pPrChange w:id="391" w:author="Norman Packard" w:date="2020-10-13T14:21:00Z">
                <w:pPr>
                  <w:pStyle w:val="HTMLPreformatted"/>
                  <w:wordWrap w:val="0"/>
                  <w:textAlignment w:val="baseline"/>
                </w:pPr>
              </w:pPrChange>
            </w:pPr>
            <w:ins w:id="392" w:author="Norman Packard" w:date="2020-10-13T14:20:00Z">
              <w:r w:rsidRPr="0012162E">
                <w:rPr>
                  <w:lang w:val="it-IT"/>
                  <w:rPrChange w:id="393" w:author="Norman Packard" w:date="2020-10-13T14:20:00Z">
                    <w:rPr>
                      <w:color w:val="000000"/>
                      <w:sz w:val="21"/>
                      <w:szCs w:val="21"/>
                    </w:rPr>
                  </w:rPrChange>
                </w:rPr>
                <w:t>Australia</w:t>
              </w:r>
            </w:ins>
          </w:p>
          <w:p w14:paraId="702AF72D" w14:textId="77777777" w:rsidR="0012162E" w:rsidRPr="00A55EF7" w:rsidRDefault="0012162E" w:rsidP="0012162E">
            <w:pPr>
              <w:rPr>
                <w:ins w:id="394" w:author="Norman Packard" w:date="2020-10-13T14:20:00Z"/>
                <w:lang w:val="it-IT"/>
              </w:rPr>
              <w:pPrChange w:id="395" w:author="Norman Packard" w:date="2020-10-13T14:21:00Z">
                <w:pPr>
                  <w:pStyle w:val="HTMLPreformatted"/>
                  <w:wordWrap w:val="0"/>
                  <w:textAlignment w:val="baseline"/>
                </w:pPr>
              </w:pPrChange>
            </w:pPr>
            <w:ins w:id="396" w:author="Norman Packard" w:date="2020-10-13T14:20:00Z">
              <w:r w:rsidRPr="00A55EF7">
                <w:rPr>
                  <w:lang w:val="it-IT"/>
                </w:rPr>
                <w:t xml:space="preserve">Bosnia and </w:t>
              </w:r>
              <w:proofErr w:type="spellStart"/>
              <w:r w:rsidRPr="00A55EF7">
                <w:rPr>
                  <w:lang w:val="it-IT"/>
                </w:rPr>
                <w:t>Herzegovina</w:t>
              </w:r>
              <w:proofErr w:type="spellEnd"/>
            </w:ins>
          </w:p>
          <w:p w14:paraId="3B59737B" w14:textId="77777777" w:rsidR="0012162E" w:rsidRPr="00A55EF7" w:rsidRDefault="0012162E" w:rsidP="0012162E">
            <w:pPr>
              <w:rPr>
                <w:ins w:id="397" w:author="Norman Packard" w:date="2020-10-13T14:20:00Z"/>
                <w:lang w:val="it-IT"/>
              </w:rPr>
              <w:pPrChange w:id="398" w:author="Norman Packard" w:date="2020-10-13T14:21:00Z">
                <w:pPr>
                  <w:pStyle w:val="HTMLPreformatted"/>
                  <w:wordWrap w:val="0"/>
                  <w:textAlignment w:val="baseline"/>
                </w:pPr>
              </w:pPrChange>
            </w:pPr>
            <w:ins w:id="399" w:author="Norman Packard" w:date="2020-10-13T14:20:00Z">
              <w:r w:rsidRPr="00A55EF7">
                <w:rPr>
                  <w:lang w:val="it-IT"/>
                </w:rPr>
                <w:t>Colombia</w:t>
              </w:r>
            </w:ins>
          </w:p>
          <w:p w14:paraId="71B01284" w14:textId="77777777" w:rsidR="0012162E" w:rsidRPr="00A55EF7" w:rsidRDefault="0012162E" w:rsidP="0012162E">
            <w:pPr>
              <w:rPr>
                <w:ins w:id="400" w:author="Norman Packard" w:date="2020-10-13T14:20:00Z"/>
                <w:lang w:val="it-IT"/>
              </w:rPr>
              <w:pPrChange w:id="401" w:author="Norman Packard" w:date="2020-10-13T14:21:00Z">
                <w:pPr>
                  <w:pStyle w:val="HTMLPreformatted"/>
                  <w:wordWrap w:val="0"/>
                  <w:textAlignment w:val="baseline"/>
                </w:pPr>
              </w:pPrChange>
            </w:pPr>
            <w:proofErr w:type="spellStart"/>
            <w:ins w:id="402" w:author="Norman Packard" w:date="2020-10-13T14:20:00Z">
              <w:r w:rsidRPr="00A55EF7">
                <w:rPr>
                  <w:lang w:val="it-IT"/>
                </w:rPr>
                <w:t>Croatia</w:t>
              </w:r>
              <w:proofErr w:type="spellEnd"/>
            </w:ins>
          </w:p>
          <w:p w14:paraId="0AC3542F" w14:textId="77777777" w:rsidR="0012162E" w:rsidRPr="00A55EF7" w:rsidRDefault="0012162E" w:rsidP="0012162E">
            <w:pPr>
              <w:rPr>
                <w:ins w:id="403" w:author="Norman Packard" w:date="2020-10-13T14:20:00Z"/>
                <w:lang w:val="it-IT"/>
              </w:rPr>
              <w:pPrChange w:id="404" w:author="Norman Packard" w:date="2020-10-13T14:21:00Z">
                <w:pPr>
                  <w:pStyle w:val="HTMLPreformatted"/>
                  <w:wordWrap w:val="0"/>
                  <w:textAlignment w:val="baseline"/>
                </w:pPr>
              </w:pPrChange>
            </w:pPr>
            <w:proofErr w:type="spellStart"/>
            <w:ins w:id="405" w:author="Norman Packard" w:date="2020-10-13T14:20:00Z">
              <w:r w:rsidRPr="00A55EF7">
                <w:rPr>
                  <w:lang w:val="it-IT"/>
                </w:rPr>
                <w:t>Greece</w:t>
              </w:r>
              <w:proofErr w:type="spellEnd"/>
            </w:ins>
          </w:p>
          <w:p w14:paraId="028136DD" w14:textId="77777777" w:rsidR="0012162E" w:rsidRPr="00A55EF7" w:rsidRDefault="0012162E" w:rsidP="0012162E">
            <w:pPr>
              <w:rPr>
                <w:ins w:id="406" w:author="Norman Packard" w:date="2020-10-13T14:20:00Z"/>
                <w:lang w:val="it-IT"/>
              </w:rPr>
              <w:pPrChange w:id="407" w:author="Norman Packard" w:date="2020-10-13T14:21:00Z">
                <w:pPr>
                  <w:pStyle w:val="HTMLPreformatted"/>
                  <w:wordWrap w:val="0"/>
                  <w:textAlignment w:val="baseline"/>
                </w:pPr>
              </w:pPrChange>
            </w:pPr>
            <w:ins w:id="408" w:author="Norman Packard" w:date="2020-10-13T14:20:00Z">
              <w:r w:rsidRPr="00A55EF7">
                <w:rPr>
                  <w:lang w:val="it-IT"/>
                </w:rPr>
                <w:t>India</w:t>
              </w:r>
            </w:ins>
          </w:p>
          <w:p w14:paraId="32228112" w14:textId="77777777" w:rsidR="0012162E" w:rsidRPr="00A55EF7" w:rsidRDefault="0012162E" w:rsidP="0012162E">
            <w:pPr>
              <w:rPr>
                <w:ins w:id="409" w:author="Norman Packard" w:date="2020-10-13T14:20:00Z"/>
                <w:lang w:val="it-IT"/>
              </w:rPr>
              <w:pPrChange w:id="410" w:author="Norman Packard" w:date="2020-10-13T14:21:00Z">
                <w:pPr>
                  <w:pStyle w:val="HTMLPreformatted"/>
                  <w:wordWrap w:val="0"/>
                  <w:textAlignment w:val="baseline"/>
                </w:pPr>
              </w:pPrChange>
            </w:pPr>
            <w:ins w:id="411" w:author="Norman Packard" w:date="2020-10-13T14:20:00Z">
              <w:r w:rsidRPr="00A55EF7">
                <w:rPr>
                  <w:lang w:val="it-IT"/>
                </w:rPr>
                <w:t>Iraq</w:t>
              </w:r>
            </w:ins>
          </w:p>
          <w:p w14:paraId="70BE5FA3" w14:textId="77777777" w:rsidR="0012162E" w:rsidRPr="00A55EF7" w:rsidRDefault="0012162E" w:rsidP="0012162E">
            <w:pPr>
              <w:rPr>
                <w:ins w:id="412" w:author="Norman Packard" w:date="2020-10-13T14:20:00Z"/>
                <w:lang w:val="it-IT"/>
              </w:rPr>
              <w:pPrChange w:id="413" w:author="Norman Packard" w:date="2020-10-13T14:21:00Z">
                <w:pPr>
                  <w:pStyle w:val="HTMLPreformatted"/>
                  <w:wordWrap w:val="0"/>
                  <w:textAlignment w:val="baseline"/>
                </w:pPr>
              </w:pPrChange>
            </w:pPr>
            <w:proofErr w:type="spellStart"/>
            <w:ins w:id="414" w:author="Norman Packard" w:date="2020-10-13T14:20:00Z">
              <w:r w:rsidRPr="00A55EF7">
                <w:rPr>
                  <w:lang w:val="it-IT"/>
                </w:rPr>
                <w:t>Israel</w:t>
              </w:r>
              <w:proofErr w:type="spellEnd"/>
            </w:ins>
          </w:p>
          <w:p w14:paraId="5267E7BA" w14:textId="77777777" w:rsidR="0012162E" w:rsidRPr="00A55EF7" w:rsidRDefault="0012162E" w:rsidP="0012162E">
            <w:pPr>
              <w:rPr>
                <w:ins w:id="415" w:author="Norman Packard" w:date="2020-10-13T14:20:00Z"/>
                <w:lang w:val="it-IT"/>
              </w:rPr>
              <w:pPrChange w:id="416" w:author="Norman Packard" w:date="2020-10-13T14:21:00Z">
                <w:pPr>
                  <w:pStyle w:val="HTMLPreformatted"/>
                  <w:wordWrap w:val="0"/>
                  <w:textAlignment w:val="baseline"/>
                </w:pPr>
              </w:pPrChange>
            </w:pPr>
            <w:ins w:id="417" w:author="Norman Packard" w:date="2020-10-13T14:20:00Z">
              <w:r w:rsidRPr="00A55EF7">
                <w:rPr>
                  <w:lang w:val="it-IT"/>
                </w:rPr>
                <w:t>Lebanon</w:t>
              </w:r>
            </w:ins>
          </w:p>
          <w:p w14:paraId="7731999E" w14:textId="77777777" w:rsidR="0012162E" w:rsidRPr="00A55EF7" w:rsidRDefault="0012162E" w:rsidP="0012162E">
            <w:pPr>
              <w:rPr>
                <w:ins w:id="418" w:author="Norman Packard" w:date="2020-10-13T14:20:00Z"/>
                <w:lang w:val="it-IT"/>
              </w:rPr>
              <w:pPrChange w:id="419" w:author="Norman Packard" w:date="2020-10-13T14:21:00Z">
                <w:pPr>
                  <w:pStyle w:val="HTMLPreformatted"/>
                  <w:wordWrap w:val="0"/>
                  <w:textAlignment w:val="baseline"/>
                </w:pPr>
              </w:pPrChange>
            </w:pPr>
            <w:ins w:id="420" w:author="Norman Packard" w:date="2020-10-13T14:20:00Z">
              <w:r w:rsidRPr="00A55EF7">
                <w:rPr>
                  <w:lang w:val="it-IT"/>
                </w:rPr>
                <w:t>Morocco</w:t>
              </w:r>
            </w:ins>
          </w:p>
          <w:p w14:paraId="44DF3470" w14:textId="77777777" w:rsidR="0012162E" w:rsidRPr="00A55EF7" w:rsidRDefault="0012162E" w:rsidP="0012162E">
            <w:pPr>
              <w:rPr>
                <w:ins w:id="421" w:author="Norman Packard" w:date="2020-10-13T14:20:00Z"/>
                <w:lang w:val="it-IT"/>
              </w:rPr>
              <w:pPrChange w:id="422" w:author="Norman Packard" w:date="2020-10-13T14:21:00Z">
                <w:pPr>
                  <w:pStyle w:val="HTMLPreformatted"/>
                  <w:wordWrap w:val="0"/>
                  <w:textAlignment w:val="baseline"/>
                </w:pPr>
              </w:pPrChange>
            </w:pPr>
            <w:ins w:id="423" w:author="Norman Packard" w:date="2020-10-13T14:20:00Z">
              <w:r w:rsidRPr="00A55EF7">
                <w:rPr>
                  <w:lang w:val="it-IT"/>
                </w:rPr>
                <w:t>Philippines</w:t>
              </w:r>
            </w:ins>
          </w:p>
          <w:p w14:paraId="41EB9836" w14:textId="77777777" w:rsidR="0012162E" w:rsidRDefault="0012162E" w:rsidP="0012162E">
            <w:pPr>
              <w:rPr>
                <w:ins w:id="424" w:author="Norman Packard" w:date="2020-10-13T14:20:00Z"/>
              </w:rPr>
              <w:pPrChange w:id="425" w:author="Norman Packard" w:date="2020-10-13T14:21:00Z">
                <w:pPr>
                  <w:pStyle w:val="HTMLPreformatted"/>
                  <w:wordWrap w:val="0"/>
                  <w:textAlignment w:val="baseline"/>
                </w:pPr>
              </w:pPrChange>
            </w:pPr>
            <w:ins w:id="426" w:author="Norman Packard" w:date="2020-10-13T14:20:00Z">
              <w:r>
                <w:t>Romania</w:t>
              </w:r>
            </w:ins>
          </w:p>
          <w:p w14:paraId="063B1C33" w14:textId="77777777" w:rsidR="0012162E" w:rsidRDefault="0012162E" w:rsidP="0012162E">
            <w:pPr>
              <w:rPr>
                <w:ins w:id="427" w:author="Norman Packard" w:date="2020-10-13T14:20:00Z"/>
              </w:rPr>
              <w:pPrChange w:id="428" w:author="Norman Packard" w:date="2020-10-13T14:21:00Z">
                <w:pPr>
                  <w:pStyle w:val="HTMLPreformatted"/>
                  <w:wordWrap w:val="0"/>
                  <w:textAlignment w:val="baseline"/>
                </w:pPr>
              </w:pPrChange>
            </w:pPr>
            <w:ins w:id="429" w:author="Norman Packard" w:date="2020-10-13T14:20:00Z">
              <w:r>
                <w:t>Tunisia</w:t>
              </w:r>
            </w:ins>
          </w:p>
          <w:p w14:paraId="24B57612" w14:textId="77777777" w:rsidR="0012162E" w:rsidRDefault="0012162E" w:rsidP="0012162E">
            <w:pPr>
              <w:rPr>
                <w:ins w:id="430" w:author="Norman Packard" w:date="2020-10-13T14:20:00Z"/>
              </w:rPr>
              <w:pPrChange w:id="431" w:author="Norman Packard" w:date="2020-10-13T14:21:00Z">
                <w:pPr>
                  <w:pStyle w:val="HTMLPreformatted"/>
                  <w:wordWrap w:val="0"/>
                  <w:textAlignment w:val="baseline"/>
                </w:pPr>
              </w:pPrChange>
            </w:pPr>
            <w:ins w:id="432" w:author="Norman Packard" w:date="2020-10-13T14:20:00Z">
              <w:r>
                <w:t>Ukraine</w:t>
              </w:r>
            </w:ins>
          </w:p>
          <w:p w14:paraId="469DD600" w14:textId="3E1CB626" w:rsidR="0012162E" w:rsidRDefault="0012162E" w:rsidP="0012162E">
            <w:pPr>
              <w:rPr>
                <w:ins w:id="433" w:author="Norman Packard" w:date="2020-10-11T23:11:00Z"/>
                <w:rFonts w:ascii="Times New Roman" w:eastAsia="Times New Roman" w:hAnsi="Times New Roman" w:cs="Times New Roman"/>
                <w:lang w:val="en-US"/>
              </w:rPr>
            </w:pPr>
          </w:p>
        </w:tc>
        <w:tc>
          <w:tcPr>
            <w:tcW w:w="1494" w:type="dxa"/>
            <w:tcPrChange w:id="434" w:author="Norman Packard" w:date="2020-10-13T14:19:00Z">
              <w:tcPr>
                <w:tcW w:w="2253" w:type="dxa"/>
              </w:tcPr>
            </w:tcPrChange>
          </w:tcPr>
          <w:p w14:paraId="05B94956" w14:textId="77777777" w:rsidR="0012162E" w:rsidRDefault="0012162E" w:rsidP="0012162E">
            <w:pPr>
              <w:rPr>
                <w:ins w:id="435" w:author="Norman Packard" w:date="2020-10-13T14:20:00Z"/>
              </w:rPr>
              <w:pPrChange w:id="436" w:author="Norman Packard" w:date="2020-10-13T14:21:00Z">
                <w:pPr>
                  <w:pStyle w:val="HTMLPreformatted"/>
                  <w:wordWrap w:val="0"/>
                  <w:textAlignment w:val="baseline"/>
                </w:pPr>
              </w:pPrChange>
            </w:pPr>
            <w:ins w:id="437" w:author="Norman Packard" w:date="2020-10-13T14:20:00Z">
              <w:r>
                <w:t>Afghanistan</w:t>
              </w:r>
            </w:ins>
          </w:p>
          <w:p w14:paraId="303F1F9E" w14:textId="77777777" w:rsidR="0012162E" w:rsidRDefault="0012162E" w:rsidP="0012162E">
            <w:pPr>
              <w:rPr>
                <w:ins w:id="438" w:author="Norman Packard" w:date="2020-10-13T14:20:00Z"/>
                <w:lang w:val="en-US"/>
              </w:rPr>
              <w:pPrChange w:id="439" w:author="Norman Packard" w:date="2020-10-13T14:21:00Z">
                <w:pPr>
                  <w:pStyle w:val="HTMLPreformatted"/>
                  <w:wordWrap w:val="0"/>
                  <w:textAlignment w:val="baseline"/>
                </w:pPr>
              </w:pPrChange>
            </w:pPr>
            <w:ins w:id="440" w:author="Norman Packard" w:date="2020-10-13T14:20:00Z">
              <w:r>
                <w:t>Kyrgyzstan</w:t>
              </w:r>
            </w:ins>
          </w:p>
          <w:p w14:paraId="5CB97663" w14:textId="77777777" w:rsidR="0012162E" w:rsidRPr="004B752F" w:rsidRDefault="0012162E" w:rsidP="0012162E">
            <w:pPr>
              <w:rPr>
                <w:ins w:id="441" w:author="Norman Packard" w:date="2020-10-13T14:19:00Z"/>
                <w:rFonts w:ascii="Times New Roman" w:eastAsia="Times New Roman" w:hAnsi="Times New Roman" w:cs="Times New Roman"/>
                <w:lang w:val="en-US"/>
              </w:rPr>
            </w:pPr>
          </w:p>
        </w:tc>
      </w:tr>
    </w:tbl>
    <w:p w14:paraId="6C462DCB" w14:textId="77777777" w:rsidR="004B752F" w:rsidRPr="0023072A" w:rsidRDefault="004B752F" w:rsidP="0023072A">
      <w:pPr>
        <w:rPr>
          <w:ins w:id="442" w:author="Norman Packard" w:date="2020-10-11T22:58:00Z"/>
          <w:rFonts w:ascii="Times New Roman" w:eastAsia="Times New Roman" w:hAnsi="Times New Roman" w:cs="Times New Roman"/>
          <w:lang w:val="en-US" w:eastAsia="ja-JP"/>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7C1D9E67" w:rsidR="00545522" w:rsidRDefault="00545522" w:rsidP="00021AD8">
      <w:pPr>
        <w:jc w:val="both"/>
        <w:rPr>
          <w:ins w:id="443" w:author="Norman Packard" w:date="2020-10-13T17:14:00Z"/>
        </w:rPr>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p w14:paraId="1752D0FA" w14:textId="77777777" w:rsidR="00A725C8" w:rsidRDefault="00A725C8" w:rsidP="00021AD8">
      <w:pPr>
        <w:jc w:val="both"/>
      </w:pP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5D470969" w:rsidR="00E838A3" w:rsidRDefault="00E838A3" w:rsidP="00021AD8">
      <w:pPr>
        <w:jc w:val="both"/>
        <w:rPr>
          <w:ins w:id="444" w:author="Norman Packard" w:date="2020-10-13T17:14:00Z"/>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0940F104" w14:textId="1B6AE133" w:rsidR="00A725C8" w:rsidRDefault="00A725C8" w:rsidP="00021AD8">
      <w:pPr>
        <w:jc w:val="both"/>
        <w:rPr>
          <w:ins w:id="445" w:author="Norman Packard" w:date="2020-10-13T17:14:00Z"/>
          <w:sz w:val="22"/>
          <w:szCs w:val="22"/>
        </w:rPr>
      </w:pPr>
    </w:p>
    <w:p w14:paraId="6E4E2496" w14:textId="0C10C0DF" w:rsidR="00A725C8" w:rsidRDefault="00A725C8" w:rsidP="00021AD8">
      <w:pPr>
        <w:jc w:val="both"/>
        <w:rPr>
          <w:sz w:val="22"/>
          <w:szCs w:val="22"/>
        </w:rPr>
      </w:pPr>
      <w:ins w:id="446" w:author="Norman Packard" w:date="2020-10-13T17:15:00Z">
        <w:r>
          <w:rPr>
            <w:sz w:val="22"/>
            <w:szCs w:val="22"/>
          </w:rPr>
          <w:lastRenderedPageBreak/>
          <w:t xml:space="preserve">The ODE’s for each of the models have parameters that are related to </w:t>
        </w:r>
      </w:ins>
      <w:ins w:id="447" w:author="Norman Packard" w:date="2020-10-13T17:16:00Z">
        <w:r w:rsidRPr="00A725C8">
          <w:rPr>
            <w:i/>
            <w:iCs/>
            <w:sz w:val="22"/>
            <w:szCs w:val="22"/>
            <w:rPrChange w:id="448" w:author="Norman Packard" w:date="2020-10-13T17:16:00Z">
              <w:rPr>
                <w:sz w:val="22"/>
                <w:szCs w:val="22"/>
              </w:rPr>
            </w:rPrChange>
          </w:rPr>
          <w:t>base parameters</w:t>
        </w:r>
        <w:r>
          <w:rPr>
            <w:sz w:val="22"/>
            <w:szCs w:val="22"/>
          </w:rPr>
          <w:t xml:space="preserve">, which include </w:t>
        </w:r>
      </w:ins>
      <w:ins w:id="449" w:author="Norman Packard" w:date="2020-10-13T17:15:00Z">
        <w:r>
          <w:rPr>
            <w:sz w:val="22"/>
            <w:szCs w:val="22"/>
          </w:rPr>
          <w:t>epi</w:t>
        </w:r>
      </w:ins>
      <w:ins w:id="450" w:author="Norman Packard" w:date="2020-10-13T17:16:00Z">
        <w:r>
          <w:rPr>
            <w:sz w:val="22"/>
            <w:szCs w:val="22"/>
          </w:rPr>
          <w:t>demiological parameters determining disease propagation, social parameters de</w:t>
        </w:r>
      </w:ins>
      <w:ins w:id="451" w:author="Norman Packard" w:date="2020-10-13T17:17:00Z">
        <w:r>
          <w:rPr>
            <w:sz w:val="22"/>
            <w:szCs w:val="22"/>
          </w:rPr>
          <w:t xml:space="preserve">termining the cautionary parameters, and economic parameters.  The relationship between ODE parameters and base parameters is shown in </w:t>
        </w:r>
        <w:proofErr w:type="spellStart"/>
        <w:r>
          <w:rPr>
            <w:sz w:val="22"/>
            <w:szCs w:val="22"/>
          </w:rPr>
          <w:t>T</w:t>
        </w:r>
      </w:ins>
      <w:ins w:id="452" w:author="Norman Packard" w:date="2020-10-13T17:18:00Z">
        <w:r>
          <w:rPr>
            <w:sz w:val="22"/>
            <w:szCs w:val="22"/>
          </w:rPr>
          <w:t>a</w:t>
        </w:r>
      </w:ins>
      <w:ins w:id="453" w:author="Norman Packard" w:date="2020-10-13T17:17:00Z">
        <w:r>
          <w:rPr>
            <w:sz w:val="22"/>
            <w:szCs w:val="22"/>
          </w:rPr>
          <w:t>able</w:t>
        </w:r>
        <w:proofErr w:type="spellEnd"/>
        <w:r>
          <w:rPr>
            <w:sz w:val="22"/>
            <w:szCs w:val="22"/>
          </w:rPr>
          <w:t xml:space="preserve"> S2.</w:t>
        </w:r>
      </w:ins>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454"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455"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456"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457"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458"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76B796B5"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xml:space="preserve">= </w:t>
            </w:r>
            <w:ins w:id="459" w:author="Norman Packard" w:date="2020-10-13T17:13:00Z">
              <w:r w:rsidR="00A725C8">
                <w:rPr>
                  <w:sz w:val="22"/>
                  <w:szCs w:val="22"/>
                </w:rPr>
                <w:t>1/</w:t>
              </w:r>
            </w:ins>
            <w:r w:rsidRPr="00312569">
              <w:rPr>
                <w:sz w:val="22"/>
                <w:szCs w:val="22"/>
              </w:rPr>
              <w:t>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460"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461"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462"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463"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464"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465"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466"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467"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46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46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47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471"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47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47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47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47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47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477"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478"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479"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72"/>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20FD12F1" w14:textId="77777777" w:rsidR="00393BAE" w:rsidRPr="00393BAE" w:rsidRDefault="0011114A" w:rsidP="00393BAE">
      <w:pPr>
        <w:pStyle w:val="EndNoteBibliography"/>
        <w:rPr>
          <w:noProof/>
        </w:rPr>
      </w:pPr>
      <w:r>
        <w:fldChar w:fldCharType="begin"/>
      </w:r>
      <w:r>
        <w:instrText xml:space="preserve"> ADDIN EN.REFLIST </w:instrText>
      </w:r>
      <w:r>
        <w:fldChar w:fldCharType="separate"/>
      </w:r>
      <w:r w:rsidR="00393BAE" w:rsidRPr="00393BAE">
        <w:rPr>
          <w:noProof/>
        </w:rPr>
        <w:t>1.</w:t>
      </w:r>
      <w:r w:rsidR="00393BAE" w:rsidRPr="00393BAE">
        <w:rPr>
          <w:noProof/>
        </w:rPr>
        <w:tab/>
        <w:t>Kermack, W.O., McKendrick, A.G., Walker, G.T.: A contribution to the mathematical theory of epidemics. Proceedings of the Royal Society of London. Series A, Containing Papers of a Mathematical and Physical Character 115,</w:t>
      </w:r>
      <w:r w:rsidR="00393BAE" w:rsidRPr="00393BAE">
        <w:rPr>
          <w:b/>
          <w:noProof/>
        </w:rPr>
        <w:t xml:space="preserve"> </w:t>
      </w:r>
      <w:r w:rsidR="00393BAE" w:rsidRPr="00393BAE">
        <w:rPr>
          <w:noProof/>
        </w:rPr>
        <w:t>700-721 (1927)</w:t>
      </w:r>
    </w:p>
    <w:p w14:paraId="0F056CD2" w14:textId="77777777" w:rsidR="00393BAE" w:rsidRPr="00393BAE" w:rsidRDefault="00393BAE" w:rsidP="00393BAE">
      <w:pPr>
        <w:pStyle w:val="EndNoteBibliography"/>
        <w:rPr>
          <w:noProof/>
        </w:rPr>
      </w:pPr>
      <w:r w:rsidRPr="00393BAE">
        <w:rPr>
          <w:noProof/>
        </w:rPr>
        <w:t>2.</w:t>
      </w:r>
      <w:r w:rsidRPr="00393BAE">
        <w:rPr>
          <w:noProof/>
        </w:rPr>
        <w:tab/>
        <w:t>Anderson, R.M., Anderson, B., May, R.M.: Infectious Diseases of Humans: Dynamics and Control. Oxford University Press, Oxford, UK (1992)</w:t>
      </w:r>
    </w:p>
    <w:p w14:paraId="697E7166" w14:textId="77777777" w:rsidR="00393BAE" w:rsidRPr="00393BAE" w:rsidRDefault="00393BAE" w:rsidP="00393BAE">
      <w:pPr>
        <w:pStyle w:val="EndNoteBibliography"/>
        <w:rPr>
          <w:noProof/>
        </w:rPr>
      </w:pPr>
      <w:r w:rsidRPr="00393BAE">
        <w:rPr>
          <w:noProof/>
        </w:rPr>
        <w:t>3.</w:t>
      </w:r>
      <w:r w:rsidRPr="00393BAE">
        <w:rPr>
          <w:noProof/>
        </w:rPr>
        <w:tab/>
        <w:t>Anderson, R., May, R.: Directly transmitted infections diseases: control by vaccination. Science 215,</w:t>
      </w:r>
      <w:r w:rsidRPr="00393BAE">
        <w:rPr>
          <w:b/>
          <w:noProof/>
        </w:rPr>
        <w:t xml:space="preserve"> </w:t>
      </w:r>
      <w:r w:rsidRPr="00393BAE">
        <w:rPr>
          <w:noProof/>
        </w:rPr>
        <w:t>1053-1060 (1982)</w:t>
      </w:r>
    </w:p>
    <w:p w14:paraId="33B9069A" w14:textId="77777777" w:rsidR="00393BAE" w:rsidRPr="00393BAE" w:rsidRDefault="00393BAE" w:rsidP="00393BAE">
      <w:pPr>
        <w:pStyle w:val="EndNoteBibliography"/>
        <w:rPr>
          <w:noProof/>
        </w:rPr>
      </w:pPr>
      <w:r w:rsidRPr="00393BAE">
        <w:rPr>
          <w:noProof/>
        </w:rPr>
        <w:t>4.</w:t>
      </w:r>
      <w:r w:rsidRPr="00393BAE">
        <w:rPr>
          <w:noProof/>
        </w:rPr>
        <w:tab/>
        <w:t>Hethcote, H.W.: The Mathematics of Infectious Diseases. SIAM Rev. 42,</w:t>
      </w:r>
      <w:r w:rsidRPr="00393BAE">
        <w:rPr>
          <w:b/>
          <w:noProof/>
        </w:rPr>
        <w:t xml:space="preserve"> </w:t>
      </w:r>
      <w:r w:rsidRPr="00393BAE">
        <w:rPr>
          <w:noProof/>
        </w:rPr>
        <w:t>599–653 (2000)</w:t>
      </w:r>
    </w:p>
    <w:p w14:paraId="4D8FE341" w14:textId="77777777" w:rsidR="00393BAE" w:rsidRPr="00393BAE" w:rsidRDefault="00393BAE" w:rsidP="00393BAE">
      <w:pPr>
        <w:pStyle w:val="EndNoteBibliography"/>
        <w:rPr>
          <w:noProof/>
        </w:rPr>
      </w:pPr>
      <w:r w:rsidRPr="00393BAE">
        <w:rPr>
          <w:noProof/>
        </w:rPr>
        <w:t>5.</w:t>
      </w:r>
      <w:r w:rsidRPr="00393BAE">
        <w:rPr>
          <w:noProof/>
        </w:rPr>
        <w:tab/>
        <w:t>Wu, Z., McGoogan, J.M.: Characteristics of and Important Lessons from the Coronavirus Disease 2019 (COVID-19) Outbreak in China: Summary of a Report of 72 314 Cases from the Chinese Center for Disease Control and Prevention. . JAMA 323,</w:t>
      </w:r>
      <w:r w:rsidRPr="00393BAE">
        <w:rPr>
          <w:b/>
          <w:noProof/>
        </w:rPr>
        <w:t xml:space="preserve"> </w:t>
      </w:r>
      <w:r w:rsidRPr="00393BAE">
        <w:rPr>
          <w:noProof/>
        </w:rPr>
        <w:t>1239–1242 (2020)</w:t>
      </w:r>
    </w:p>
    <w:p w14:paraId="313E799E" w14:textId="77777777" w:rsidR="00393BAE" w:rsidRPr="00393BAE" w:rsidRDefault="00393BAE" w:rsidP="00393BAE">
      <w:pPr>
        <w:pStyle w:val="EndNoteBibliography"/>
        <w:rPr>
          <w:noProof/>
        </w:rPr>
      </w:pPr>
      <w:r w:rsidRPr="00393BAE">
        <w:rPr>
          <w:noProof/>
        </w:rPr>
        <w:t>6.</w:t>
      </w:r>
      <w:r w:rsidRPr="00393BAE">
        <w:rPr>
          <w:noProof/>
        </w:rPr>
        <w:tab/>
        <w:t>Lin, Q., Zhao, S., Gao, D., Lou, Y., Yang, S., Musa, S.S., Wang, M.H., Cai, Y., Wang, W., Yang, L., He, D.: A conceptual model for the coronavirus disease 2019 (COVID-19) outbreak in Wuhan, China with individual reaction and governmental action. Int. J. Infect. Dis. 93,</w:t>
      </w:r>
      <w:r w:rsidRPr="00393BAE">
        <w:rPr>
          <w:b/>
          <w:noProof/>
        </w:rPr>
        <w:t xml:space="preserve"> </w:t>
      </w:r>
      <w:r w:rsidRPr="00393BAE">
        <w:rPr>
          <w:noProof/>
        </w:rPr>
        <w:t>211-216 (2020)</w:t>
      </w:r>
    </w:p>
    <w:p w14:paraId="722122FE" w14:textId="77777777" w:rsidR="00393BAE" w:rsidRPr="00393BAE" w:rsidRDefault="00393BAE" w:rsidP="00393BAE">
      <w:pPr>
        <w:pStyle w:val="EndNoteBibliography"/>
        <w:rPr>
          <w:noProof/>
        </w:rPr>
      </w:pPr>
      <w:r w:rsidRPr="00393BAE">
        <w:rPr>
          <w:noProof/>
        </w:rPr>
        <w:t>7.</w:t>
      </w:r>
      <w:r w:rsidRPr="00393BAE">
        <w:rPr>
          <w:noProof/>
        </w:rPr>
        <w:tab/>
        <w:t>Giordano, G., Blanchini, F., Bruno, R., Colaneri, P., Di Filippo, A., Di Matteo, A., Colaneri, M.: Modelling the COVID-19 epidemic and implementation of population-wide interventions in Italy. Nature Medicine (2020)</w:t>
      </w:r>
    </w:p>
    <w:p w14:paraId="3CE991B8" w14:textId="77777777" w:rsidR="00393BAE" w:rsidRPr="00393BAE" w:rsidRDefault="00393BAE" w:rsidP="00393BAE">
      <w:pPr>
        <w:pStyle w:val="EndNoteBibliography"/>
        <w:rPr>
          <w:noProof/>
        </w:rPr>
      </w:pPr>
      <w:r w:rsidRPr="00393BAE">
        <w:rPr>
          <w:noProof/>
        </w:rPr>
        <w:t>8.</w:t>
      </w:r>
      <w:r w:rsidRPr="00393BAE">
        <w:rPr>
          <w:noProof/>
        </w:rPr>
        <w:tab/>
        <w:t>Gumel, A.B., Ruan, S., Day, T., Watmough, J., Brauer, F., van den Driessche, P., Gabrielson, D., Bowman, C., Alexander, M.E., Ardal, S., Wu, J., Sahai, B.M.: Modelling strategies for controlling SARS outbreaks. Proc Biol Sci 271,</w:t>
      </w:r>
      <w:r w:rsidRPr="00393BAE">
        <w:rPr>
          <w:b/>
          <w:noProof/>
        </w:rPr>
        <w:t xml:space="preserve"> </w:t>
      </w:r>
      <w:r w:rsidRPr="00393BAE">
        <w:rPr>
          <w:noProof/>
        </w:rPr>
        <w:t>2223-2232 (2004)</w:t>
      </w:r>
    </w:p>
    <w:p w14:paraId="15856C98" w14:textId="77777777" w:rsidR="00393BAE" w:rsidRPr="00393BAE" w:rsidRDefault="00393BAE" w:rsidP="00393BAE">
      <w:pPr>
        <w:pStyle w:val="EndNoteBibliography"/>
        <w:rPr>
          <w:noProof/>
        </w:rPr>
      </w:pPr>
      <w:r w:rsidRPr="00393BAE">
        <w:rPr>
          <w:noProof/>
        </w:rPr>
        <w:t>9.</w:t>
      </w:r>
      <w:r w:rsidRPr="00393BAE">
        <w:rPr>
          <w:noProof/>
        </w:rPr>
        <w:tab/>
        <w:t>Klepac, P., Kucharski, A.J., Conlan, A.J., Kissler, S., Tang, M., Fry, H., Gog, J.R.: Contacts in context: large-scale setting-specific social mixing matrices from the BBC Pandemic project. medRxiv (2020)</w:t>
      </w:r>
    </w:p>
    <w:p w14:paraId="2C6A1292" w14:textId="77777777" w:rsidR="00393BAE" w:rsidRPr="00393BAE" w:rsidRDefault="00393BAE" w:rsidP="00393BAE">
      <w:pPr>
        <w:pStyle w:val="EndNoteBibliography"/>
        <w:rPr>
          <w:noProof/>
        </w:rPr>
      </w:pPr>
      <w:r w:rsidRPr="00393BAE">
        <w:rPr>
          <w:noProof/>
        </w:rPr>
        <w:t>10.</w:t>
      </w:r>
      <w:r w:rsidRPr="00393BA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393BAE">
        <w:rPr>
          <w:b/>
          <w:noProof/>
        </w:rPr>
        <w:t xml:space="preserve"> </w:t>
      </w:r>
      <w:r w:rsidRPr="00393BAE">
        <w:rPr>
          <w:noProof/>
        </w:rPr>
        <w:t>e261-e270 (2020)</w:t>
      </w:r>
    </w:p>
    <w:p w14:paraId="23521001" w14:textId="77777777" w:rsidR="00393BAE" w:rsidRPr="00393BAE" w:rsidRDefault="00393BAE" w:rsidP="00393BAE">
      <w:pPr>
        <w:pStyle w:val="EndNoteBibliography"/>
        <w:rPr>
          <w:noProof/>
        </w:rPr>
      </w:pPr>
      <w:r w:rsidRPr="00393BAE">
        <w:rPr>
          <w:noProof/>
        </w:rPr>
        <w:t>11.</w:t>
      </w:r>
      <w:r w:rsidRPr="00393BAE">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393BAE">
        <w:rPr>
          <w:b/>
          <w:noProof/>
        </w:rPr>
        <w:t xml:space="preserve"> </w:t>
      </w:r>
      <w:r w:rsidRPr="00393BAE">
        <w:rPr>
          <w:noProof/>
        </w:rPr>
        <w:t>e488-e496 (2020)</w:t>
      </w:r>
    </w:p>
    <w:p w14:paraId="43270A7F" w14:textId="77777777" w:rsidR="00393BAE" w:rsidRPr="00393BAE" w:rsidRDefault="00393BAE" w:rsidP="00393BAE">
      <w:pPr>
        <w:pStyle w:val="EndNoteBibliography"/>
        <w:rPr>
          <w:noProof/>
        </w:rPr>
      </w:pPr>
      <w:r w:rsidRPr="00393BAE">
        <w:rPr>
          <w:noProof/>
        </w:rPr>
        <w:t>12.</w:t>
      </w:r>
      <w:r w:rsidRPr="00393BA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393BAE">
        <w:rPr>
          <w:b/>
          <w:noProof/>
        </w:rPr>
        <w:t xml:space="preserve"> </w:t>
      </w:r>
      <w:r w:rsidRPr="00393BAE">
        <w:rPr>
          <w:noProof/>
        </w:rPr>
        <w:t>553-558 (2020)</w:t>
      </w:r>
    </w:p>
    <w:p w14:paraId="6C1D9EC4" w14:textId="77777777" w:rsidR="00393BAE" w:rsidRPr="00393BAE" w:rsidRDefault="00393BAE" w:rsidP="00393BAE">
      <w:pPr>
        <w:pStyle w:val="EndNoteBibliography"/>
        <w:rPr>
          <w:noProof/>
        </w:rPr>
      </w:pPr>
      <w:r w:rsidRPr="00393BAE">
        <w:rPr>
          <w:noProof/>
        </w:rPr>
        <w:lastRenderedPageBreak/>
        <w:t>13.</w:t>
      </w:r>
      <w:r w:rsidRPr="00393BAE">
        <w:rPr>
          <w:noProof/>
        </w:rPr>
        <w:tab/>
        <w:t>Angulo, J., Yu, H.-L., Langousis, A., Kolovos, A., Wang, J., Madrid, A.E., Christakos, G.: Spatiotemporal Infectious Disease Modeling: A BME-SIR Approach. PLOS ONE 8,</w:t>
      </w:r>
      <w:r w:rsidRPr="00393BAE">
        <w:rPr>
          <w:b/>
          <w:noProof/>
        </w:rPr>
        <w:t xml:space="preserve"> </w:t>
      </w:r>
      <w:r w:rsidRPr="00393BAE">
        <w:rPr>
          <w:noProof/>
        </w:rPr>
        <w:t>e72168 (2013)</w:t>
      </w:r>
    </w:p>
    <w:p w14:paraId="65120914" w14:textId="77777777" w:rsidR="00393BAE" w:rsidRPr="00393BAE" w:rsidRDefault="00393BAE" w:rsidP="00393BAE">
      <w:pPr>
        <w:pStyle w:val="EndNoteBibliography"/>
        <w:rPr>
          <w:noProof/>
        </w:rPr>
      </w:pPr>
      <w:r w:rsidRPr="00393BAE">
        <w:rPr>
          <w:noProof/>
        </w:rPr>
        <w:t>14.</w:t>
      </w:r>
      <w:r w:rsidRPr="00393BAE">
        <w:rPr>
          <w:noProof/>
        </w:rPr>
        <w:tab/>
        <w:t>Keeling, M.J.: The effects of local spatial structure on epidemiological invasions. Proc Biol Sci 266,</w:t>
      </w:r>
      <w:r w:rsidRPr="00393BAE">
        <w:rPr>
          <w:b/>
          <w:noProof/>
        </w:rPr>
        <w:t xml:space="preserve"> </w:t>
      </w:r>
      <w:r w:rsidRPr="00393BAE">
        <w:rPr>
          <w:noProof/>
        </w:rPr>
        <w:t>859-867 (1999)</w:t>
      </w:r>
    </w:p>
    <w:p w14:paraId="29A2F1A7" w14:textId="77777777" w:rsidR="00393BAE" w:rsidRPr="00393BAE" w:rsidRDefault="00393BAE" w:rsidP="00393BAE">
      <w:pPr>
        <w:pStyle w:val="EndNoteBibliography"/>
        <w:rPr>
          <w:noProof/>
        </w:rPr>
      </w:pPr>
      <w:r w:rsidRPr="00393BAE">
        <w:rPr>
          <w:noProof/>
        </w:rPr>
        <w:t>15.</w:t>
      </w:r>
      <w:r w:rsidRPr="00393BAE">
        <w:rPr>
          <w:noProof/>
        </w:rPr>
        <w:tab/>
        <w:t>Danon, L., Brooks-Pollock, E., Bailey, M., Keeling, M.J.: A spatial model of CoVID-19 transmission in England and Wales: early spread and peak timing. medRxiv 2020.2002.2012.20022566 (2020)</w:t>
      </w:r>
    </w:p>
    <w:p w14:paraId="64561136" w14:textId="77777777" w:rsidR="00393BAE" w:rsidRPr="00393BAE" w:rsidRDefault="00393BAE" w:rsidP="00393BAE">
      <w:pPr>
        <w:pStyle w:val="EndNoteBibliography"/>
        <w:rPr>
          <w:noProof/>
        </w:rPr>
      </w:pPr>
      <w:r w:rsidRPr="00393BAE">
        <w:rPr>
          <w:noProof/>
        </w:rPr>
        <w:t>16.</w:t>
      </w:r>
      <w:r w:rsidRPr="00393BAE">
        <w:rPr>
          <w:noProof/>
        </w:rPr>
        <w:tab/>
        <w:t>Epstein, J.M., Parker, J., Cummings, D., Hammond, R.A.: Coupled Contagion Dynamics of Fear and Disease: Mathematical and Computational Explorations. PLOS ONE 3,</w:t>
      </w:r>
      <w:r w:rsidRPr="00393BAE">
        <w:rPr>
          <w:b/>
          <w:noProof/>
        </w:rPr>
        <w:t xml:space="preserve"> </w:t>
      </w:r>
      <w:r w:rsidRPr="00393BAE">
        <w:rPr>
          <w:noProof/>
        </w:rPr>
        <w:t>e3955 (2008)</w:t>
      </w:r>
    </w:p>
    <w:p w14:paraId="102FCE34" w14:textId="77777777" w:rsidR="00393BAE" w:rsidRPr="00393BAE" w:rsidRDefault="00393BAE" w:rsidP="00393BAE">
      <w:pPr>
        <w:pStyle w:val="EndNoteBibliography"/>
        <w:rPr>
          <w:noProof/>
        </w:rPr>
      </w:pPr>
      <w:r w:rsidRPr="00393BAE">
        <w:rPr>
          <w:noProof/>
        </w:rPr>
        <w:t>17.</w:t>
      </w:r>
      <w:r w:rsidRPr="00393BAE">
        <w:rPr>
          <w:noProof/>
        </w:rPr>
        <w:tab/>
        <w:t>Ziff, A.L., Ziff, R.M.: Fractal kinetics of COVID-19 pandemic. medRxiv (2020)</w:t>
      </w:r>
    </w:p>
    <w:p w14:paraId="2F32C812" w14:textId="77777777" w:rsidR="00393BAE" w:rsidRPr="00393BAE" w:rsidRDefault="00393BAE" w:rsidP="00393BAE">
      <w:pPr>
        <w:pStyle w:val="EndNoteBibliography"/>
        <w:rPr>
          <w:noProof/>
        </w:rPr>
      </w:pPr>
      <w:r w:rsidRPr="00393BAE">
        <w:rPr>
          <w:noProof/>
        </w:rPr>
        <w:t>18.</w:t>
      </w:r>
      <w:r w:rsidRPr="00393BAE">
        <w:rPr>
          <w:noProof/>
        </w:rPr>
        <w:tab/>
        <w:t>Simoes, J.M.: Spatial Epidemic Modelling in Social Networks. AIP Conference Proceedings 776,</w:t>
      </w:r>
      <w:r w:rsidRPr="00393BAE">
        <w:rPr>
          <w:b/>
          <w:noProof/>
        </w:rPr>
        <w:t xml:space="preserve"> </w:t>
      </w:r>
      <w:r w:rsidRPr="00393BAE">
        <w:rPr>
          <w:noProof/>
        </w:rPr>
        <w:t>287-297 (2005)</w:t>
      </w:r>
    </w:p>
    <w:p w14:paraId="21696725" w14:textId="77777777" w:rsidR="00393BAE" w:rsidRPr="00393BAE" w:rsidRDefault="00393BAE" w:rsidP="00393BAE">
      <w:pPr>
        <w:pStyle w:val="EndNoteBibliography"/>
        <w:rPr>
          <w:noProof/>
        </w:rPr>
      </w:pPr>
      <w:r w:rsidRPr="00393BAE">
        <w:rPr>
          <w:noProof/>
        </w:rPr>
        <w:t>19.</w:t>
      </w:r>
      <w:r w:rsidRPr="00393BAE">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393BAE">
        <w:rPr>
          <w:b/>
          <w:noProof/>
        </w:rPr>
        <w:t xml:space="preserve"> </w:t>
      </w:r>
      <w:r w:rsidRPr="00393BAE">
        <w:rPr>
          <w:noProof/>
        </w:rPr>
        <w:t>041102 (2020)</w:t>
      </w:r>
    </w:p>
    <w:p w14:paraId="48B72A2F" w14:textId="77777777" w:rsidR="00393BAE" w:rsidRPr="00393BAE" w:rsidRDefault="00393BAE" w:rsidP="00393BAE">
      <w:pPr>
        <w:pStyle w:val="EndNoteBibliography"/>
        <w:rPr>
          <w:noProof/>
        </w:rPr>
      </w:pPr>
      <w:r w:rsidRPr="00393BAE">
        <w:rPr>
          <w:noProof/>
        </w:rPr>
        <w:t>20.</w:t>
      </w:r>
      <w:r w:rsidRPr="00393BAE">
        <w:rPr>
          <w:noProof/>
        </w:rPr>
        <w:tab/>
        <w:t>Hunter, E., Mac Namee, B., Kelleher, J.D.: A Taxonomy for Agent-Based Models in Human Infectious Disease Epidemiology. Journal of Artificial Societies and Social Simulation 20,</w:t>
      </w:r>
      <w:r w:rsidRPr="00393BAE">
        <w:rPr>
          <w:b/>
          <w:noProof/>
        </w:rPr>
        <w:t xml:space="preserve"> </w:t>
      </w:r>
      <w:r w:rsidRPr="00393BAE">
        <w:rPr>
          <w:noProof/>
        </w:rPr>
        <w:t>2 (2017)</w:t>
      </w:r>
    </w:p>
    <w:p w14:paraId="1179D16B" w14:textId="77777777" w:rsidR="00393BAE" w:rsidRPr="00393BAE" w:rsidRDefault="00393BAE" w:rsidP="00393BAE">
      <w:pPr>
        <w:pStyle w:val="EndNoteBibliography"/>
        <w:rPr>
          <w:noProof/>
        </w:rPr>
      </w:pPr>
      <w:r w:rsidRPr="00393BAE">
        <w:rPr>
          <w:noProof/>
        </w:rPr>
        <w:t>21.</w:t>
      </w:r>
      <w:r w:rsidRPr="00393BA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393BAE">
        <w:rPr>
          <w:b/>
          <w:noProof/>
        </w:rPr>
        <w:t xml:space="preserve"> </w:t>
      </w:r>
      <w:r w:rsidRPr="00393BAE">
        <w:rPr>
          <w:noProof/>
        </w:rPr>
        <w:t>395 (2020)</w:t>
      </w:r>
    </w:p>
    <w:p w14:paraId="50560224" w14:textId="77777777" w:rsidR="00393BAE" w:rsidRPr="00393BAE" w:rsidRDefault="00393BAE" w:rsidP="00393BAE">
      <w:pPr>
        <w:pStyle w:val="EndNoteBibliography"/>
        <w:rPr>
          <w:noProof/>
        </w:rPr>
      </w:pPr>
      <w:r w:rsidRPr="00393BAE">
        <w:rPr>
          <w:noProof/>
        </w:rPr>
        <w:t>22.</w:t>
      </w:r>
      <w:r w:rsidRPr="00393BAE">
        <w:rPr>
          <w:noProof/>
        </w:rPr>
        <w:tab/>
        <w:t>Wang, C.J., Ng, C.Y., Brook, R.H.: Response to COVID-19 in Taiwan: Big Data Analytics, New Technology, and Proactive Testing. JAMA 323,</w:t>
      </w:r>
      <w:r w:rsidRPr="00393BAE">
        <w:rPr>
          <w:b/>
          <w:noProof/>
        </w:rPr>
        <w:t xml:space="preserve"> </w:t>
      </w:r>
      <w:r w:rsidRPr="00393BAE">
        <w:rPr>
          <w:noProof/>
        </w:rPr>
        <w:t>1341-1342 (2020)</w:t>
      </w:r>
    </w:p>
    <w:p w14:paraId="403B0A5B" w14:textId="77777777" w:rsidR="00393BAE" w:rsidRPr="00393BAE" w:rsidRDefault="00393BAE" w:rsidP="00393BAE">
      <w:pPr>
        <w:pStyle w:val="EndNoteBibliography"/>
        <w:rPr>
          <w:noProof/>
        </w:rPr>
      </w:pPr>
      <w:r w:rsidRPr="00393BAE">
        <w:rPr>
          <w:noProof/>
        </w:rPr>
        <w:t>23.</w:t>
      </w:r>
      <w:r w:rsidRPr="00393BAE">
        <w:rPr>
          <w:noProof/>
        </w:rPr>
        <w:tab/>
        <w:t>Zhou, C., Su, F., Pei, T., Zhang, A., Du, Y., Luo, B., Cao, Z., Wang, J., Yuan, W., Zhu, Y., Song, C., Chen, J., Xu, J., Li, F., Ma, T., Jiang, L., Yan, F., Yi, J., Hu, Y., Liao, Y., Xiao, H.: COVID-19: Challenges to GIS with Big Data. Geography and Sustainability 1,</w:t>
      </w:r>
      <w:r w:rsidRPr="00393BAE">
        <w:rPr>
          <w:b/>
          <w:noProof/>
        </w:rPr>
        <w:t xml:space="preserve"> </w:t>
      </w:r>
      <w:r w:rsidRPr="00393BAE">
        <w:rPr>
          <w:noProof/>
        </w:rPr>
        <w:t>77-87 (2020)</w:t>
      </w:r>
    </w:p>
    <w:p w14:paraId="6F04463F" w14:textId="77777777" w:rsidR="00393BAE" w:rsidRPr="00393BAE" w:rsidRDefault="00393BAE" w:rsidP="00393BAE">
      <w:pPr>
        <w:pStyle w:val="EndNoteBibliography"/>
        <w:rPr>
          <w:noProof/>
        </w:rPr>
      </w:pPr>
      <w:r w:rsidRPr="00393BAE">
        <w:rPr>
          <w:noProof/>
        </w:rPr>
        <w:t>24.</w:t>
      </w:r>
      <w:r w:rsidRPr="00393BAE">
        <w:rPr>
          <w:noProof/>
        </w:rPr>
        <w:tab/>
        <w:t>Chowell, G., Sattenspiel, L., Bansal, S., Viboud, C.: Mathematical models to characterize early epidemic growth: A review. Phys Life Rev 18,</w:t>
      </w:r>
      <w:r w:rsidRPr="00393BAE">
        <w:rPr>
          <w:b/>
          <w:noProof/>
        </w:rPr>
        <w:t xml:space="preserve"> </w:t>
      </w:r>
      <w:r w:rsidRPr="00393BAE">
        <w:rPr>
          <w:noProof/>
        </w:rPr>
        <w:t>66-97 (2016)</w:t>
      </w:r>
    </w:p>
    <w:p w14:paraId="58F74FBA" w14:textId="77777777" w:rsidR="00393BAE" w:rsidRPr="00393BAE" w:rsidRDefault="00393BAE" w:rsidP="00393BAE">
      <w:pPr>
        <w:pStyle w:val="EndNoteBibliography"/>
        <w:rPr>
          <w:noProof/>
        </w:rPr>
      </w:pPr>
      <w:r w:rsidRPr="00393BAE">
        <w:rPr>
          <w:noProof/>
        </w:rPr>
        <w:t>25.</w:t>
      </w:r>
      <w:r w:rsidRPr="00393BAE">
        <w:rPr>
          <w:noProof/>
        </w:rPr>
        <w:tab/>
        <w:t>Okell, L.C., Verity, R., Watson, O.J., Mishra, S., Walker, P., Whittaker, C., Katzourakis, A., Donnelly, C.A., Riley, S., Ghani, A.C.: Have deaths from COVID-19 in Europe plateaued due to herd immunity? Lancet (London, England) (2020)</w:t>
      </w:r>
    </w:p>
    <w:p w14:paraId="27882DFA" w14:textId="77777777" w:rsidR="00393BAE" w:rsidRPr="00393BAE" w:rsidRDefault="00393BAE" w:rsidP="00393BAE">
      <w:pPr>
        <w:pStyle w:val="EndNoteBibliography"/>
        <w:rPr>
          <w:noProof/>
        </w:rPr>
      </w:pPr>
      <w:r w:rsidRPr="00393BAE">
        <w:rPr>
          <w:noProof/>
        </w:rPr>
        <w:t>26.</w:t>
      </w:r>
      <w:r w:rsidRPr="00393BAE">
        <w:rPr>
          <w:noProof/>
        </w:rPr>
        <w:tab/>
        <w:t>Bruinen de Bruin, Y., Lequarre, A.-S., McCourt, J., Clevestig, P., Pigazzani, F., Zare Jeddi, M., Colosio, C., Goulart, M.: Initial impacts of global risk mitigation measures taken during the combatting of the COVID-19 pandemic. Safety Science 128,</w:t>
      </w:r>
      <w:r w:rsidRPr="00393BAE">
        <w:rPr>
          <w:b/>
          <w:noProof/>
        </w:rPr>
        <w:t xml:space="preserve"> </w:t>
      </w:r>
      <w:r w:rsidRPr="00393BAE">
        <w:rPr>
          <w:noProof/>
        </w:rPr>
        <w:t>104773 (2020)</w:t>
      </w:r>
    </w:p>
    <w:p w14:paraId="2B1896C9" w14:textId="77777777" w:rsidR="00393BAE" w:rsidRPr="00393BAE" w:rsidRDefault="00393BAE" w:rsidP="00393BAE">
      <w:pPr>
        <w:pStyle w:val="EndNoteBibliography"/>
        <w:rPr>
          <w:noProof/>
        </w:rPr>
      </w:pPr>
      <w:r w:rsidRPr="00393BAE">
        <w:rPr>
          <w:noProof/>
        </w:rPr>
        <w:t>27.</w:t>
      </w:r>
      <w:r w:rsidRPr="00393BAE">
        <w:rPr>
          <w:noProof/>
        </w:rPr>
        <w:tab/>
        <w:t>Johnston, M.D., Pell, B.: A Dynamical Framework for Modeling Fear of Infection and Frustration with Social Distancing in COVID-19 Spread. arXiv preprint arXiv:2008.06023 (2020)</w:t>
      </w:r>
    </w:p>
    <w:p w14:paraId="41BCA68F" w14:textId="77777777" w:rsidR="00393BAE" w:rsidRPr="00393BAE" w:rsidRDefault="00393BAE" w:rsidP="00393BAE">
      <w:pPr>
        <w:pStyle w:val="EndNoteBibliography"/>
        <w:rPr>
          <w:noProof/>
        </w:rPr>
      </w:pPr>
      <w:r w:rsidRPr="00393BAE">
        <w:rPr>
          <w:noProof/>
        </w:rPr>
        <w:t>28.</w:t>
      </w:r>
      <w:r w:rsidRPr="00393BAE">
        <w:rPr>
          <w:noProof/>
        </w:rPr>
        <w:tab/>
        <w:t>Ghosh, I.: Modeling the effects of prosocial awareness on COVID-19 dynamics: A case study on Colombia. arXiv preprint arXiv:2008.09109 (2020)</w:t>
      </w:r>
    </w:p>
    <w:p w14:paraId="5EFB9742" w14:textId="77777777" w:rsidR="00393BAE" w:rsidRPr="00393BAE" w:rsidRDefault="00393BAE" w:rsidP="00393BAE">
      <w:pPr>
        <w:pStyle w:val="EndNoteBibliography"/>
        <w:rPr>
          <w:noProof/>
        </w:rPr>
      </w:pPr>
      <w:r w:rsidRPr="00393BAE">
        <w:rPr>
          <w:noProof/>
        </w:rPr>
        <w:t>29.</w:t>
      </w:r>
      <w:r w:rsidRPr="00393BAE">
        <w:rPr>
          <w:noProof/>
        </w:rPr>
        <w:tab/>
        <w:t>Perra, N., Balcan, D., Gonçalves, B., Vespignani, A.: Towards a characterization of behavior-disease models. PloS one 6,</w:t>
      </w:r>
      <w:r w:rsidRPr="00393BAE">
        <w:rPr>
          <w:b/>
          <w:noProof/>
        </w:rPr>
        <w:t xml:space="preserve"> </w:t>
      </w:r>
      <w:r w:rsidRPr="00393BAE">
        <w:rPr>
          <w:noProof/>
        </w:rPr>
        <w:t>e23084 (2011)</w:t>
      </w:r>
    </w:p>
    <w:p w14:paraId="58C638E9" w14:textId="77777777" w:rsidR="00393BAE" w:rsidRPr="00393BAE" w:rsidRDefault="00393BAE" w:rsidP="00393BAE">
      <w:pPr>
        <w:pStyle w:val="EndNoteBibliography"/>
        <w:rPr>
          <w:noProof/>
        </w:rPr>
      </w:pPr>
      <w:r w:rsidRPr="00393BAE">
        <w:rPr>
          <w:noProof/>
        </w:rPr>
        <w:t>30.</w:t>
      </w:r>
      <w:r w:rsidRPr="00393BAE">
        <w:rPr>
          <w:noProof/>
        </w:rPr>
        <w:tab/>
        <w:t xml:space="preserve">Fenichel, E.P., Castillo-Chavez, C., Ceddia, M.G., Chowell, G., Parra, P.A.G., Hickling, G.J., Holloway, G., Horan, R., Morin, B., Perrings, C.: Adaptive human behavior in </w:t>
      </w:r>
      <w:r w:rsidRPr="00393BAE">
        <w:rPr>
          <w:noProof/>
        </w:rPr>
        <w:lastRenderedPageBreak/>
        <w:t>epidemiological models. Proceedings of the National Academy of Sciences 108,</w:t>
      </w:r>
      <w:r w:rsidRPr="00393BAE">
        <w:rPr>
          <w:b/>
          <w:noProof/>
        </w:rPr>
        <w:t xml:space="preserve"> </w:t>
      </w:r>
      <w:r w:rsidRPr="00393BAE">
        <w:rPr>
          <w:noProof/>
        </w:rPr>
        <w:t>6306-6311 (2011)</w:t>
      </w:r>
    </w:p>
    <w:p w14:paraId="68ECCBCA" w14:textId="77777777" w:rsidR="00393BAE" w:rsidRPr="00393BAE" w:rsidRDefault="00393BAE" w:rsidP="00393BAE">
      <w:pPr>
        <w:pStyle w:val="EndNoteBibliography"/>
        <w:rPr>
          <w:noProof/>
        </w:rPr>
      </w:pPr>
      <w:r w:rsidRPr="00393BAE">
        <w:rPr>
          <w:noProof/>
        </w:rPr>
        <w:t>31.</w:t>
      </w:r>
      <w:r w:rsidRPr="00393BAE">
        <w:rPr>
          <w:noProof/>
        </w:rPr>
        <w:tab/>
        <w:t>Manfredi, P., D'Onofrio, A.: Modeling the interplay between human behavior and the spread of infectious diseases. Springer Science &amp; Business Media (2013)</w:t>
      </w:r>
    </w:p>
    <w:p w14:paraId="16400EA5" w14:textId="77777777" w:rsidR="00393BAE" w:rsidRPr="00393BAE" w:rsidRDefault="00393BAE" w:rsidP="00393BAE">
      <w:pPr>
        <w:pStyle w:val="EndNoteBibliography"/>
        <w:rPr>
          <w:noProof/>
        </w:rPr>
      </w:pPr>
      <w:r w:rsidRPr="00393BAE">
        <w:rPr>
          <w:noProof/>
        </w:rPr>
        <w:t>32.</w:t>
      </w:r>
      <w:r w:rsidRPr="00393BAE">
        <w:rPr>
          <w:noProof/>
        </w:rPr>
        <w:tab/>
        <w:t>Fenichel, E.P., Castillo-Chavez, C., Ceddia, M.G., Chowell, G., Parra, P.A.G., Hickling, G.J., Holloway, G., Horan, R., Morin, B., Perrings, C., Springborn, M., Velazquez, L., Villalobos, C.: Adaptive human behavior in epidemiological models. Proc Natl Acad Sci U S A 108,</w:t>
      </w:r>
      <w:r w:rsidRPr="00393BAE">
        <w:rPr>
          <w:b/>
          <w:noProof/>
        </w:rPr>
        <w:t xml:space="preserve"> </w:t>
      </w:r>
      <w:r w:rsidRPr="00393BAE">
        <w:rPr>
          <w:noProof/>
        </w:rPr>
        <w:t>6306-6311 (2011)</w:t>
      </w:r>
    </w:p>
    <w:p w14:paraId="3F3D7F8E" w14:textId="77777777" w:rsidR="00393BAE" w:rsidRPr="00393BAE" w:rsidRDefault="00393BAE" w:rsidP="00393BAE">
      <w:pPr>
        <w:pStyle w:val="EndNoteBibliography"/>
        <w:rPr>
          <w:noProof/>
        </w:rPr>
      </w:pPr>
      <w:r w:rsidRPr="00393BAE">
        <w:rPr>
          <w:noProof/>
        </w:rPr>
        <w:t>33.</w:t>
      </w:r>
      <w:r w:rsidRPr="00393BAE">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570A548B" w14:textId="77777777" w:rsidR="00393BAE" w:rsidRPr="00393BAE" w:rsidRDefault="00393BAE" w:rsidP="00393BAE">
      <w:pPr>
        <w:pStyle w:val="EndNoteBibliography"/>
        <w:rPr>
          <w:noProof/>
        </w:rPr>
      </w:pPr>
      <w:r w:rsidRPr="00393BAE">
        <w:rPr>
          <w:noProof/>
        </w:rPr>
        <w:t>34.</w:t>
      </w:r>
      <w:r w:rsidRPr="00393BAE">
        <w:rPr>
          <w:noProof/>
        </w:rPr>
        <w:tab/>
        <w:t>Yin, J., Redovich, J.: Kinetic Modeling of Virus Growth in Cells. Microbiology and Molecular Biology Reviews 82,</w:t>
      </w:r>
      <w:r w:rsidRPr="00393BAE">
        <w:rPr>
          <w:b/>
          <w:noProof/>
        </w:rPr>
        <w:t xml:space="preserve"> </w:t>
      </w:r>
      <w:r w:rsidRPr="00393BAE">
        <w:rPr>
          <w:noProof/>
        </w:rPr>
        <w:t>e00066-00017 (2018)</w:t>
      </w:r>
    </w:p>
    <w:p w14:paraId="7EA2C5DF" w14:textId="77777777" w:rsidR="00393BAE" w:rsidRPr="00393BAE" w:rsidRDefault="00393BAE" w:rsidP="00393BAE">
      <w:pPr>
        <w:pStyle w:val="EndNoteBibliography"/>
        <w:rPr>
          <w:noProof/>
        </w:rPr>
      </w:pPr>
      <w:r w:rsidRPr="00393BAE">
        <w:rPr>
          <w:noProof/>
        </w:rPr>
        <w:t>35.</w:t>
      </w:r>
      <w:r w:rsidRPr="00393BAE">
        <w:rPr>
          <w:noProof/>
        </w:rPr>
        <w:tab/>
        <w:t>Biebricher, C.K., Eigen, M., Gardiner, W.C.: Kinetics of ribonucleic acid replication. Biochemistry 22,</w:t>
      </w:r>
      <w:r w:rsidRPr="00393BAE">
        <w:rPr>
          <w:b/>
          <w:noProof/>
        </w:rPr>
        <w:t xml:space="preserve"> </w:t>
      </w:r>
      <w:r w:rsidRPr="00393BAE">
        <w:rPr>
          <w:noProof/>
        </w:rPr>
        <w:t>2544-2559 (1983)</w:t>
      </w:r>
    </w:p>
    <w:p w14:paraId="71654F12" w14:textId="77777777" w:rsidR="00393BAE" w:rsidRPr="00393BAE" w:rsidRDefault="00393BAE" w:rsidP="00393BAE">
      <w:pPr>
        <w:pStyle w:val="EndNoteBibliography"/>
        <w:rPr>
          <w:noProof/>
        </w:rPr>
      </w:pPr>
      <w:r w:rsidRPr="00393BAE">
        <w:rPr>
          <w:noProof/>
        </w:rPr>
        <w:t>36.</w:t>
      </w:r>
      <w:r w:rsidRPr="00393BAE">
        <w:rPr>
          <w:noProof/>
        </w:rPr>
        <w:tab/>
        <w:t>Jones, M.C., Rice, J.A.: Displaying the Important Features of Large Collections of Similar Curves. The American Statistician 46,</w:t>
      </w:r>
      <w:r w:rsidRPr="00393BAE">
        <w:rPr>
          <w:b/>
          <w:noProof/>
        </w:rPr>
        <w:t xml:space="preserve"> </w:t>
      </w:r>
      <w:r w:rsidRPr="00393BAE">
        <w:rPr>
          <w:noProof/>
        </w:rPr>
        <w:t>140-145 (1992)</w:t>
      </w:r>
    </w:p>
    <w:p w14:paraId="7F1A5EC3" w14:textId="77777777" w:rsidR="00393BAE" w:rsidRPr="00393BAE" w:rsidRDefault="00393BAE" w:rsidP="00393BAE">
      <w:pPr>
        <w:pStyle w:val="EndNoteBibliography"/>
        <w:rPr>
          <w:noProof/>
        </w:rPr>
      </w:pPr>
      <w:r w:rsidRPr="00393BAE">
        <w:rPr>
          <w:noProof/>
        </w:rPr>
        <w:t>37.</w:t>
      </w:r>
      <w:r w:rsidRPr="00393BAE">
        <w:rPr>
          <w:noProof/>
        </w:rPr>
        <w:tab/>
        <w:t>McInnes, L., Healy, J., Astels, S.: hdbscan: Hierarchical density based clustering. Journal of Open Source Software 2,</w:t>
      </w:r>
      <w:r w:rsidRPr="00393BAE">
        <w:rPr>
          <w:b/>
          <w:noProof/>
        </w:rPr>
        <w:t xml:space="preserve"> </w:t>
      </w:r>
      <w:r w:rsidRPr="00393BAE">
        <w:rPr>
          <w:noProof/>
        </w:rPr>
        <w:t>205 (2017)</w:t>
      </w:r>
    </w:p>
    <w:p w14:paraId="1D39404C" w14:textId="77777777" w:rsidR="00393BAE" w:rsidRPr="00393BAE" w:rsidRDefault="00393BAE" w:rsidP="00393BAE">
      <w:pPr>
        <w:pStyle w:val="EndNoteBibliography"/>
        <w:rPr>
          <w:noProof/>
        </w:rPr>
      </w:pPr>
      <w:r w:rsidRPr="00393BAE">
        <w:rPr>
          <w:noProof/>
        </w:rPr>
        <w:t>38.</w:t>
      </w:r>
      <w:r w:rsidRPr="00393BAE">
        <w:rPr>
          <w:noProof/>
        </w:rPr>
        <w:tab/>
        <w:t>Richard Eiser, J., Bostrom, A., Burton, I., Johnston, D.M., McClure, J., Paton, D., van der Pligt, J., White, M.P.: Risk interpretation and action: A conceptual framework for responses to natural hazards. International Journal of Disaster Risk Reduction 1,</w:t>
      </w:r>
      <w:r w:rsidRPr="00393BAE">
        <w:rPr>
          <w:b/>
          <w:noProof/>
        </w:rPr>
        <w:t xml:space="preserve"> </w:t>
      </w:r>
      <w:r w:rsidRPr="00393BAE">
        <w:rPr>
          <w:noProof/>
        </w:rPr>
        <w:t>5-16 (2012)</w:t>
      </w:r>
    </w:p>
    <w:p w14:paraId="4F84EEA5" w14:textId="77777777" w:rsidR="00393BAE" w:rsidRPr="00393BAE" w:rsidRDefault="00393BAE" w:rsidP="00393BAE">
      <w:pPr>
        <w:pStyle w:val="EndNoteBibliography"/>
        <w:rPr>
          <w:noProof/>
        </w:rPr>
      </w:pPr>
      <w:r w:rsidRPr="00393BAE">
        <w:rPr>
          <w:noProof/>
        </w:rPr>
        <w:t>39.</w:t>
      </w:r>
      <w:r w:rsidRPr="00393BAE">
        <w:rPr>
          <w:noProof/>
        </w:rPr>
        <w:tab/>
        <w:t>Tye, E., Finnie, T.J.R., Hall, I., Leach, S.: PyGOM - A Python Package for Simplifying Modelling with Systems of Ordinary Differential Equations. ArXiv abs/1803.06934,</w:t>
      </w:r>
      <w:r w:rsidRPr="00393BAE">
        <w:rPr>
          <w:b/>
          <w:noProof/>
        </w:rPr>
        <w:t xml:space="preserve"> </w:t>
      </w:r>
      <w:r w:rsidRPr="00393BAE">
        <w:rPr>
          <w:noProof/>
        </w:rPr>
        <w:t>(2018)</w:t>
      </w:r>
    </w:p>
    <w:p w14:paraId="6AA6C941" w14:textId="246FAF79" w:rsidR="00393BAE" w:rsidRPr="00393BAE" w:rsidRDefault="00393BAE" w:rsidP="00393BAE">
      <w:pPr>
        <w:pStyle w:val="EndNoteBibliography"/>
        <w:rPr>
          <w:noProof/>
        </w:rPr>
      </w:pPr>
      <w:r w:rsidRPr="00393BAE">
        <w:rPr>
          <w:noProof/>
        </w:rPr>
        <w:t>40.</w:t>
      </w:r>
      <w:r w:rsidRPr="00393BAE">
        <w:rPr>
          <w:noProof/>
        </w:rPr>
        <w:tab/>
        <w:t xml:space="preserve">Hill, A., Levy, M., Xie, S., Sheen, S., Shinnick, J., Gheorghe, A., Rehmann, C.: Modeling COVID-19 spread vs healthcare capacity, 2020., Planning as Inference in Epidemiological Models.  Available from: </w:t>
      </w:r>
      <w:hyperlink r:id="rId74" w:history="1">
        <w:r w:rsidRPr="00393BAE">
          <w:rPr>
            <w:rStyle w:val="Hyperlink"/>
            <w:noProof/>
          </w:rPr>
          <w:t>https://www.researchgate.net/publication/340295625_Planning_as_Inference_in_Epidemiological_Models</w:t>
        </w:r>
      </w:hyperlink>
      <w:r w:rsidRPr="00393BAE">
        <w:rPr>
          <w:noProof/>
        </w:rPr>
        <w:t>. (2020) doi:</w:t>
      </w:r>
    </w:p>
    <w:p w14:paraId="26B6560B" w14:textId="78978E7A" w:rsidR="00393BAE" w:rsidRPr="00393BAE" w:rsidRDefault="00393BAE" w:rsidP="00393BAE">
      <w:pPr>
        <w:pStyle w:val="EndNoteBibliography"/>
        <w:rPr>
          <w:noProof/>
        </w:rPr>
      </w:pPr>
      <w:r w:rsidRPr="00393BAE">
        <w:rPr>
          <w:noProof/>
        </w:rPr>
        <w:t>41.</w:t>
      </w:r>
      <w:r w:rsidRPr="00393BAE">
        <w:rPr>
          <w:noProof/>
        </w:rPr>
        <w:tab/>
      </w:r>
      <w:hyperlink r:id="rId75" w:history="1">
        <w:r w:rsidRPr="00393BAE">
          <w:rPr>
            <w:rStyle w:val="Hyperlink"/>
            <w:noProof/>
          </w:rPr>
          <w:t>https://github.com/cjekel/piecewise_linear_fit_py</w:t>
        </w:r>
      </w:hyperlink>
    </w:p>
    <w:p w14:paraId="10297197" w14:textId="77777777" w:rsidR="00393BAE" w:rsidRPr="00393BAE" w:rsidRDefault="00393BAE" w:rsidP="00393BAE">
      <w:pPr>
        <w:pStyle w:val="EndNoteBibliography"/>
        <w:rPr>
          <w:noProof/>
        </w:rPr>
      </w:pPr>
      <w:r w:rsidRPr="00393BAE">
        <w:rPr>
          <w:noProof/>
        </w:rPr>
        <w:t>42.</w:t>
      </w:r>
      <w:r w:rsidRPr="00393BAE">
        <w:rPr>
          <w:noProof/>
        </w:rPr>
        <w:tab/>
        <w:t>Dorrity, M.W., Saunders, L.M., Queitsch, C., Fields, S., Trapnell, C.: Dimensionality reduction by UMAP to visualize physical and genetic interactions. Nature Communications 11,</w:t>
      </w:r>
      <w:r w:rsidRPr="00393BAE">
        <w:rPr>
          <w:b/>
          <w:noProof/>
        </w:rPr>
        <w:t xml:space="preserve"> </w:t>
      </w:r>
      <w:r w:rsidRPr="00393BAE">
        <w:rPr>
          <w:noProof/>
        </w:rPr>
        <w:t>1537 (2020)</w:t>
      </w:r>
    </w:p>
    <w:p w14:paraId="4E3E0176" w14:textId="77777777" w:rsidR="00393BAE" w:rsidRPr="00393BAE" w:rsidRDefault="00393BAE" w:rsidP="00393BAE">
      <w:pPr>
        <w:pStyle w:val="EndNoteBibliography"/>
        <w:rPr>
          <w:noProof/>
        </w:rPr>
      </w:pPr>
      <w:r w:rsidRPr="00393BAE">
        <w:rPr>
          <w:noProof/>
        </w:rPr>
        <w:t>43.</w:t>
      </w:r>
      <w:r w:rsidRPr="00393BAE">
        <w:rPr>
          <w:noProof/>
        </w:rPr>
        <w:tab/>
        <w:t xml:space="preserve">COVID-19 Data Repository by the Center for Systems Science and Engineering (CSSE) at Johns Hopkins University. </w:t>
      </w:r>
    </w:p>
    <w:p w14:paraId="649596DF" w14:textId="77777777" w:rsidR="00393BAE" w:rsidRPr="00393BAE" w:rsidRDefault="00393BAE" w:rsidP="00393BAE">
      <w:pPr>
        <w:pStyle w:val="EndNoteBibliography"/>
        <w:rPr>
          <w:noProof/>
        </w:rPr>
      </w:pPr>
      <w:r w:rsidRPr="00393BAE">
        <w:rPr>
          <w:noProof/>
        </w:rPr>
        <w:t>44.</w:t>
      </w:r>
      <w:r w:rsidRPr="00393BAE">
        <w:rPr>
          <w:noProof/>
        </w:rPr>
        <w:tab/>
        <w:t>Roser, M., Ritchie , H., Ortiz-Ospina, E., Hasell, J.: Coronavirus Pandemic (COVID-19). OurWorldInData.org (2020) doi:</w:t>
      </w:r>
    </w:p>
    <w:p w14:paraId="797B7548" w14:textId="755BFA13" w:rsidR="00A41CB4" w:rsidRDefault="0011114A">
      <w:r>
        <w:fldChar w:fldCharType="end"/>
      </w:r>
    </w:p>
    <w:sectPr w:rsidR="00A41CB4" w:rsidSect="00205CEC">
      <w:footerReference w:type="even" r:id="rId76"/>
      <w:footerReference w:type="default" r:id="rId77"/>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Norman Packard" w:date="2020-10-13T18:55:00Z" w:initials="NP">
    <w:p w14:paraId="29F3462E" w14:textId="1AA58962" w:rsidR="007C40BC" w:rsidRDefault="007C40BC">
      <w:pPr>
        <w:pStyle w:val="CommentText"/>
      </w:pPr>
      <w:r>
        <w:rPr>
          <w:rStyle w:val="CommentReference"/>
        </w:rPr>
        <w:annotationRef/>
      </w:r>
      <w:r>
        <w:t>Verify threshold criteria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9F346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076BD" w16cex:dateUtc="2020-10-14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F3462E" w16cid:durableId="233076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88346" w14:textId="77777777" w:rsidR="00AB0AF1" w:rsidRDefault="00AB0AF1" w:rsidP="00205CEC">
      <w:r>
        <w:separator/>
      </w:r>
    </w:p>
  </w:endnote>
  <w:endnote w:type="continuationSeparator" w:id="0">
    <w:p w14:paraId="1371F5C3" w14:textId="77777777" w:rsidR="00AB0AF1" w:rsidRDefault="00AB0AF1" w:rsidP="00205CEC">
      <w:r>
        <w:continuationSeparator/>
      </w:r>
    </w:p>
  </w:endnote>
  <w:endnote w:type="continuationNotice" w:id="1">
    <w:p w14:paraId="645706DA" w14:textId="77777777" w:rsidR="00AB0AF1" w:rsidRDefault="00AB0A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A923C" w14:textId="77777777" w:rsidR="00AB0AF1" w:rsidRDefault="00AB0AF1" w:rsidP="00205CEC">
      <w:r>
        <w:separator/>
      </w:r>
    </w:p>
  </w:footnote>
  <w:footnote w:type="continuationSeparator" w:id="0">
    <w:p w14:paraId="34099149" w14:textId="77777777" w:rsidR="00AB0AF1" w:rsidRDefault="00AB0AF1" w:rsidP="00205CEC">
      <w:r>
        <w:continuationSeparator/>
      </w:r>
    </w:p>
  </w:footnote>
  <w:footnote w:type="continuationNotice" w:id="1">
    <w:p w14:paraId="13AFC897" w14:textId="77777777" w:rsidR="00AB0AF1" w:rsidRDefault="00AB0AF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9"/>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item&gt;8&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162E"/>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5138F"/>
    <w:rsid w:val="00362D8B"/>
    <w:rsid w:val="003679E9"/>
    <w:rsid w:val="00374A88"/>
    <w:rsid w:val="00386D10"/>
    <w:rsid w:val="00393BAE"/>
    <w:rsid w:val="003976D4"/>
    <w:rsid w:val="003A0EFF"/>
    <w:rsid w:val="003B0E83"/>
    <w:rsid w:val="003B3411"/>
    <w:rsid w:val="003B726D"/>
    <w:rsid w:val="003D5F4B"/>
    <w:rsid w:val="003E07A2"/>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261D5"/>
    <w:rsid w:val="006465EE"/>
    <w:rsid w:val="00656A28"/>
    <w:rsid w:val="00671EB8"/>
    <w:rsid w:val="006836A1"/>
    <w:rsid w:val="00693293"/>
    <w:rsid w:val="00694679"/>
    <w:rsid w:val="006978B2"/>
    <w:rsid w:val="006A1118"/>
    <w:rsid w:val="006B0AED"/>
    <w:rsid w:val="006B2018"/>
    <w:rsid w:val="006B320D"/>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40BC"/>
    <w:rsid w:val="007C5044"/>
    <w:rsid w:val="007D1E71"/>
    <w:rsid w:val="007D448D"/>
    <w:rsid w:val="007D68F4"/>
    <w:rsid w:val="007D7C63"/>
    <w:rsid w:val="007E53A8"/>
    <w:rsid w:val="007E73A9"/>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25C8"/>
    <w:rsid w:val="00A747C9"/>
    <w:rsid w:val="00A83AE9"/>
    <w:rsid w:val="00A905F2"/>
    <w:rsid w:val="00AA6EE7"/>
    <w:rsid w:val="00AA705A"/>
    <w:rsid w:val="00AB0AF1"/>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907AB"/>
    <w:rsid w:val="00B9464A"/>
    <w:rsid w:val="00BA2B13"/>
    <w:rsid w:val="00BA3A52"/>
    <w:rsid w:val="00BC531D"/>
    <w:rsid w:val="00BE71C3"/>
    <w:rsid w:val="00BF7F02"/>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07351"/>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E00A8"/>
    <w:rsid w:val="00E027AC"/>
    <w:rsid w:val="00E029E4"/>
    <w:rsid w:val="00E15AF0"/>
    <w:rsid w:val="00E243CA"/>
    <w:rsid w:val="00E32672"/>
    <w:rsid w:val="00E37314"/>
    <w:rsid w:val="00E40DEC"/>
    <w:rsid w:val="00E443F4"/>
    <w:rsid w:val="00E501A1"/>
    <w:rsid w:val="00E50473"/>
    <w:rsid w:val="00E529B4"/>
    <w:rsid w:val="00E617A3"/>
    <w:rsid w:val="00E626CB"/>
    <w:rsid w:val="00E70D1A"/>
    <w:rsid w:val="00E744EA"/>
    <w:rsid w:val="00E76A30"/>
    <w:rsid w:val="00E777CF"/>
    <w:rsid w:val="00E838A3"/>
    <w:rsid w:val="00E8656D"/>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82098039">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 w:id="210653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hyperlink" Target="https://www.researchgate.net/publication/340295625_Planning_as_Inference_in_Epidemiological_Models"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commentsExtended" Target="commentsExtended.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tiff"/><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34</Pages>
  <Words>12808</Words>
  <Characters>73011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9</cp:revision>
  <dcterms:created xsi:type="dcterms:W3CDTF">2020-10-11T05:26:00Z</dcterms:created>
  <dcterms:modified xsi:type="dcterms:W3CDTF">2020-10-14T01:59:00Z</dcterms:modified>
</cp:coreProperties>
</file>