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32FCAF32" w14:textId="2F272DED" w:rsidR="00052373" w:rsidRDefault="001932BB" w:rsidP="00EE6A1A">
      <w:pPr>
        <w:jc w:val="both"/>
      </w:pPr>
      <w:r>
        <w:t>The u</w:t>
      </w:r>
      <w:r w:rsidR="0014064D">
        <w:t xml:space="preserve">nderstanding of epidemics </w:t>
      </w:r>
      <w:r w:rsidR="00EF38A5">
        <w:t xml:space="preserve">and pandemics like Covid-1-Sars2 </w:t>
      </w:r>
      <w:r w:rsidR="0014064D">
        <w:t xml:space="preserve">through modelling </w:t>
      </w:r>
      <w:r w:rsidR="0000227E">
        <w:t>i</w:t>
      </w:r>
      <w:r w:rsidR="0014064D">
        <w:t xml:space="preserve">s </w:t>
      </w:r>
      <w:r w:rsidR="002C669F">
        <w:t>rooted in</w:t>
      </w:r>
      <w:r w:rsidR="0014064D">
        <w:t xml:space="preserve">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 </w:instrText>
      </w:r>
      <w:r w:rsidR="005D258F">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EN.CITE.DATA </w:instrText>
      </w:r>
      <w:r w:rsidR="005D258F">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rsidR="00403B49">
        <w:t xml:space="preserve"> both </w:t>
      </w:r>
      <w:r w:rsidR="0014064D">
        <w:t xml:space="preserve">to </w:t>
      </w:r>
      <w:r>
        <w:t>more stage-</w:t>
      </w:r>
      <w:r w:rsidR="00403B49">
        <w:t xml:space="preserve"> and 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403B49">
        <w:t xml:space="preserve">, </w:t>
      </w:r>
      <w:r w:rsidR="0014064D">
        <w:t>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rsidR="00403B49">
        <w:t xml:space="preserve"> and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rsidR="002C669F">
        <w:t xml:space="preserve">as well as </w:t>
      </w:r>
      <w:r>
        <w:t xml:space="preserve">to </w:t>
      </w:r>
      <w:r w:rsidR="0014064D">
        <w:t>stochastic</w:t>
      </w:r>
      <w:r w:rsidR="002C669F">
        <w:t xml:space="preserve"> dynamics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2C669F">
        <w:t xml:space="preserve"> and</w:t>
      </w:r>
      <w:r w:rsidR="0014064D">
        <w:t xml:space="preserve"> spatial </w:t>
      </w:r>
      <w:r w:rsidR="00AD39E5">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ZT48QXV0aG9yPkVwc3RlaW48L0F1dGhvcj48WWVhcj4yMDA4PC9ZZWFyPjxSZWNOdW0+MTwvUmVj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</w:fldData>
        </w:fldChar>
      </w:r>
      <w:r w:rsidR="00C977CC">
        <w:instrText xml:space="preserve"> ADDIN EN.CITE </w:instrText>
      </w:r>
      <w:r w:rsidR="00C977CC">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ZT48QXV0aG9yPkVwc3RlaW48L0F1dGhvcj48WWVhcj4yMDA4PC9ZZWFyPjxSZWNOdW0+MTwvUmVj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</w:fldData>
        </w:fldChar>
      </w:r>
      <w:r w:rsidR="00C977CC">
        <w:instrText xml:space="preserve"> ADDIN EN.CITE.DATA </w:instrText>
      </w:r>
      <w:r w:rsidR="00C977CC">
        <w:fldChar w:fldCharType="end"/>
      </w:r>
      <w:r w:rsidR="00AD39E5">
        <w:fldChar w:fldCharType="separate"/>
      </w:r>
      <w:r w:rsidR="005D258F">
        <w:rPr>
          <w:noProof/>
        </w:rPr>
        <w:t>[13-16]</w:t>
      </w:r>
      <w:r w:rsidR="00AD39E5">
        <w:fldChar w:fldCharType="end"/>
      </w:r>
      <w:r w:rsidR="00580A50">
        <w:t xml:space="preserve"> </w:t>
      </w:r>
      <w:r w:rsidR="00C27C51">
        <w:t>or</w:t>
      </w:r>
      <w:r w:rsidR="002C669F">
        <w:t xml:space="preserve"> </w:t>
      </w:r>
      <w:r w:rsidR="0014064D">
        <w:t>network structure</w:t>
      </w:r>
      <w:r w:rsidR="00580A50">
        <w:t xml:space="preserve"> </w:t>
      </w:r>
      <w:r w:rsidR="00B2575D">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 </w:instrText>
      </w:r>
      <w:r w:rsidR="005D258F">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EN.CITE.DATA </w:instrText>
      </w:r>
      <w:r w:rsidR="005D258F">
        <w:fldChar w:fldCharType="end"/>
      </w:r>
      <w:r w:rsidR="00B2575D">
        <w:fldChar w:fldCharType="separate"/>
      </w:r>
      <w:r w:rsidR="005D258F">
        <w:rPr>
          <w:noProof/>
        </w:rPr>
        <w:t>[17-19]</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 </w:instrText>
      </w:r>
      <w:r w:rsidR="005D258F">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EN.CITE.DATA </w:instrText>
      </w:r>
      <w:r w:rsidR="005D258F">
        <w:fldChar w:fldCharType="end"/>
      </w:r>
      <w:r w:rsidR="00200EA8">
        <w:fldChar w:fldCharType="separate"/>
      </w:r>
      <w:r w:rsidR="005D258F">
        <w:rPr>
          <w:noProof/>
        </w:rPr>
        <w:t>[20, 21]</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 </w:instrText>
      </w:r>
      <w:r w:rsidR="005D258F">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EN.CITE.DATA </w:instrText>
      </w:r>
      <w:r w:rsidR="005D258F">
        <w:fldChar w:fldCharType="end"/>
      </w:r>
      <w:r>
        <w:fldChar w:fldCharType="separate"/>
      </w:r>
      <w:r w:rsidR="005D258F">
        <w:rPr>
          <w:noProof/>
        </w:rPr>
        <w:t>[22, 23]</w:t>
      </w:r>
      <w:r>
        <w:fldChar w:fldCharType="end"/>
      </w:r>
      <w:r w:rsidR="00CC1644">
        <w:t xml:space="preserve">. </w:t>
      </w:r>
      <w:r w:rsidR="009E453D">
        <w:t>However, certain key features of the Covid-19 pandemic data</w:t>
      </w:r>
      <w:r w:rsidR="002B1595">
        <w:t xml:space="preserve"> have not been explained simply</w:t>
      </w:r>
      <w:r w:rsidR="009F4214">
        <w:t>.</w:t>
      </w:r>
      <w:r w:rsidR="009E453D">
        <w:t xml:space="preserve"> </w:t>
      </w:r>
      <w:r w:rsidR="00EF38A5">
        <w:t>For example</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EF38A5">
        <w:t xml:space="preserve"> </w:t>
      </w:r>
      <w:r w:rsidR="00517FA0">
        <w:t>and is not on account of  ramp-ups in testing, as we shall demonstrate. M</w:t>
      </w:r>
      <w:r w:rsidR="00EF38A5">
        <w:t xml:space="preserve">ore generally sustained high levels of infection cases following the initial peak </w:t>
      </w:r>
      <w:r w:rsidR="00052373">
        <w:t>are</w:t>
      </w:r>
      <w:r w:rsidR="00EF38A5">
        <w:t xml:space="preserve"> not a feature of traditional models. W</w:t>
      </w:r>
      <w:r w:rsidR="008C58D6">
        <w:t>hile</w:t>
      </w:r>
      <w:r w:rsidR="009F4214">
        <w:t xml:space="preserve"> </w:t>
      </w:r>
      <w:r w:rsidR="00517FA0">
        <w:t xml:space="preserve">fractal </w:t>
      </w:r>
      <w:r w:rsidR="008945B5">
        <w:t xml:space="preserve">population structures and </w:t>
      </w:r>
      <w:r w:rsidR="009F4214">
        <w:t xml:space="preserve">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F420BE">
        <w:t xml:space="preserve"> </w:t>
      </w:r>
      <w:r w:rsidR="00F420BE">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 </w:instrText>
      </w:r>
      <w:r w:rsidR="005D258F">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EN.CITE.DATA </w:instrText>
      </w:r>
      <w:r w:rsidR="005D258F">
        <w:fldChar w:fldCharType="end"/>
      </w:r>
      <w:r w:rsidR="00F420BE">
        <w:fldChar w:fldCharType="separate"/>
      </w:r>
      <w:r w:rsidR="005D258F">
        <w:rPr>
          <w:noProof/>
        </w:rPr>
        <w:t>[17, 24]</w:t>
      </w:r>
      <w:r w:rsidR="00F420B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9F4214">
        <w:t xml:space="preserve">. </w:t>
      </w:r>
      <w:r w:rsidR="009E453D">
        <w:t>In this letter, we show that central features of th</w:t>
      </w:r>
      <w:r w:rsidR="00E443F4">
        <w:t>e complex</w:t>
      </w:r>
      <w:r w:rsidR="009E453D">
        <w:t xml:space="preserve"> societal</w:t>
      </w:r>
      <w:r w:rsidR="00E443F4">
        <w:t>ly</w:t>
      </w:r>
      <w:r w:rsidR="009E453D">
        <w:t xml:space="preserve"> respons</w:t>
      </w:r>
      <w:r w:rsidR="00E443F4">
        <w:t>ive pandemic</w:t>
      </w:r>
      <w:r w:rsidR="009E453D">
        <w:t xml:space="preserve"> can </w:t>
      </w:r>
      <w:r w:rsidR="009F4214">
        <w:t xml:space="preserve">indeed </w:t>
      </w:r>
      <w:r w:rsidR="009E453D">
        <w:t>be understood using the S(E)IR</w:t>
      </w:r>
      <w:r w:rsidR="008C58D6">
        <w:t>(D)</w:t>
      </w:r>
      <w:r w:rsidR="009E453D">
        <w:t xml:space="preserve"> family of models by means of additional deterministic coupling</w:t>
      </w:r>
      <w:r w:rsidR="00A571AD">
        <w:t xml:space="preserve"> </w:t>
      </w:r>
      <w:r w:rsidR="009E453D">
        <w:t>reflecting societal introspection</w:t>
      </w:r>
      <w:r w:rsidR="00C27C51">
        <w:t>:</w:t>
      </w:r>
      <w:r w:rsidR="009E453D">
        <w:t xml:space="preserve"> </w:t>
      </w:r>
      <w:r w:rsidR="002B1595" w:rsidRPr="002B1595">
        <w:rPr>
          <w:i/>
          <w:iCs/>
        </w:rPr>
        <w:t>caution</w:t>
      </w:r>
      <w:r w:rsidR="009E453D">
        <w:t>.</w:t>
      </w:r>
    </w:p>
    <w:p w14:paraId="2E868DE5" w14:textId="1404026B" w:rsidR="00D918BF" w:rsidRDefault="00D918BF" w:rsidP="00EE6A1A">
      <w:pPr>
        <w:jc w:val="both"/>
      </w:pPr>
    </w:p>
    <w:p w14:paraId="0B75E269" w14:textId="7B2700DA" w:rsidR="00D918BF" w:rsidRDefault="00D918BF" w:rsidP="00EE6A1A">
      <w:pPr>
        <w:jc w:val="both"/>
      </w:pPr>
      <w:r>
        <w:t>As society reacts to and endeavours to contain the strong effects of the Covid-19 virus on health, social well-being and the economy, it may appear that explanation requires every aspect of society to be modelled in detail: from the use of public transport, religious practises and child play patterns to political decision making, the media and legislature</w:t>
      </w:r>
      <w:r>
        <w:fldChar w:fldCharType="begin"/>
      </w:r>
      <w:r>
        <w:instrText xml:space="preserve"> ADDIN EN.CITE &lt;EndNote&gt;&lt;Cite&gt;&lt;Author&gt;Bruinen de Bruin&lt;/Author&gt;&lt;Year&gt;2020&lt;/Year&gt;&lt;RecNum&gt;18&lt;/RecNum&gt;&lt;DisplayText&gt;[26]&lt;/DisplayText&gt;&lt;record&gt;&lt;rec-number&gt;18&lt;/rec-number&gt;&lt;foreign-keys&gt;&lt;key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fldChar w:fldCharType="separate"/>
      </w:r>
      <w:r>
        <w:rPr>
          <w:noProof/>
        </w:rPr>
        <w:t>[26]</w:t>
      </w:r>
      <w:r>
        <w:fldChar w:fldCharType="end"/>
      </w:r>
      <w:r>
        <w:t xml:space="preserve">. A common feature of such models is the </w:t>
      </w:r>
      <w:r w:rsidRPr="00A55EF7">
        <w:rPr>
          <w:i/>
          <w:iCs/>
        </w:rPr>
        <w:t>exogenous</w:t>
      </w:r>
      <w:r>
        <w:t xml:space="preserve"> nature of the influence of various societal decisions on the primary epidemic characteristic </w:t>
      </w:r>
      <w:r w:rsidRPr="00523A82">
        <w:rPr>
          <w:i/>
          <w:iCs/>
        </w:rPr>
        <w:t>R</w:t>
      </w:r>
      <w:r w:rsidRPr="00523A82">
        <w:rPr>
          <w:i/>
          <w:iCs/>
          <w:vertAlign w:val="subscript"/>
        </w:rPr>
        <w:t>0</w:t>
      </w:r>
      <w:r>
        <w:t xml:space="preserve">: the </w:t>
      </w:r>
      <w:r w:rsidRPr="00523A82">
        <w:t>number</w:t>
      </w:r>
      <w:r>
        <w:t xml:space="preserve"> of new infected individuals caused by an infected individual.  In this work, we show that the prolonged and often nearly linear response both in the cumulative number of Corona cases as well as those in individual populations can be understood as a generic human response to the epidemic in the age of information, and modelled </w:t>
      </w:r>
      <w:r>
        <w:rPr>
          <w:i/>
          <w:iCs/>
        </w:rPr>
        <w:t>endogenously</w:t>
      </w:r>
      <w:r>
        <w:t xml:space="preserve"> with the appropriate cautioned states and cautionary coupling.</w:t>
      </w:r>
      <w:r w:rsidRPr="002B1595">
        <w:t xml:space="preserve"> </w:t>
      </w:r>
      <w:r>
        <w:t>This insight may in turn help us to focus societal measures and responses more effectively.</w:t>
      </w:r>
    </w:p>
    <w:p w14:paraId="1959423C" w14:textId="77777777" w:rsidR="00052373" w:rsidRDefault="00052373" w:rsidP="00EE6A1A">
      <w:pPr>
        <w:jc w:val="both"/>
      </w:pPr>
    </w:p>
    <w:p w14:paraId="4D39ADE5" w14:textId="08207C10" w:rsidR="00D918BF" w:rsidRDefault="003B3411" w:rsidP="00D918BF">
      <w:pPr>
        <w:jc w:val="both"/>
      </w:pPr>
      <w:r>
        <w:t>R</w:t>
      </w:r>
      <w:r w:rsidR="00052373">
        <w:t xml:space="preserve">eactive behaviour models </w:t>
      </w:r>
      <w:r>
        <w:t xml:space="preserve">coupling human psychological and social response to epidemiological dynamics </w:t>
      </w:r>
      <w:r w:rsidR="00362D8B">
        <w:t xml:space="preserve">have been </w:t>
      </w:r>
      <w:r w:rsidR="008A627F">
        <w:t xml:space="preserve">studied for over a decade </w:t>
      </w:r>
      <w:r w:rsidR="008A627F">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cj48WWVhcj4yMDIwPC9ZZWFyPjxSZWNOdW0+MzwvUmVjTnVtPjxyZWNvcmQ+PHJlYy1udW1iZXI+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</w:fldData>
        </w:fldChar>
      </w:r>
      <w:r w:rsidR="00C977CC">
        <w:instrText xml:space="preserve"> ADDIN EN.CITE </w:instrText>
      </w:r>
      <w:r w:rsidR="00C977CC">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cj48WWVhcj4yMDIwPC9ZZWFyPjxSZWNOdW0+MzwvUmVjTnVtPjxyZWNvcmQ+PHJlYy1udW1iZXI+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</w:fldData>
        </w:fldChar>
      </w:r>
      <w:r w:rsidR="00C977CC">
        <w:instrText xml:space="preserve"> ADDIN EN.CITE.DATA </w:instrText>
      </w:r>
      <w:r w:rsidR="00C977CC">
        <w:fldChar w:fldCharType="end"/>
      </w:r>
      <w:r w:rsidR="008A627F">
        <w:fldChar w:fldCharType="separate"/>
      </w:r>
      <w:r w:rsidR="00014A64">
        <w:rPr>
          <w:noProof/>
        </w:rPr>
        <w:t>[27-32]</w:t>
      </w:r>
      <w:r w:rsidR="008A627F">
        <w:fldChar w:fldCharType="end"/>
      </w:r>
      <w:r w:rsidR="008A627F">
        <w:t xml:space="preserve">, although </w:t>
      </w:r>
      <w:r w:rsidR="00374A88">
        <w:t xml:space="preserve">less widely known, so that </w:t>
      </w:r>
      <w:r w:rsidR="008A627F">
        <w:t xml:space="preserve">our model was </w:t>
      </w:r>
      <w:r w:rsidR="00374A88">
        <w:t>developed</w:t>
      </w:r>
      <w:r w:rsidR="008A627F">
        <w:t xml:space="preserve"> independently</w:t>
      </w:r>
      <w:r w:rsidR="00362D8B">
        <w:t>.</w:t>
      </w:r>
      <w:r w:rsidR="00A571AD">
        <w:t xml:space="preserve"> </w:t>
      </w:r>
      <w:r w:rsidR="008A627F">
        <w:t xml:space="preserve">The </w:t>
      </w:r>
      <w:r w:rsidR="001D2E87">
        <w:t>2008</w:t>
      </w:r>
      <w:r w:rsidR="008A627F">
        <w:t xml:space="preserve"> model by Epstein et. al </w:t>
      </w:r>
      <w:r w:rsidR="008A627F">
        <w:fldChar w:fldCharType="begin"/>
      </w:r>
      <w:r w:rsidR="00C977CC">
        <w:instrText xml:space="preserve"> ADDIN EN.CITE &lt;EndNote&gt;&lt;Cite&gt;&lt;Author&gt;Epstein&lt;/Author&gt;&lt;Year&gt;2008&lt;/Year&gt;&lt;RecNum&gt;1&lt;/RecNum&gt;&lt;DisplayText&gt;[16]&lt;/DisplayText&gt;&lt;record&gt;&lt;rec-number&gt;1&lt;/rec-number&gt;&lt;foreign-keys&gt;&lt;key app="EN" db-id="dew9xad2o9pv08e5wp3vr2diezd9fwtzv2vp" timestamp="1601815589"&gt;1&lt;/key&gt;&lt;/foreign-keys&gt;&lt;ref-type name="Journal Article"&gt;17&lt;/ref-type&gt;&lt;contributors&gt;&lt;authors&gt;&lt;author&gt;Epstein, Joshua M.&lt;/author&gt;&lt;author&gt;Parker, Jon&lt;/author&gt;&lt;author&gt;Cummings, Derek&lt;/author&gt;&lt;author&gt;Hammond, Ross A.&lt;/author&gt;&lt;/authors&gt;&lt;/contributors&gt;&lt;titles&gt;&lt;title&gt;Coupled Contagion Dynamics of Fear and Disease: Mathematical and Computational Explorations&lt;/title&gt;&lt;secondary-title&gt;PLOS ONE&lt;/secondary-title&gt;&lt;/titles&gt;&lt;periodical&gt;&lt;full-title&gt;PLOS ONE&lt;/full-title&gt;&lt;/periodical&gt;&lt;pages&gt;e3955&lt;/pages&gt;&lt;volume&gt;3&lt;/volume&gt;&lt;number&gt;12&lt;/number&gt;&lt;dates&gt;&lt;year&gt;2008&lt;/year&gt;&lt;/dates&gt;&lt;publisher&gt;Public Library of Science&lt;/publisher&gt;&lt;urls&gt;&lt;related-urls&gt;&lt;url&gt;https://doi.org/10.1371/journal.pone.0003955&lt;/url&gt;&lt;/related-urls&gt;&lt;/urls&gt;&lt;electronic-resource-num&gt;10.1371/journal.pone.0003955&lt;/electronic-resource-num&gt;&lt;/record&gt;&lt;/Cite&gt;&lt;/EndNote&gt;</w:instrText>
      </w:r>
      <w:r w:rsidR="008A627F">
        <w:fldChar w:fldCharType="separate"/>
      </w:r>
      <w:r w:rsidR="008A627F">
        <w:rPr>
          <w:noProof/>
        </w:rPr>
        <w:t>[16]</w:t>
      </w:r>
      <w:r w:rsidR="008A627F">
        <w:fldChar w:fldCharType="end"/>
      </w:r>
      <w:r w:rsidR="008A627F">
        <w:t xml:space="preserve"> </w:t>
      </w:r>
      <w:r w:rsidR="00A571AD">
        <w:t>introduc</w:t>
      </w:r>
      <w:r w:rsidR="00362D8B">
        <w:t>es</w:t>
      </w:r>
      <w:r w:rsidR="00A571AD">
        <w:t xml:space="preserve"> a</w:t>
      </w:r>
      <w:r w:rsidR="0070512D">
        <w:t>n endogenous</w:t>
      </w:r>
      <w:r w:rsidR="00A571AD">
        <w:t xml:space="preserve"> coupling between “fear and disease”, with a modification of the classical SIR model.  They argue that </w:t>
      </w:r>
      <w:r w:rsidR="0070512D">
        <w:t xml:space="preserve">empirically </w:t>
      </w:r>
      <w:r w:rsidR="00A571AD">
        <w:t xml:space="preserve">effective models require such coupling, and that the resulting dynamics are richer than the dynamics of the classical model, including a second wave.  </w:t>
      </w:r>
      <w:r w:rsidR="008A627F">
        <w:t>This and s</w:t>
      </w:r>
      <w:r w:rsidR="001C0372">
        <w:t xml:space="preserve">everal of the models observe second wave dynamics </w:t>
      </w:r>
      <w:r w:rsidR="00FA269F">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rsidR="00C977CC">
        <w:instrText xml:space="preserve"> ADDIN EN.CITE </w:instrText>
      </w:r>
      <w:r w:rsidR="00C977CC">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rsidR="00C977CC">
        <w:instrText xml:space="preserve"> ADDIN EN.CITE.DATA </w:instrText>
      </w:r>
      <w:r w:rsidR="00C977CC">
        <w:fldChar w:fldCharType="end"/>
      </w:r>
      <w:r w:rsidR="00FA269F">
        <w:fldChar w:fldCharType="separate"/>
      </w:r>
      <w:r w:rsidR="008A627F">
        <w:rPr>
          <w:noProof/>
        </w:rPr>
        <w:t>[16, 27, 29, 30]</w:t>
      </w:r>
      <w:r w:rsidR="00FA269F">
        <w:fldChar w:fldCharType="end"/>
      </w:r>
      <w:r w:rsidR="00FA269F">
        <w:t xml:space="preserve">, </w:t>
      </w:r>
      <w:r w:rsidR="008A627F">
        <w:t>as well as</w:t>
      </w:r>
      <w:r w:rsidR="00FA269F">
        <w:t xml:space="preserve"> other dynamical features</w:t>
      </w:r>
      <w:r w:rsidR="008A627F">
        <w:t>,</w:t>
      </w:r>
      <w:r w:rsidR="00FA269F">
        <w:t xml:space="preserve"> such as a transition between different modes of qualitative behav</w:t>
      </w:r>
      <w:r w:rsidR="008A627F">
        <w:t>i</w:t>
      </w:r>
      <w:r w:rsidR="00FA269F">
        <w:t>o</w:t>
      </w:r>
      <w:r w:rsidR="008A627F">
        <w:t>u</w:t>
      </w:r>
      <w:r w:rsidR="00FA269F">
        <w:t xml:space="preserve">r with different asymptotic infection rates, ranging from no outbreak to uncontrolled outbreak </w:t>
      </w:r>
      <w:r w:rsidR="00FA269F">
        <w:fldChar w:fldCharType="begin"/>
      </w:r>
      <w:r w:rsidR="008A627F">
        <w:instrText xml:space="preserve"> ADDIN EN.CITE &lt;EndNote&gt;&lt;Cite&gt;&lt;Author&gt;Johnston&lt;/Author&gt;&lt;Year&gt;2020&lt;/Year&gt;&lt;RecNum&gt;35&lt;/RecNum&gt;&lt;DisplayText&gt;[27]&lt;/DisplayText&gt;&lt;record&gt;&lt;rec-number&gt;35&lt;/rec-number&gt;&lt;foreign-keys&gt;&lt;key app="EN" db-id="pdvdwdpxbt9rxiedr06pz929t2ed5fatxsar" timestamp="1602222020"&gt;35&lt;/key&gt;&lt;/foreign-keys&gt;&lt;ref-type name="Journal Article"&gt;17&lt;/ref-type&gt;&lt;contributors&gt;&lt;authors&gt;&lt;author&gt;Johnston, Matthew D&lt;/author&gt;&lt;author&gt;Pell, Bruce&lt;/author&gt;&lt;/authors&gt;&lt;/contributors&gt;&lt;titles&gt;&lt;title&gt;A Dynamical Framework for Modeling Fear of Infection and Frustration with Social Distancing in COVID-19 Spread&lt;/title&gt;&lt;secondary-title&gt;arXiv preprint arXiv:2008.06023&lt;/secondary-title&gt;&lt;/titles&gt;&lt;periodical&gt;&lt;full-title&gt;arXiv preprint arXiv:2008.06023&lt;/full-title&gt;&lt;/periodical&gt;&lt;dates&gt;&lt;year&gt;2020&lt;/year&gt;&lt;/dates&gt;&lt;urls&gt;&lt;/urls&gt;&lt;/record&gt;&lt;/Cite&gt;&lt;/EndNote&gt;</w:instrText>
      </w:r>
      <w:r w:rsidR="00FA269F">
        <w:fldChar w:fldCharType="separate"/>
      </w:r>
      <w:r w:rsidR="008A627F">
        <w:rPr>
          <w:noProof/>
        </w:rPr>
        <w:t>[27]</w:t>
      </w:r>
      <w:r w:rsidR="00FA269F">
        <w:fldChar w:fldCharType="end"/>
      </w:r>
      <w:r w:rsidR="00FA269F">
        <w:t xml:space="preserve">. </w:t>
      </w:r>
      <w:r>
        <w:t>W</w:t>
      </w:r>
      <w:r w:rsidR="00235CE6">
        <w:t xml:space="preserve">e show here that the simple introduction of cautioned </w:t>
      </w:r>
      <w:r w:rsidR="00235CE6">
        <w:lastRenderedPageBreak/>
        <w:t>individuals</w:t>
      </w:r>
      <w:r w:rsidR="00D918BF">
        <w:t xml:space="preserve"> </w:t>
      </w:r>
      <w:r w:rsidR="00235CE6">
        <w:t>in a compartmental model accounts for the major novel features of the Covid-19 pandemic</w:t>
      </w:r>
      <w:r w:rsidR="00172775">
        <w:t xml:space="preserve"> </w:t>
      </w:r>
      <w:r>
        <w:t xml:space="preserve">observed </w:t>
      </w:r>
      <w:r w:rsidR="001D2E87">
        <w:t xml:space="preserve">in 2020 </w:t>
      </w:r>
      <w:r>
        <w:t>in data on deaths and confirmed cases</w:t>
      </w:r>
      <w:r w:rsidR="00235CE6">
        <w:t>.</w:t>
      </w:r>
      <w:r w:rsidR="00172775">
        <w:t xml:space="preserve"> </w:t>
      </w:r>
      <w:r w:rsidR="00D918BF">
        <w:t>We will now review the salient feature</w:t>
      </w:r>
      <w:r w:rsidR="00CF2600">
        <w:t>s</w:t>
      </w:r>
      <w:r w:rsidR="00D918BF">
        <w:t xml:space="preserve"> of epidemiological dynamics observed in data for confirmed cases and deaths, across a broad cross section of countries, and then proceed to introduce caution coupling en</w:t>
      </w:r>
      <w:r w:rsidR="00CF2600">
        <w:t>h</w:t>
      </w:r>
      <w:r w:rsidR="00D918BF">
        <w:t xml:space="preserve">ancements to the classic </w:t>
      </w:r>
      <w:r w:rsidR="001D2E87">
        <w:t xml:space="preserve">SIR and </w:t>
      </w:r>
      <w:r w:rsidR="00D918BF">
        <w:t>SEIR models</w:t>
      </w:r>
      <w:r w:rsidR="00CF2600">
        <w:t>, aiming to capture the salient features seen in the data, both qualitatively and quantitatively through fitting.</w:t>
      </w:r>
    </w:p>
    <w:p w14:paraId="4EE31733" w14:textId="0065669C" w:rsidR="00580A50" w:rsidRDefault="00580A50"/>
    <w:p w14:paraId="1BDB292C" w14:textId="72ECE267" w:rsidR="00313967" w:rsidRDefault="00CD5AFA" w:rsidP="009C03BC">
      <w:pPr>
        <w:jc w:val="both"/>
      </w:pPr>
      <w:r>
        <w:t xml:space="preserve">The first salient feature of dynamics is the asymptotic fraction of the population that becomes immune to the disease.  </w:t>
      </w:r>
      <w:r w:rsidR="009C03BC">
        <w:t xml:space="preserve">In March 2020, a study in Oxford </w:t>
      </w:r>
      <w:r w:rsidR="00FC0501">
        <w:fldChar w:fldCharType="begin"/>
      </w:r>
      <w:r w:rsidR="00362D8B">
        <w:instrText xml:space="preserve"> ADDIN EN.CITE &lt;EndNote&gt;&lt;Cite&gt;&lt;Author&gt;Lourenco&lt;/Author&gt;&lt;Year&gt;2020&lt;/Year&gt;&lt;RecNum&gt;2&lt;/RecNum&gt;&lt;DisplayText&gt;[33]&lt;/DisplayText&gt;&lt;record&gt;&lt;rec-number&gt;2&lt;/rec-number&gt;&lt;foreign-keys&gt;&lt;key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362D8B">
        <w:rPr>
          <w:noProof/>
        </w:rPr>
        <w:t>[33]</w:t>
      </w:r>
      <w:r w:rsidR="00FC0501">
        <w:fldChar w:fldCharType="end"/>
      </w:r>
      <w:r w:rsidR="00FC0501">
        <w:t xml:space="preserve"> </w:t>
      </w:r>
      <w:r w:rsidR="009C03BC">
        <w:t xml:space="preserve">suggested, using an SIR model, that a much larger portion of society may be infected than normally inferred from the testing data, which was </w:t>
      </w:r>
      <w:r w:rsidR="008D4DAF">
        <w:t xml:space="preserve">parsimoniously </w:t>
      </w:r>
      <w:r w:rsidR="009C03BC">
        <w:t>biased to symptom carriers</w:t>
      </w:r>
      <w:r w:rsidR="00FC0501">
        <w:t>.</w:t>
      </w:r>
      <w:r w:rsidR="009C03BC">
        <w:t xml:space="preserve"> This was in-line with standard epidemiological modelling that relates the epidemic proliferation peak and </w:t>
      </w:r>
      <w:r w:rsidR="008D4DAF">
        <w:t xml:space="preserve">its </w:t>
      </w:r>
      <w:r w:rsidR="009C03BC">
        <w:t>subsequent decline to the advent of a significant fraction of the population becoming immune to the disease</w:t>
      </w:r>
      <w:r w:rsidR="00656A28">
        <w:t xml:space="preserve"> (herd immunity)</w:t>
      </w:r>
      <w:r w:rsidR="009C03BC">
        <w:t xml:space="preserv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first peaks </w:t>
      </w:r>
      <w:r w:rsidR="008D4DAF">
        <w:t>in</w:t>
      </w:r>
      <w:r w:rsidR="003F5B17">
        <w:t xml:space="preserve"> daily infection rates </w:t>
      </w:r>
      <w:r w:rsidR="00374A88">
        <w:t xml:space="preserve">(at levels much lower than herd-immunity) </w:t>
      </w:r>
      <w:r w:rsidR="003F5B17">
        <w:t>quantitatively.</w:t>
      </w:r>
      <w:r w:rsidR="004E60D3">
        <w:t xml:space="preserve"> </w:t>
      </w:r>
    </w:p>
    <w:p w14:paraId="49810DDB" w14:textId="6237FAAF" w:rsidR="00374A88" w:rsidRDefault="00374A88" w:rsidP="009C03BC">
      <w:pPr>
        <w:jc w:val="both"/>
      </w:pPr>
    </w:p>
    <w:p w14:paraId="6719A694" w14:textId="13E1D423" w:rsidR="002D1BB0" w:rsidRDefault="002D1BB0" w:rsidP="002D1BB0">
      <w:pPr>
        <w:jc w:val="both"/>
      </w:pPr>
      <w:r>
        <w:t>A second common feature of the epidemic</w:t>
      </w:r>
      <w:r w:rsidR="005039AD">
        <w:t>, shown in Fig. 1,</w:t>
      </w:r>
      <w:r>
        <w:t xml:space="preserve"> is the occurrence of long sustained periods of high levels of daily infection, following the first peak – even sometimes turning it into an initial plateau rather than a peak. The cumulative case count curves shown in Figs </w:t>
      </w:r>
      <w:r w:rsidR="005039AD">
        <w:t>1</w:t>
      </w:r>
      <w:r>
        <w:t xml:space="preserve">A and </w:t>
      </w:r>
      <w:r w:rsidR="005039AD">
        <w:t>1</w:t>
      </w:r>
      <w:r>
        <w:t xml:space="preserve">C have long linear regions (shown with a simple three-segment piecewise linear fit superimposed on the data), which correspond to broadened peaks and extended flat regions in the tails of the daily data shown in Figs </w:t>
      </w:r>
      <w:r w:rsidR="005039AD">
        <w:t>1</w:t>
      </w:r>
      <w:r>
        <w:t xml:space="preserve">B and </w:t>
      </w:r>
      <w:r w:rsidR="005039AD">
        <w:t>1</w:t>
      </w:r>
      <w:r>
        <w:t>C, both uncharacteristic of the classical epidemiological models (e.g. SIR and SEIR models).  The typical response seen in the data is an early saturation peak followed by an extended period with nearly constant rates of daily infection, at varying levels depending on the individual countries, prior to a second wave of infection. In the USA, for example, the constant infection rate phase persisted without much attenuation from the initial peak level for 2.5 months from April to mid-June 2020. This high constant infection rate phase is also seen in the whole world data (not shown) and other large countries like Brazil and Russia. In many other countries, such as Italy, Spain, and Germany in Europe, but also Japan, South Korea, and Australia, the extended constant phase is also seen but at a significantly lower level than the initial peak. We shall see how the cautioned SIR family of models explain these phenomena, while capturing other features including the timing of second infection peaks.</w:t>
      </w:r>
      <w:r w:rsidR="005039AD">
        <w:t xml:space="preserve"> As we shall show below, the extended linear phases are not simply the product of linear testing ramp ups. </w:t>
      </w:r>
    </w:p>
    <w:p w14:paraId="751EFE94" w14:textId="77777777" w:rsidR="005039AD" w:rsidRDefault="002D1BB0" w:rsidP="002D1BB0">
      <w:pPr>
        <w:jc w:val="both"/>
      </w:pPr>
      <w:r>
        <w:t xml:space="preserve"> </w:t>
      </w:r>
    </w:p>
    <w:p w14:paraId="66D82A22" w14:textId="2C613F06" w:rsidR="002D1BB0" w:rsidRDefault="005039AD" w:rsidP="002D1BB0">
      <w:pPr>
        <w:jc w:val="both"/>
      </w:pPr>
      <w:r>
        <w:t>The</w:t>
      </w:r>
      <w:r w:rsidR="00D713FF">
        <w:t>se</w:t>
      </w:r>
      <w:r>
        <w:t xml:space="preserve"> linear </w:t>
      </w:r>
      <w:r w:rsidR="00D713FF">
        <w:t xml:space="preserve">epidemic saturation </w:t>
      </w:r>
      <w:r>
        <w:t xml:space="preserve">phases </w:t>
      </w:r>
      <w:r w:rsidR="00D713FF">
        <w:t>are</w:t>
      </w:r>
      <w:r>
        <w:t xml:space="preserve"> reminiscent of</w:t>
      </w:r>
      <w:r w:rsidR="002D1BB0">
        <w:t xml:space="preserve"> bacterial viral proliferation kinetics inside a single cell, which systematically show exponential growth giving way to linear growth in the absence of immunity </w:t>
      </w:r>
      <w:r w:rsidR="002D1BB0">
        <w:fldChar w:fldCharType="begin"/>
      </w:r>
      <w:r w:rsidR="002D1BB0">
        <w:instrText xml:space="preserve"> ADDIN EN.CITE &lt;EndNote&gt;&lt;Cite&gt;&lt;Author&gt;Yin&lt;/Author&gt;&lt;Year&gt;2018&lt;/Year&gt;&lt;RecNum&gt;26&lt;/RecNum&gt;&lt;DisplayText&gt;[34, 35]&lt;/DisplayText&gt;&lt;record&gt;&lt;rec-number&gt;26&lt;/rec-number&gt;&lt;foreign-keys&gt;&lt;key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[34, 35]</w:t>
      </w:r>
      <w:r w:rsidR="002D1BB0">
        <w:fldChar w:fldCharType="end"/>
      </w:r>
      <w:r w:rsidR="002D1BB0">
        <w:t xml:space="preserve">. The fundamental reason for this </w:t>
      </w:r>
      <w:r w:rsidR="00D713FF">
        <w:t xml:space="preserve">there </w:t>
      </w:r>
      <w:r w:rsidR="002D1BB0">
        <w:t xml:space="preserve">is specific host resource limitation, for example of the Qß viral replicase enzymes responsible for copying the RNA viral genome </w:t>
      </w:r>
      <w:r w:rsidR="002D1BB0">
        <w:fldChar w:fldCharType="begin"/>
      </w:r>
      <w:r w:rsidR="002D1BB0">
        <w:instrText xml:space="preserve"> ADDIN EN.CITE &lt;EndNote&gt;&lt;Cite&gt;&lt;Author&gt;Biebricher&lt;/Author&gt;&lt;Year&gt;1983&lt;/Year&gt;&lt;RecNum&gt;27&lt;/RecNum&gt;&lt;DisplayText&gt;[35]&lt;/DisplayText&gt;&lt;record&gt;&lt;rec-number&gt;27&lt;/rec-number&gt;&lt;foreign-keys&gt;&lt;key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[35]</w:t>
      </w:r>
      <w:r w:rsidR="002D1BB0">
        <w:fldChar w:fldCharType="end"/>
      </w:r>
      <w:r w:rsidR="002D1BB0">
        <w:t xml:space="preserve">. </w:t>
      </w:r>
      <w:r w:rsidR="00D713FF">
        <w:t>When a  resource (such as free replicase enzyme) is depleted</w:t>
      </w:r>
      <w:r w:rsidR="002D1BB0">
        <w:t>,</w:t>
      </w:r>
      <w:r w:rsidR="00D713FF">
        <w:t xml:space="preserve"> the growth changes from exponential to a constant rate limited by the fully occupied enzyme output</w:t>
      </w:r>
      <w:r w:rsidR="002D1BB0">
        <w:t xml:space="preserve">. </w:t>
      </w:r>
      <w:r w:rsidR="001267A8">
        <w:t xml:space="preserve">In analogy with the viral proliferation kinetics producing linear </w:t>
      </w:r>
      <w:r w:rsidR="001267A8">
        <w:lastRenderedPageBreak/>
        <w:t>growth, t</w:t>
      </w:r>
      <w:r w:rsidR="002D1BB0">
        <w:t>he authors</w:t>
      </w:r>
      <w:r w:rsidR="001267A8">
        <w:t>’</w:t>
      </w:r>
      <w:r w:rsidR="002D1BB0">
        <w:t xml:space="preserve"> propose</w:t>
      </w:r>
      <w:r w:rsidR="001267A8">
        <w:t>d caution coupling is</w:t>
      </w:r>
      <w:r w:rsidR="002D1BB0">
        <w:t xml:space="preserve"> a similarly endogenous mechanism that can account for the observed linear growth phases for Covid-19 in societies shown in Fig. </w:t>
      </w:r>
      <w:r>
        <w:t>1</w:t>
      </w:r>
      <w:r w:rsidR="002D1BB0">
        <w:t>A and C</w:t>
      </w:r>
      <w:r w:rsidR="00D713FF">
        <w:t xml:space="preserve"> as well as more complex profiles</w:t>
      </w:r>
      <w:r w:rsidR="002D1BB0">
        <w:t xml:space="preserve">. </w:t>
      </w:r>
    </w:p>
    <w:p w14:paraId="7340975F" w14:textId="4277E4D4" w:rsidR="00374A88" w:rsidRDefault="002D1BB0" w:rsidP="009C03BC">
      <w:pPr>
        <w:jc w:val="both"/>
      </w:pPr>
      <w:r>
        <w:t xml:space="preserve">  </w:t>
      </w:r>
    </w:p>
    <w:p w14:paraId="6DC91A0A" w14:textId="0CA6A496" w:rsidR="00CD5AFA" w:rsidRDefault="00CD5AFA" w:rsidP="009C03BC">
      <w:pPr>
        <w:jc w:val="both"/>
      </w:pPr>
      <w:r>
        <w:t xml:space="preserve">A third salient feature is multiple waves of infection (multiple peaks in observed cases).  Reactive models have been seen to produce two waves </w:t>
      </w:r>
      <w:r>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instrText xml:space="preserve"> ADDIN EN.CITE </w:instrText>
      </w:r>
      <w:r>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instrText xml:space="preserve"> ADDIN EN.CITE.DATA </w:instrText>
      </w:r>
      <w:r>
        <w:fldChar w:fldCharType="end"/>
      </w:r>
      <w:r>
        <w:fldChar w:fldCharType="separate"/>
      </w:r>
      <w:r>
        <w:rPr>
          <w:noProof/>
        </w:rPr>
        <w:t>[16, 27, 29, 30]</w:t>
      </w:r>
      <w:r>
        <w:fldChar w:fldCharType="end"/>
      </w:r>
      <w:r>
        <w:t xml:space="preserve">.  The data for Covid-19 are already showing a third wave; our model with caution coupling can produce multiple </w:t>
      </w:r>
      <w:r w:rsidR="00AD44D7">
        <w:t>waves</w:t>
      </w:r>
      <w:r>
        <w:t>.</w:t>
      </w:r>
    </w:p>
    <w:p w14:paraId="231E21A3" w14:textId="77777777" w:rsidR="00CD5AFA" w:rsidRDefault="00CD5AFA" w:rsidP="009C03BC">
      <w:pPr>
        <w:jc w:val="both"/>
      </w:pPr>
    </w:p>
    <w:p w14:paraId="10A1191E" w14:textId="01AA671F" w:rsidR="00924DF1" w:rsidRDefault="00326435" w:rsidP="00AD44D7">
      <w:pPr>
        <w:jc w:val="both"/>
      </w:pPr>
      <w:r>
        <w:t xml:space="preserve">The seemingly wide diversity of country epidemic responses seen in the daily confirmed cases and death tolls has inhibited a systematic analysis and recognition of common salient features, which are important for full understanding of the pandemic and responses to it. </w:t>
      </w:r>
      <w:r w:rsidR="00AD44D7">
        <w:t>T</w:t>
      </w:r>
      <w:r w:rsidR="00E443F4" w:rsidRPr="003B0E83">
        <w:t xml:space="preserve">he compiled data both for the number of Covid-19 cases </w:t>
      </w:r>
      <w:r w:rsidR="00787E3D" w:rsidRPr="003B0E83">
        <w:t xml:space="preserve">in different countries </w:t>
      </w:r>
      <w:r w:rsidR="00E443F4" w:rsidRPr="003B0E83">
        <w:t xml:space="preserve">and resulting deaths show a wide variety of time profiles as shown in Figure </w:t>
      </w:r>
      <w:r w:rsidR="005039AD" w:rsidRPr="003B0E83">
        <w:t>2</w:t>
      </w:r>
      <w:r w:rsidR="00E443F4" w:rsidRPr="003B0E83">
        <w:t xml:space="preserve">. </w:t>
      </w:r>
      <w:r w:rsidR="00AD44D7">
        <w:t>But upon inspection</w:t>
      </w:r>
      <w:r w:rsidR="00014A64" w:rsidRPr="003B0E83">
        <w:t xml:space="preserve">, there appear to be common features shared among large groups of countries, such as the broadened peaks, plateaus, </w:t>
      </w:r>
      <w:r w:rsidR="004B0294">
        <w:t xml:space="preserve">sustained low level infections, and </w:t>
      </w:r>
      <w:r w:rsidR="00014A64" w:rsidRPr="003B0E83">
        <w:t>2</w:t>
      </w:r>
      <w:r w:rsidR="00014A64" w:rsidRPr="003B0E83">
        <w:rPr>
          <w:vertAlign w:val="superscript"/>
        </w:rPr>
        <w:t>nd</w:t>
      </w:r>
      <w:r w:rsidR="00014A64" w:rsidRPr="003B0E83">
        <w:t xml:space="preserve"> waves which motivate a more systematic analysis. </w:t>
      </w:r>
      <w:r w:rsidR="00AD44D7">
        <w:t>To quantify these common features seen in groups of country profiles, we use</w:t>
      </w:r>
      <w:r w:rsidR="00014A64" w:rsidRPr="003B0E83">
        <w:t xml:space="preserve"> functional</w:t>
      </w:r>
      <w:r w:rsidR="00AD44D7">
        <w:t xml:space="preserve"> principal component analys</w:t>
      </w:r>
      <w:ins w:id="0" w:author="Norman Packard" w:date="2020-10-10T22:26:00Z">
        <w:r w:rsidR="005724B5">
          <w:t>i</w:t>
        </w:r>
      </w:ins>
      <w:del w:id="1" w:author="Norman Packard" w:date="2020-10-10T22:26:00Z">
        <w:r w:rsidR="00AD44D7" w:rsidDel="005724B5">
          <w:delText>y</w:delText>
        </w:r>
      </w:del>
      <w:r w:rsidR="00AD44D7">
        <w:t>s</w:t>
      </w:r>
      <w:r w:rsidR="00014A64" w:rsidRPr="003B0E83">
        <w:t xml:space="preserve"> </w:t>
      </w:r>
      <w:r w:rsidR="00AD44D7">
        <w:t>(F</w:t>
      </w:r>
      <w:r w:rsidR="00014A64" w:rsidRPr="003B0E83">
        <w:t>PCA</w:t>
      </w:r>
      <w:r w:rsidR="00AD44D7">
        <w:t>),</w:t>
      </w:r>
      <w:r w:rsidR="00014A64" w:rsidRPr="003B0E83">
        <w:t xml:space="preserve"> a powerful too</w:t>
      </w:r>
      <w:r w:rsidR="005F1C93">
        <w:t>l</w:t>
      </w:r>
      <w:r w:rsidR="00014A64" w:rsidRPr="003B0E83">
        <w:t xml:space="preserve"> for analysing variants in curves such as time series data </w:t>
      </w:r>
      <w:r w:rsidR="00014A64" w:rsidRPr="003B0E83">
        <w:fldChar w:fldCharType="begin"/>
      </w:r>
      <w:r w:rsidR="00014A64" w:rsidRPr="003B0E83">
        <w:instrText xml:space="preserve"> ADDIN EN.CITE &lt;EndNote&gt;&lt;Cite&gt;&lt;Author&gt;Jones&lt;/Author&gt;&lt;Year&gt;1992&lt;/Year&gt;&lt;RecNum&gt;40&lt;/RecNum&gt;&lt;DisplayText&gt;[36]&lt;/DisplayText&gt;&lt;record&gt;&lt;rec-number&gt;40&lt;/rec-number&gt;&lt;foreign-keys&gt;&lt;key app="EN" db-id="pdvdwdpxbt9rxiedr06pz929t2ed5fatxsar" timestamp="1602238777"&gt;40&lt;/key&gt;&lt;/foreign-keys&gt;&lt;ref-type name="Journal Article"&gt;17&lt;/ref-type&gt;&lt;contributors&gt;&lt;authors&gt;&lt;author&gt;Jones, M. C.&lt;/author&gt;&lt;author&gt;Rice, John A.&lt;/author&gt;&lt;/authors&gt;&lt;/contributors&gt;&lt;titles&gt;&lt;title&gt;Displaying the Important Features of Large Collections of Similar Curves&lt;/title&gt;&lt;secondary-title&gt;The American Statistician&lt;/secondary-title&gt;&lt;/titles&gt;&lt;periodical&gt;&lt;full-title&gt;The American Statistician&lt;/full-title&gt;&lt;/periodical&gt;&lt;pages&gt;140-145&lt;/pages&gt;&lt;volume&gt;46&lt;/volume&gt;&lt;number&gt;2&lt;/number&gt;&lt;dates&gt;&lt;year&gt;1992&lt;/year&gt;&lt;pub-dates&gt;&lt;date&gt;1992/05/01&lt;/date&gt;&lt;/pub-dates&gt;&lt;/dates&gt;&lt;publisher&gt;Taylor &amp;amp; Francis&lt;/publisher&gt;&lt;isbn&gt;0003-1305&lt;/isbn&gt;&lt;urls&gt;&lt;related-urls&gt;&lt;url&gt;https://www.tandfonline.com/doi/abs/10.1080/00031305.1992.10475870&lt;/url&gt;&lt;/related-urls&gt;&lt;/urls&gt;&lt;electronic-resource-num&gt;10.1080/00031305.1992.10475870&lt;/electronic-resource-num&gt;&lt;/record&gt;&lt;/Cite&gt;&lt;/EndNote&gt;</w:instrText>
      </w:r>
      <w:r w:rsidR="00014A64" w:rsidRPr="003B0E83">
        <w:fldChar w:fldCharType="separate"/>
      </w:r>
      <w:r w:rsidR="00014A64" w:rsidRPr="003B0E83">
        <w:rPr>
          <w:noProof/>
        </w:rPr>
        <w:t>[36]</w:t>
      </w:r>
      <w:r w:rsidR="00014A64" w:rsidRPr="003B0E83">
        <w:fldChar w:fldCharType="end"/>
      </w:r>
      <w:r w:rsidR="00924DF1">
        <w:t xml:space="preserve">, followed by clustering, using hierarchical density-based clustering (HDBSCAN) </w:t>
      </w:r>
      <w:r w:rsidR="00924DF1">
        <w:fldChar w:fldCharType="begin"/>
      </w:r>
      <w:r w:rsidR="00924DF1">
        <w:instrText xml:space="preserve"> ADDIN EN.CITE &lt;EndNote&gt;&lt;Cite&gt;&lt;Author&gt;McInnes&lt;/Author&gt;&lt;Year&gt;2017&lt;/Year&gt;&lt;RecNum&gt;6&lt;/RecNum&gt;&lt;DisplayText&gt;[37]&lt;/DisplayText&gt;&lt;record&gt;&lt;rec-number&gt;6&lt;/rec-number&gt;&lt;foreign-keys&gt;&lt;key app="EN" db-id="dew9xad2o9pv08e5wp3vr2diezd9fwtzv2vp" timestamp="1602310792"&gt;6&lt;/key&gt;&lt;/foreign-keys&gt;&lt;ref-type name="Journal Article"&gt;17&lt;/ref-type&gt;&lt;contributors&gt;&lt;authors&gt;&lt;author&gt;McInnes, Leland&lt;/author&gt;&lt;author&gt;Healy, John&lt;/author&gt;&lt;author&gt;Astels, Steve&lt;/author&gt;&lt;/authors&gt;&lt;/contributors&gt;&lt;titles&gt;&lt;title&gt;hdbscan: Hierarchical density based clustering&lt;/title&gt;&lt;secondary-title&gt;Journal of Open Source Software&lt;/secondary-title&gt;&lt;/titles&gt;&lt;periodical&gt;&lt;full-title&gt;Journal of Open Source Software&lt;/full-title&gt;&lt;/periodical&gt;&lt;pages&gt;205&lt;/pages&gt;&lt;volume&gt;2&lt;/volume&gt;&lt;number&gt;11&lt;/number&gt;&lt;dates&gt;&lt;year&gt;2017&lt;/year&gt;&lt;/dates&gt;&lt;isbn&gt;2475-9066&lt;/isbn&gt;&lt;urls&gt;&lt;/urls&gt;&lt;/record&gt;&lt;/Cite&gt;&lt;/EndNote&gt;</w:instrText>
      </w:r>
      <w:r w:rsidR="00924DF1">
        <w:fldChar w:fldCharType="separate"/>
      </w:r>
      <w:r w:rsidR="00924DF1">
        <w:rPr>
          <w:noProof/>
        </w:rPr>
        <w:t>[37]</w:t>
      </w:r>
      <w:r w:rsidR="00924DF1">
        <w:fldChar w:fldCharType="end"/>
      </w:r>
      <w:r w:rsidR="00924DF1">
        <w:t xml:space="preserve">.  </w:t>
      </w:r>
      <w:r w:rsidR="0024554E">
        <w:t xml:space="preserve">After synchronizing country temporal data and filtering countries to obtain those with enough data (see the SI for details), </w:t>
      </w:r>
      <w:r w:rsidR="00924DF1">
        <w:t>FPCA embed</w:t>
      </w:r>
      <w:r w:rsidR="0024554E">
        <w:t>s</w:t>
      </w:r>
      <w:r w:rsidR="00924DF1">
        <w:t xml:space="preserve"> each country’s temporal curve in a function space, then uses analysis of variance to find</w:t>
      </w:r>
      <w:r w:rsidR="00620DA2">
        <w:t xml:space="preserve"> a </w:t>
      </w:r>
      <w:r w:rsidR="00D9228A">
        <w:t xml:space="preserve">smaller </w:t>
      </w:r>
      <w:r w:rsidR="00620DA2">
        <w:t xml:space="preserve">function space </w:t>
      </w:r>
      <w:r w:rsidR="00D9228A">
        <w:t xml:space="preserve">(for a given reduced dimensionality) </w:t>
      </w:r>
      <w:r w:rsidR="00924DF1">
        <w:t>that capture</w:t>
      </w:r>
      <w:r w:rsidR="00620DA2">
        <w:t>s</w:t>
      </w:r>
      <w:r w:rsidR="00924DF1">
        <w:t xml:space="preserve"> </w:t>
      </w:r>
      <w:r w:rsidR="00620DA2">
        <w:t>the most</w:t>
      </w:r>
      <w:r w:rsidR="00924DF1">
        <w:t xml:space="preserve"> varia</w:t>
      </w:r>
      <w:r w:rsidR="00620DA2">
        <w:t>nce</w:t>
      </w:r>
      <w:r w:rsidR="00924DF1">
        <w:t xml:space="preserve"> </w:t>
      </w:r>
      <w:r w:rsidR="00620DA2">
        <w:t>in</w:t>
      </w:r>
      <w:r w:rsidR="00924DF1">
        <w:t xml:space="preserve"> </w:t>
      </w:r>
      <w:r w:rsidR="00D9228A">
        <w:t xml:space="preserve">the </w:t>
      </w:r>
      <w:r w:rsidR="00620DA2">
        <w:t xml:space="preserve">projected </w:t>
      </w:r>
      <w:r w:rsidR="00924DF1">
        <w:t>country curves</w:t>
      </w:r>
      <w:r w:rsidR="0024554E">
        <w:t xml:space="preserve">.  </w:t>
      </w:r>
      <w:r w:rsidR="00D9228A">
        <w:t>I</w:t>
      </w:r>
      <w:r w:rsidR="0024554E">
        <w:t>n th</w:t>
      </w:r>
      <w:r w:rsidR="00620DA2">
        <w:t>is</w:t>
      </w:r>
      <w:r w:rsidR="0024554E">
        <w:t xml:space="preserve"> reduced dimension </w:t>
      </w:r>
      <w:r w:rsidR="00D9228A">
        <w:t xml:space="preserve">FPCA </w:t>
      </w:r>
      <w:r w:rsidR="0024554E">
        <w:t>function space</w:t>
      </w:r>
      <w:r w:rsidR="00D9228A">
        <w:t>,</w:t>
      </w:r>
      <w:r w:rsidR="00620DA2">
        <w:t xml:space="preserve"> </w:t>
      </w:r>
      <w:r w:rsidR="0024554E">
        <w:t xml:space="preserve">we </w:t>
      </w:r>
      <w:r w:rsidR="00D9228A">
        <w:t xml:space="preserve">project and </w:t>
      </w:r>
      <w:r w:rsidR="0024554E">
        <w:t>cluster the countries.  There are various meta-parameters in the projection and clustering, as described in the SI.</w:t>
      </w:r>
      <w:r w:rsidR="00AF0ADB">
        <w:t xml:space="preserve">  We sampled these </w:t>
      </w:r>
      <w:proofErr w:type="spellStart"/>
      <w:r w:rsidR="00AF0ADB">
        <w:t>metaparameters</w:t>
      </w:r>
      <w:proofErr w:type="spellEnd"/>
      <w:r w:rsidR="00AF0ADB">
        <w:t xml:space="preserve">, ranking the </w:t>
      </w:r>
      <w:proofErr w:type="spellStart"/>
      <w:r w:rsidR="00AF0ADB">
        <w:t>clusterings</w:t>
      </w:r>
      <w:proofErr w:type="spellEnd"/>
      <w:r w:rsidR="00AF0ADB">
        <w:t xml:space="preserve">, and obtained a consensus clustering of the best sampled </w:t>
      </w:r>
      <w:proofErr w:type="spellStart"/>
      <w:r w:rsidR="00AF0ADB">
        <w:t>clusterings</w:t>
      </w:r>
      <w:proofErr w:type="spellEnd"/>
      <w:r w:rsidR="00AF0ADB">
        <w:t xml:space="preserve"> (details </w:t>
      </w:r>
      <w:r w:rsidR="0097029C">
        <w:t xml:space="preserve">are </w:t>
      </w:r>
      <w:r w:rsidR="00AF0ADB">
        <w:t xml:space="preserve">described in the SI).  The results of </w:t>
      </w:r>
      <w:r w:rsidR="007C5044">
        <w:t xml:space="preserve">the consensus clustering are shown in Figure 3, where we see the first </w:t>
      </w:r>
      <w:r w:rsidR="00AE4D83">
        <w:t>5</w:t>
      </w:r>
      <w:r w:rsidR="007C5044">
        <w:t xml:space="preserve"> functional principal components (3a), and a distributional superposition of the country traces for all countries in each of the clusters, for </w:t>
      </w:r>
      <w:r w:rsidR="004943D1">
        <w:t xml:space="preserve">deaths, </w:t>
      </w:r>
      <w:r w:rsidR="00D9228A">
        <w:t xml:space="preserve">confirmed </w:t>
      </w:r>
      <w:r w:rsidR="004943D1">
        <w:t>cases, and test-adjusted cases (3b-c)</w:t>
      </w:r>
      <w:r w:rsidR="0097029C">
        <w:t>.</w:t>
      </w:r>
    </w:p>
    <w:p w14:paraId="03230433" w14:textId="38FE8FF1" w:rsidR="00014A64" w:rsidRDefault="00014A64" w:rsidP="009C03BC">
      <w:pPr>
        <w:jc w:val="both"/>
        <w:rPr>
          <w:highlight w:val="yellow"/>
        </w:rPr>
      </w:pPr>
    </w:p>
    <w:p w14:paraId="69AAAF84" w14:textId="4937D36D" w:rsidR="00787E3D" w:rsidRDefault="00AE4D83" w:rsidP="009C03BC">
      <w:pPr>
        <w:jc w:val="both"/>
      </w:pPr>
      <w:r w:rsidRPr="0097029C">
        <w:t>The range of dynamical phenomena observed in the epidemiological dynamics illustrated in Figure 2</w:t>
      </w:r>
      <w:r>
        <w:t xml:space="preserve">, and the different </w:t>
      </w:r>
      <w:r w:rsidRPr="0097029C">
        <w:t>classes of dynamics identified by the cluster analysis</w:t>
      </w:r>
      <w:r>
        <w:t xml:space="preserve"> shown in Figure 3 demonstrate that the observed epidemiological dynamics</w:t>
      </w:r>
      <w:r w:rsidRPr="0097029C">
        <w:t xml:space="preserve"> is well beyond the dynamical repertoire of classical epidemiological models.  We will </w:t>
      </w:r>
      <w:r w:rsidR="00FA1A84">
        <w:t xml:space="preserve">now </w:t>
      </w:r>
      <w:r w:rsidRPr="0097029C">
        <w:t xml:space="preserve">demonstrate that addition of caution coupling to the models enriches the models’ dynamical repertoire to </w:t>
      </w:r>
      <w:r>
        <w:t>encompass the features observed in the data.</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 xml:space="preserve">in the SEI3R model, which adds an exposed class E of not yet infectious </w:t>
      </w:r>
      <w:r w:rsidR="00FA4D34">
        <w:lastRenderedPageBreak/>
        <w:t>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A7A6505"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equations of two representative endogenous caution models are shown in Fig. </w:t>
      </w:r>
      <w:r w:rsidR="00787E3D">
        <w:t>3</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 xml:space="preserve">including cautioned classes for all non-hospitalized </w:t>
      </w:r>
      <w:r w:rsidR="00997612">
        <w:t xml:space="preserve"> </w:t>
      </w:r>
      <w:r w:rsidR="006B7A29">
        <w:t xml:space="preserve">individuals </w:t>
      </w:r>
      <w:r w:rsidR="0024322C">
        <w:t>in a second set of models</w:t>
      </w:r>
      <w:r w:rsidR="00F639C0">
        <w:t xml:space="preserve">, also shown in Fig. </w:t>
      </w:r>
      <w:r w:rsidR="00787E3D">
        <w:t>3</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r w:rsidR="00DD18D7">
        <w:t>; a range of caution coupled models may be seen in Fig. S1</w:t>
      </w:r>
      <w:r w:rsidR="00006C70">
        <w:t>.</w:t>
      </w:r>
    </w:p>
    <w:p w14:paraId="6FC0F3C0" w14:textId="77777777" w:rsidR="00B9464A" w:rsidRDefault="00B9464A" w:rsidP="009C03BC">
      <w:pPr>
        <w:jc w:val="both"/>
      </w:pPr>
    </w:p>
    <w:p w14:paraId="73EA5E2C" w14:textId="2444BF3E"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ins w:id="2" w:author="Norman Packard" w:date="2020-10-10T22:24:00Z">
                <w:rPr>
                  <w:rFonts w:ascii="Cambria Math" w:hAnsi="Cambria Math"/>
                  <w:i/>
                </w:rPr>
              </w:ins>
            </m:ctrlPr>
          </m:fPr>
          <m:num>
            <m:r>
              <w:rPr>
                <w:rFonts w:ascii="Cambria Math" w:hAnsi="Cambria Math"/>
              </w:rPr>
              <m:t>1</m:t>
            </m:r>
          </m:num>
          <m:den>
            <m:sSup>
              <m:sSupPr>
                <m:ctrlPr>
                  <w:ins w:id="3" w:author="Norman Packard" w:date="2020-10-10T22:24:00Z">
                    <w:rPr>
                      <w:rFonts w:ascii="Cambria Math" w:hAnsi="Cambria Math"/>
                      <w:i/>
                    </w:rPr>
                  </w:ins>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5044">
        <w:rPr>
          <w:rFonts w:eastAsiaTheme="minorEastAsia"/>
        </w:rPr>
        <w:instrText xml:space="preserve"> ADDIN EN.CITE &lt;EndNote&gt;&lt;Cite&gt;&lt;Author&gt;Richard Eiser&lt;/Author&gt;&lt;Year&gt;2012&lt;/Year&gt;&lt;RecNum&gt;29&lt;/RecNum&gt;&lt;DisplayText&gt;[38]&lt;/DisplayText&gt;&lt;record&gt;&lt;rec-number&gt;29&lt;/rec-number&gt;&lt;foreign-keys&gt;&lt;key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5044">
        <w:rPr>
          <w:rFonts w:eastAsiaTheme="minorEastAsia"/>
          <w:noProof/>
        </w:rPr>
        <w:t>[38]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4D4E629E" w:rsidR="00B15680" w:rsidRDefault="0004656E" w:rsidP="0004656E">
      <w:pPr>
        <w:jc w:val="both"/>
      </w:pPr>
      <w:r>
        <w:t xml:space="preserve">The generic linear phases of growth for the cumulative confirmed cases are surveyed in data taken from Johns Hopkins University database, using a rolling average over 7 days to remove prominent weekly variations in reporting and some fluctuations, in Fig </w:t>
      </w:r>
      <w:r w:rsidR="00326435">
        <w:t>1</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w:t>
      </w:r>
      <w:r w:rsidR="00326435">
        <w:t>1B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w:t>
      </w:r>
      <w:r w:rsidR="00326435">
        <w:t xml:space="preserve">1B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r w:rsidR="00777D93">
        <w:t xml:space="preserve">Note that </w:t>
      </w:r>
      <w:r w:rsidR="00F21393">
        <w:t xml:space="preserve">linear ramp-ups in </w:t>
      </w:r>
      <w:r w:rsidR="00F21393">
        <w:lastRenderedPageBreak/>
        <w:t>testing (see Fig. S</w:t>
      </w:r>
      <w:r w:rsidR="00F21393" w:rsidRPr="00EB7F90">
        <w:rPr>
          <w:highlight w:val="yellow"/>
        </w:rPr>
        <w:t>?</w:t>
      </w:r>
      <w:r w:rsidR="00F21393">
        <w:t xml:space="preserve"> for examples), even if the number of </w:t>
      </w:r>
      <w:r w:rsidR="00EE5E34">
        <w:t>confirmed cases is proportional to 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1090F816"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7C5044">
        <w:instrText xml:space="preserve"> ADDIN EN.CITE &lt;EndNote&gt;&lt;Cite&gt;&lt;Author&gt;Tye&lt;/Author&gt;&lt;Year&gt;2018&lt;/Year&gt;&lt;RecNum&gt;30&lt;/RecNum&gt;&lt;DisplayText&gt;[39]&lt;/DisplayText&gt;&lt;record&gt;&lt;rec-number&gt;30&lt;/rec-number&gt;&lt;foreign-keys&gt;&lt;key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5044">
        <w:rPr>
          <w:noProof/>
        </w:rPr>
        <w:t>[39]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5044">
        <w:instrText xml:space="preserve"> ADDIN EN.CITE &lt;EndNote&gt;&lt;Cite&gt;&lt;Author&gt;A.&lt;/Author&gt;&lt;Year&gt;2020&lt;/Year&gt;&lt;RecNum&gt;31&lt;/RecNum&gt;&lt;DisplayText&gt;[40]&lt;/DisplayText&gt;&lt;record&gt;&lt;rec-number&gt;31&lt;/rec-number&gt;&lt;foreign-keys&gt;&lt;key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5044">
        <w:rPr>
          <w:noProof/>
        </w:rPr>
        <w:t>[40]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 xml:space="preserve">Fig. </w:t>
      </w:r>
      <w:r w:rsidR="000362AC">
        <w:t>4</w:t>
      </w:r>
      <w:r w:rsidR="00CE45E7">
        <w:t xml:space="preserve">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r w:rsidR="00837C60">
        <w:t xml:space="preserve">the </w:t>
      </w:r>
      <w:r w:rsidR="000A5341">
        <w:t xml:space="preserve">majority </w:t>
      </w:r>
      <w:r w:rsidR="00837C60">
        <w:t xml:space="preserve">of forms </w:t>
      </w:r>
      <w:r w:rsidR="000A5341">
        <w:t xml:space="preserve">seen for 194 countries in the JHU data. Note that in Fig. </w:t>
      </w:r>
      <w:r w:rsidR="000362AC">
        <w:t>4</w:t>
      </w:r>
      <w:r w:rsidR="000A5341">
        <w:t>, showing daily not cumulative cases, the linear phase of growth corresponds to constant daily cases.</w:t>
      </w:r>
    </w:p>
    <w:p w14:paraId="737AAA14" w14:textId="3B5548E3" w:rsidR="000A5341" w:rsidRDefault="000A5341" w:rsidP="009C03BC">
      <w:pPr>
        <w:jc w:val="both"/>
      </w:pPr>
    </w:p>
    <w:p w14:paraId="514D6AD6" w14:textId="77D6917B"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w:t>
      </w:r>
      <w:r w:rsidR="000362AC">
        <w:t>5</w:t>
      </w:r>
      <w:r w:rsidR="00707395">
        <w:t>.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 xml:space="preserve">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w:t>
      </w:r>
      <w:r w:rsidR="000362AC">
        <w:t>5</w:t>
      </w:r>
      <w:r w:rsidR="00006C70">
        <w:t>,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532A2FEC" w:rsidR="00205CEC" w:rsidRDefault="009C70C1" w:rsidP="004707EC">
      <w:pPr>
        <w:jc w:val="both"/>
      </w:pPr>
      <w:r>
        <w:t>This phenomeno</w:t>
      </w:r>
      <w:r w:rsidR="00254972">
        <w:t>n</w:t>
      </w:r>
      <w:r>
        <w:t xml:space="preserve">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5D258F">
        <w:instrText xml:space="preserve"> ADDIN EN.CITE &lt;EndNote&gt;&lt;Cite&gt;&lt;Author&gt;Ziff&lt;/Author&gt;&lt;Year&gt;2020&lt;/Year&gt;&lt;RecNum&gt;13&lt;/RecNum&gt;&lt;DisplayText&gt;[17]&lt;/DisplayText&gt;&lt;record&gt;&lt;rec-number&gt;13&lt;/rec-number&gt;&lt;foreign-keys&gt;&lt;key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5D258F">
        <w:rPr>
          <w:noProof/>
        </w:rPr>
        <w:t>[17]</w:t>
      </w:r>
      <w:r w:rsidR="00B2575D">
        <w:fldChar w:fldCharType="end"/>
      </w:r>
      <w:r w:rsidR="00E626CB">
        <w:t xml:space="preserve">) phase to </w:t>
      </w:r>
      <w:r w:rsidR="00FF4300">
        <w:t xml:space="preserve">a </w:t>
      </w:r>
      <w:r w:rsidR="002E6E35">
        <w:t xml:space="preserve">higher but also </w:t>
      </w:r>
      <w:r w:rsidR="00FF4300">
        <w:lastRenderedPageBreak/>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w:t>
      </w:r>
      <w:r w:rsidR="000362AC">
        <w:t>4</w:t>
      </w:r>
      <w:r w:rsidR="00E76A30">
        <w:t>.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w:t>
      </w:r>
      <w:r w:rsidR="00916FF1">
        <w:lastRenderedPageBreak/>
        <w:t xml:space="preserve">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ins w:id="4"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ins w:id="5" w:author="Norman Packard" w:date="2020-10-10T22:24:00Z">
                <w:rPr>
                  <w:rFonts w:ascii="Cambria Math" w:eastAsiaTheme="minorEastAsia" w:hAnsi="Cambria Math"/>
                  <w:i/>
                </w:rPr>
              </w:ins>
            </m:ctrlPr>
          </m:sSubPr>
          <m:e>
            <m:acc>
              <m:accPr>
                <m:chr m:val="̇"/>
                <m:ctrlPr>
                  <w:ins w:id="6" w:author="Norman Packard" w:date="2020-10-10T22:24:00Z">
                    <w:rPr>
                      <w:rFonts w:ascii="Cambria Math" w:eastAsiaTheme="minorEastAsia" w:hAnsi="Cambria Math"/>
                      <w:i/>
                    </w:rPr>
                  </w:ins>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ins w:id="7" w:author="Norman Packard" w:date="2020-10-10T22:24:00Z">
                <w:rPr>
                  <w:rFonts w:ascii="Cambria Math" w:eastAsiaTheme="minorEastAsia" w:hAnsi="Cambria Math"/>
                  <w:i/>
                </w:rPr>
              </w:ins>
            </m:ctrlPr>
          </m:dPr>
          <m:e>
            <m:r>
              <w:rPr>
                <w:rFonts w:ascii="Cambria Math" w:eastAsiaTheme="minorEastAsia" w:hAnsi="Cambria Math"/>
              </w:rPr>
              <m:t>1-</m:t>
            </m:r>
            <m:r>
              <w:rPr>
                <w:rFonts w:ascii="Cambria Math" w:hAnsi="Cambria Math"/>
              </w:rPr>
              <m:t xml:space="preserve">κ </m:t>
            </m:r>
            <m:sSub>
              <m:sSubPr>
                <m:ctrlPr>
                  <w:ins w:id="8" w:author="Norman Packard" w:date="2020-10-10T22:24:00Z">
                    <w:rPr>
                      <w:rFonts w:ascii="Cambria Math" w:hAnsi="Cambria Math"/>
                      <w:i/>
                    </w:rPr>
                  </w:ins>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127ED3FA"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ins w:id="9" w:author="Norman Packard" w:date="2020-10-10T22:24:00Z">
                <w:rPr>
                  <w:rFonts w:ascii="Cambria Math" w:hAnsi="Cambria Math"/>
                  <w:i/>
                </w:rPr>
              </w:ins>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ins w:id="10" w:author="Norman Packard" w:date="2020-10-10T22:24:00Z">
                <w:rPr>
                  <w:rFonts w:ascii="Cambria Math" w:hAnsi="Cambria Math"/>
                  <w:i/>
                </w:rPr>
              </w:ins>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ins w:id="11"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ins w:id="12" w:author="Norman Packard" w:date="2020-10-10T22:24:00Z">
                <w:rPr>
                  <w:rFonts w:ascii="Cambria Math" w:hAnsi="Cambria Math"/>
                  <w:i/>
                </w:rPr>
              </w:ins>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ins w:id="13" w:author="Norman Packard" w:date="2020-10-10T22:24:00Z">
                <w:rPr>
                  <w:rFonts w:ascii="Cambria Math" w:hAnsi="Cambria Math"/>
                  <w:i/>
                </w:rPr>
              </w:ins>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ins w:id="14"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ins w:id="15"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ins w:id="16"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ins w:id="17"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ins w:id="18" w:author="Norman Packard" w:date="2020-10-10T22:24:00Z">
                <w:rPr>
                  <w:rFonts w:ascii="Cambria Math" w:eastAsiaTheme="minorEastAsia" w:hAnsi="Cambria Math"/>
                  <w:i/>
                </w:rPr>
              </w:ins>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w:t>
      </w:r>
      <w:r w:rsidR="000362AC">
        <w:rPr>
          <w:rFonts w:eastAsiaTheme="minorEastAsia"/>
        </w:rPr>
        <w:t>6</w:t>
      </w:r>
      <w:r w:rsidR="00EE16A3">
        <w:rPr>
          <w:rFonts w:eastAsiaTheme="minorEastAsia"/>
        </w:rPr>
        <w:t xml:space="preserve">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257E1376" w:rsidR="00222A72" w:rsidRDefault="00BA2B13" w:rsidP="007D1E71">
      <w:pPr>
        <w:jc w:val="both"/>
        <w:rPr>
          <w:rFonts w:eastAsiaTheme="minorEastAsia"/>
        </w:rPr>
      </w:pPr>
      <w:r>
        <w:rPr>
          <w:rFonts w:eastAsiaTheme="minorEastAsia"/>
        </w:rPr>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features of the Covid-19 pandemic curves can be explained simply using our caution ansatz. </w:t>
      </w:r>
      <w:r w:rsidR="00CE0ECA">
        <w:rPr>
          <w:rFonts w:eastAsiaTheme="minorEastAsia"/>
        </w:rPr>
        <w:lastRenderedPageBreak/>
        <w:t xml:space="preserve">As noted by R. Füchslin (personal communication) age structure in connection with cautionary response </w:t>
      </w:r>
      <w:r w:rsidR="00C80F92">
        <w:rPr>
          <w:rFonts w:eastAsiaTheme="minorEastAsia"/>
        </w:rPr>
        <w:t xml:space="preserve">might be important in </w:t>
      </w:r>
      <w:r w:rsidR="00CE0ECA">
        <w:rPr>
          <w:rFonts w:eastAsiaTheme="minorEastAsia"/>
        </w:rPr>
        <w:t>explain</w:t>
      </w:r>
      <w:r w:rsidR="00C80F92">
        <w:rPr>
          <w:rFonts w:eastAsiaTheme="minorEastAsia"/>
        </w:rPr>
        <w:t>ing</w:t>
      </w:r>
      <w:r w:rsidR="00CE0ECA">
        <w:rPr>
          <w:rFonts w:eastAsiaTheme="minorEastAsia"/>
        </w:rPr>
        <w:t xml:space="preserve"> the widespread phenomenon of </w:t>
      </w:r>
      <w:r w:rsidR="00C80F92">
        <w:rPr>
          <w:rFonts w:eastAsiaTheme="minorEastAsia"/>
        </w:rPr>
        <w:t xml:space="preserve">decreasing deaths per infection ratio. </w:t>
      </w:r>
      <w:r w:rsidR="006B0AED">
        <w:rPr>
          <w:rFonts w:eastAsiaTheme="minorEastAsia"/>
        </w:rPr>
        <w:t xml:space="preserve">We explore this briefly. </w:t>
      </w:r>
      <w:r w:rsidR="00C80F92">
        <w:rPr>
          <w:rFonts w:eastAsiaTheme="minorEastAsia"/>
        </w:rPr>
        <w:t>If older people exercise caution to a different extent (reacting more strongly to ICU cases or deaths and possibly with longer retention time) than younger, as one might expect given their greater perceived risk, then since younger people are intrinsically less likely to die from the disease</w:t>
      </w:r>
      <w:r w:rsidR="006B0AED">
        <w:rPr>
          <w:rFonts w:eastAsiaTheme="minorEastAsia"/>
        </w:rPr>
        <w:t xml:space="preserve"> (as observed)</w:t>
      </w:r>
      <w:r w:rsidR="00C80F92">
        <w:rPr>
          <w:rFonts w:eastAsiaTheme="minorEastAsia"/>
        </w:rPr>
        <w:t>, the virus spreading in the less cautioned younger population will cause less deaths per infection than in the initially uncautioned population. No viral attenuation through evolution</w:t>
      </w:r>
      <w:r w:rsidR="006B0AED" w:rsidRPr="006B0AED">
        <w:rPr>
          <w:rFonts w:eastAsiaTheme="minorEastAsia"/>
        </w:rPr>
        <w:t xml:space="preserve"> </w:t>
      </w:r>
      <w:r w:rsidR="006B0AED">
        <w:rPr>
          <w:rFonts w:eastAsiaTheme="minorEastAsia"/>
        </w:rPr>
        <w:t>or improvements in treatment leading to a reduced chance of dying</w:t>
      </w:r>
      <w:r w:rsidR="00C80F92">
        <w:rPr>
          <w:rFonts w:eastAsiaTheme="minorEastAsia"/>
        </w:rPr>
        <w:t>, although conceivable alternative explanation</w:t>
      </w:r>
      <w:r w:rsidR="006B0AED">
        <w:rPr>
          <w:rFonts w:eastAsiaTheme="minorEastAsia"/>
        </w:rPr>
        <w:t>s</w:t>
      </w:r>
      <w:r w:rsidR="00C80F92">
        <w:rPr>
          <w:rFonts w:eastAsiaTheme="minorEastAsia"/>
        </w:rPr>
        <w:t xml:space="preserve">, </w:t>
      </w:r>
      <w:r w:rsidR="006B0AED">
        <w:rPr>
          <w:rFonts w:eastAsiaTheme="minorEastAsia"/>
        </w:rPr>
        <w:t>are</w:t>
      </w:r>
      <w:r w:rsidR="00C80F92">
        <w:rPr>
          <w:rFonts w:eastAsiaTheme="minorEastAsia"/>
        </w:rPr>
        <w:t xml:space="preserve"> required for this effect of caution, </w:t>
      </w:r>
      <w:r w:rsidR="006B0AED">
        <w:rPr>
          <w:rFonts w:eastAsiaTheme="minorEastAsia"/>
        </w:rPr>
        <w:t>which will cause an apparent decrease in disease severity over the whole population without individual outcomes once infected changing.</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In particular, we observe that epidemiology with 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043B5306"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 xml:space="preserve">concentrates on the effect of the cautionary response, and misses various issues including attenuation of virus virility, that obviously will affect the future. However, it is interesting to see the predictions of our model to be contingent on the parameters of the cautionary response and its economic coupling. We explore in </w:t>
      </w:r>
      <w:r w:rsidRPr="000362AC">
        <w:rPr>
          <w:rFonts w:eastAsiaTheme="minorEastAsia"/>
          <w:highlight w:val="yellow"/>
        </w:rPr>
        <w:t xml:space="preserve">Fig. </w:t>
      </w:r>
      <w:r w:rsidR="000362AC" w:rsidRPr="000362AC">
        <w:rPr>
          <w:rFonts w:eastAsiaTheme="minorEastAsia"/>
          <w:highlight w:val="yellow"/>
        </w:rPr>
        <w:t>7</w:t>
      </w:r>
      <w:r>
        <w:rPr>
          <w:rFonts w:eastAsiaTheme="minorEastAsia"/>
        </w:rPr>
        <w:t xml:space="preserve">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7EB450A0"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hyperlink r:id="rId8" w:history="1">
        <w:r w:rsidR="00FA1A84" w:rsidRPr="00D862FB">
          <w:rPr>
            <w:rStyle w:val="Hyperlink"/>
          </w:rPr>
          <w:t>https://github</w:t>
        </w:r>
      </w:hyperlink>
      <w:r w:rsidR="00781A18" w:rsidRPr="00781A18">
        <w:t>.com/alsnhll/SEIR_COVID19</w:t>
      </w:r>
      <w:r w:rsidR="00781A18">
        <w:t xml:space="preserve">) </w:t>
      </w:r>
      <w:r w:rsidR="00CB4CC3">
        <w:t>and the authors of the Py</w:t>
      </w:r>
      <w:r w:rsidR="00781A18">
        <w:t>Gom</w:t>
      </w:r>
      <w:r w:rsidR="00CB4CC3">
        <w:t xml:space="preserve"> package</w:t>
      </w:r>
      <w:r w:rsidR="00781A18">
        <w:t xml:space="preserve"> (</w:t>
      </w:r>
      <w:hyperlink r:id="rId9"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2D94BA40" w14:textId="44ADE0CB" w:rsidR="00326435" w:rsidRDefault="00326435">
      <w:pPr>
        <w:rPr>
          <w:b/>
          <w:bCs/>
        </w:rPr>
      </w:pPr>
      <w:r>
        <w:rPr>
          <w:b/>
          <w:bCs/>
        </w:rPr>
        <w:lastRenderedPageBreak/>
        <w:t>Figures</w:t>
      </w:r>
    </w:p>
    <w:p w14:paraId="5D95ADFA" w14:textId="77777777" w:rsidR="00326435" w:rsidRDefault="00326435">
      <w:pPr>
        <w:rPr>
          <w:b/>
          <w:bCs/>
        </w:rPr>
      </w:pPr>
    </w:p>
    <w:p w14:paraId="3DB9ED36" w14:textId="77777777" w:rsidR="00326435" w:rsidRDefault="00326435" w:rsidP="00326435">
      <w:pPr>
        <w:rPr>
          <w:noProof/>
        </w:rPr>
      </w:pPr>
      <w:r w:rsidRPr="00D37222">
        <w:rPr>
          <w:noProof/>
        </w:rPr>
        <w:drawing>
          <wp:inline distT="0" distB="0" distL="0" distR="0" wp14:anchorId="78D3649D" wp14:editId="60C7D863">
            <wp:extent cx="5727700" cy="3878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878580"/>
                    </a:xfrm>
                    <a:prstGeom prst="rect">
                      <a:avLst/>
                    </a:prstGeom>
                  </pic:spPr>
                </pic:pic>
              </a:graphicData>
            </a:graphic>
          </wp:inline>
        </w:drawing>
      </w:r>
    </w:p>
    <w:p w14:paraId="20CE00CB" w14:textId="77777777" w:rsidR="00326435" w:rsidRDefault="00326435" w:rsidP="00326435"/>
    <w:p w14:paraId="1A012CDD" w14:textId="5EBE778E" w:rsidR="00326435" w:rsidRDefault="00326435" w:rsidP="00326435">
      <w:pPr>
        <w:jc w:val="both"/>
        <w:rPr>
          <w:sz w:val="22"/>
          <w:szCs w:val="22"/>
        </w:rPr>
      </w:pPr>
      <w:r w:rsidRPr="00B05583">
        <w:rPr>
          <w:b/>
          <w:bCs/>
          <w:sz w:val="22"/>
          <w:szCs w:val="22"/>
        </w:rPr>
        <w:t>Fig.</w:t>
      </w:r>
      <w:r>
        <w:rPr>
          <w:b/>
          <w:bCs/>
          <w:sz w:val="22"/>
          <w:szCs w:val="22"/>
        </w:rPr>
        <w:t>1</w:t>
      </w:r>
      <w:r w:rsidRPr="00B05583">
        <w:rPr>
          <w:b/>
          <w:bCs/>
          <w:sz w:val="22"/>
          <w:szCs w:val="22"/>
        </w:rPr>
        <w:t xml:space="preserve"> Common linear phase</w:t>
      </w:r>
      <w:r>
        <w:rPr>
          <w:b/>
          <w:bCs/>
          <w:sz w:val="22"/>
          <w:szCs w:val="22"/>
        </w:rPr>
        <w:t>s</w:t>
      </w:r>
      <w:r w:rsidRPr="00B05583">
        <w:rPr>
          <w:b/>
          <w:bCs/>
          <w:sz w:val="22"/>
          <w:szCs w:val="22"/>
        </w:rPr>
        <w:t xml:space="preserve"> of growth in individual countries.</w:t>
      </w:r>
      <w:r w:rsidRPr="00B05583">
        <w:rPr>
          <w:sz w:val="22"/>
          <w:szCs w:val="22"/>
        </w:rPr>
        <w:t xml:space="preserve"> </w:t>
      </w:r>
      <w:r w:rsidRPr="00275BBB">
        <w:rPr>
          <w:b/>
          <w:bCs/>
          <w:sz w:val="22"/>
          <w:szCs w:val="22"/>
        </w:rPr>
        <w:t>A)</w:t>
      </w:r>
      <w:r>
        <w:rPr>
          <w:sz w:val="22"/>
          <w:szCs w:val="22"/>
        </w:rPr>
        <w:t xml:space="preserve"> </w:t>
      </w:r>
      <w:r w:rsidRPr="00B05583">
        <w:rPr>
          <w:sz w:val="22"/>
          <w:szCs w:val="22"/>
        </w:rPr>
        <w:t>The cumulative numbers of confirmed cases</w:t>
      </w:r>
      <w:r>
        <w:rPr>
          <w:sz w:val="22"/>
          <w:szCs w:val="22"/>
        </w:rPr>
        <w:t xml:space="preserve"> of Covid-19 in the larger European countries, including Turkey (similar size, 82 million) and Sweden (minimal government control, 10 million) as interesting cases for comparison having strong and weak central intervention. Superimposed with the data is a three-segment linear fit (using the python pwlf module). </w:t>
      </w:r>
      <w:r>
        <w:rPr>
          <w:b/>
          <w:bCs/>
          <w:sz w:val="22"/>
          <w:szCs w:val="22"/>
        </w:rPr>
        <w:t>B)</w:t>
      </w:r>
      <w:r>
        <w:rPr>
          <w:sz w:val="22"/>
          <w:szCs w:val="22"/>
        </w:rPr>
        <w:t xml:space="preserve"> The weekly averages of daily confirmed cases for the same European countries.  </w:t>
      </w:r>
      <w:r w:rsidRPr="003E6BA5">
        <w:rPr>
          <w:b/>
          <w:bCs/>
          <w:sz w:val="22"/>
          <w:szCs w:val="22"/>
        </w:rPr>
        <w:t>C</w:t>
      </w:r>
      <w:r w:rsidRPr="00275BBB">
        <w:rPr>
          <w:b/>
          <w:bCs/>
          <w:sz w:val="22"/>
          <w:szCs w:val="22"/>
        </w:rPr>
        <w:t>)</w:t>
      </w:r>
      <w:r>
        <w:rPr>
          <w:b/>
          <w:bCs/>
          <w:sz w:val="22"/>
          <w:szCs w:val="22"/>
        </w:rPr>
        <w:t xml:space="preserve">  </w:t>
      </w:r>
      <w:r>
        <w:rPr>
          <w:sz w:val="22"/>
          <w:szCs w:val="22"/>
        </w:rPr>
        <w:t>Cumulative confirmed cases for the world and seven countries with largest population epidemics in the world for Covid-19 as of 1</w:t>
      </w:r>
      <w:r w:rsidRPr="009C74B5">
        <w:rPr>
          <w:sz w:val="22"/>
          <w:szCs w:val="22"/>
          <w:vertAlign w:val="superscript"/>
        </w:rPr>
        <w:t>st</w:t>
      </w:r>
      <w:r>
        <w:rPr>
          <w:sz w:val="22"/>
          <w:szCs w:val="22"/>
        </w:rPr>
        <w:t xml:space="preserve"> Aug 2020, with the same three-segment linear fit superimposed. </w:t>
      </w:r>
      <w:r>
        <w:rPr>
          <w:b/>
          <w:bCs/>
          <w:sz w:val="22"/>
          <w:szCs w:val="22"/>
        </w:rPr>
        <w:t>D)</w:t>
      </w:r>
      <w:r>
        <w:rPr>
          <w:sz w:val="22"/>
          <w:szCs w:val="22"/>
        </w:rPr>
        <w:t xml:space="preserve"> The weekly averages of daily confirmed cases for the same countries.  Note that the long regions of linear growth in the cumulative graphs in (A) and (C) correspond to broadened peaks in the daily case counts; these broadened peaks are not produced by traditional SIR or SEIR models.  For reference, infection rate and daily infection rate of a standard SIR model is shown in pink dashed lines, in (A) and (B), respectively. </w:t>
      </w:r>
      <w:r w:rsidRPr="0057313C">
        <w:rPr>
          <w:sz w:val="22"/>
          <w:szCs w:val="22"/>
        </w:rPr>
        <w:t xml:space="preserve">Data for Fig. </w:t>
      </w:r>
      <w:r>
        <w:rPr>
          <w:sz w:val="22"/>
          <w:szCs w:val="22"/>
        </w:rPr>
        <w:t>1</w:t>
      </w:r>
      <w:r w:rsidRPr="0057313C">
        <w:rPr>
          <w:sz w:val="22"/>
          <w:szCs w:val="22"/>
        </w:rPr>
        <w:t xml:space="preserve"> is taken from John Hopkins University compilation and averaged over 7 days to remove weekly oscillations in reporting.</w:t>
      </w:r>
      <w:r>
        <w:rPr>
          <w:sz w:val="22"/>
          <w:szCs w:val="22"/>
        </w:rPr>
        <w:t xml:space="preserve"> Piecewise linear fits performed with pwlf </w:t>
      </w:r>
      <w:r>
        <w:rPr>
          <w:sz w:val="22"/>
          <w:szCs w:val="22"/>
        </w:rPr>
        <w:fldChar w:fldCharType="begin"/>
      </w:r>
      <w:r w:rsidR="007C5044">
        <w:rPr>
          <w:sz w:val="22"/>
          <w:szCs w:val="22"/>
        </w:rPr>
        <w:instrText xml:space="preserve"> ADDIN EN.CITE &lt;EndNote&gt;&lt;Cite&gt;&lt;Author&gt;Jekel&lt;/Author&gt;&lt;Year&gt;2019&lt;/Year&gt;&lt;RecNum&gt;27&lt;/RecNum&gt;&lt;DisplayText&gt;[41]&lt;/DisplayText&gt;&lt;record&gt;&lt;rec-number&gt;27&lt;/rec-number&gt;&lt;foreign-keys&gt;&lt;key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Pr>
          <w:sz w:val="22"/>
          <w:szCs w:val="22"/>
        </w:rPr>
        <w:fldChar w:fldCharType="separate"/>
      </w:r>
      <w:r w:rsidR="007C5044">
        <w:rPr>
          <w:noProof/>
          <w:sz w:val="22"/>
          <w:szCs w:val="22"/>
        </w:rPr>
        <w:t>[41]</w:t>
      </w:r>
      <w:r>
        <w:rPr>
          <w:sz w:val="22"/>
          <w:szCs w:val="22"/>
        </w:rPr>
        <w:fldChar w:fldCharType="end"/>
      </w:r>
      <w:r>
        <w:rPr>
          <w:sz w:val="22"/>
          <w:szCs w:val="22"/>
        </w:rPr>
        <w:t xml:space="preserve"> using 4 segments.</w:t>
      </w:r>
    </w:p>
    <w:p w14:paraId="3A22C7D8" w14:textId="77777777" w:rsidR="00326435" w:rsidRPr="003E6BA5" w:rsidRDefault="00326435" w:rsidP="00326435">
      <w:pPr>
        <w:jc w:val="both"/>
        <w:rPr>
          <w:sz w:val="22"/>
          <w:szCs w:val="22"/>
        </w:rPr>
      </w:pPr>
    </w:p>
    <w:p w14:paraId="48AC92F4" w14:textId="034BA168" w:rsidR="00326435" w:rsidRPr="00EB7F90" w:rsidRDefault="00326435">
      <w:pPr>
        <w:rPr>
          <w:sz w:val="22"/>
          <w:szCs w:val="22"/>
        </w:rPr>
      </w:pPr>
      <w:r>
        <w:rPr>
          <w:b/>
          <w:bCs/>
        </w:rPr>
        <w:br w:type="page"/>
      </w:r>
    </w:p>
    <w:p w14:paraId="58C6A05A" w14:textId="26DB1E5A" w:rsidR="00D5526F" w:rsidRDefault="00FA1A84">
      <w:pPr>
        <w:rPr>
          <w:b/>
          <w:bCs/>
        </w:rPr>
      </w:pPr>
      <w:r>
        <w:rPr>
          <w:b/>
          <w:bCs/>
          <w:noProof/>
        </w:rPr>
        <w:lastRenderedPageBreak/>
        <w:drawing>
          <wp:anchor distT="0" distB="0" distL="114300" distR="114300" simplePos="0" relativeHeight="251645952" behindDoc="0" locked="0" layoutInCell="1" allowOverlap="1" wp14:anchorId="57F861AE" wp14:editId="0442B57B">
            <wp:simplePos x="0" y="0"/>
            <wp:positionH relativeFrom="column">
              <wp:posOffset>-443345</wp:posOffset>
            </wp:positionH>
            <wp:positionV relativeFrom="paragraph">
              <wp:posOffset>369456</wp:posOffset>
            </wp:positionV>
            <wp:extent cx="3382608" cy="2241468"/>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82608" cy="2241468"/>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b/>
          <w:bCs/>
          <w:noProof/>
        </w:rPr>
        <w:drawing>
          <wp:anchor distT="0" distB="0" distL="114300" distR="114300" simplePos="0" relativeHeight="251646976" behindDoc="0" locked="0" layoutInCell="1" allowOverlap="1" wp14:anchorId="74CDFA73" wp14:editId="224FC44F">
            <wp:simplePos x="0" y="0"/>
            <wp:positionH relativeFrom="column">
              <wp:posOffset>2983048</wp:posOffset>
            </wp:positionH>
            <wp:positionV relativeFrom="paragraph">
              <wp:posOffset>369455</wp:posOffset>
            </wp:positionV>
            <wp:extent cx="3248727" cy="2694665"/>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48727" cy="269466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b/>
          <w:bCs/>
          <w:noProof/>
        </w:rPr>
        <w:drawing>
          <wp:anchor distT="0" distB="0" distL="114300" distR="114300" simplePos="0" relativeHeight="251648000" behindDoc="0" locked="0" layoutInCell="1" allowOverlap="1" wp14:anchorId="1725F3FF" wp14:editId="692ADD6B">
            <wp:simplePos x="0" y="0"/>
            <wp:positionH relativeFrom="column">
              <wp:posOffset>-422336</wp:posOffset>
            </wp:positionH>
            <wp:positionV relativeFrom="paragraph">
              <wp:posOffset>2675746</wp:posOffset>
            </wp:positionV>
            <wp:extent cx="3383492" cy="1113126"/>
            <wp:effectExtent l="0" t="0" r="0" b="508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3492" cy="1113126"/>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b/>
          <w:bCs/>
          <w:noProof/>
        </w:rPr>
        <mc:AlternateContent>
          <mc:Choice Requires="wps">
            <w:drawing>
              <wp:anchor distT="0" distB="0" distL="114300" distR="114300" simplePos="0" relativeHeight="251652096" behindDoc="0" locked="0" layoutInCell="1" allowOverlap="1" wp14:anchorId="30DB1617" wp14:editId="2C7D4018">
                <wp:simplePos x="0" y="0"/>
                <wp:positionH relativeFrom="column">
                  <wp:posOffset>5700878</wp:posOffset>
                </wp:positionH>
                <wp:positionV relativeFrom="paragraph">
                  <wp:posOffset>2536960</wp:posOffset>
                </wp:positionV>
                <wp:extent cx="227965" cy="370194"/>
                <wp:effectExtent l="0" t="0" r="0" b="0"/>
                <wp:wrapTopAndBottom/>
                <wp:docPr id="34" name="TextBox 7"/>
                <wp:cNvGraphicFramePr/>
                <a:graphic xmlns:a="http://schemas.openxmlformats.org/drawingml/2006/main">
                  <a:graphicData uri="http://schemas.microsoft.com/office/word/2010/wordprocessingShape">
                    <wps:wsp>
                      <wps:cNvSpPr txBox="1"/>
                      <wps:spPr>
                        <a:xfrm>
                          <a:off x="0" y="0"/>
                          <a:ext cx="227965" cy="370194"/>
                        </a:xfrm>
                        <a:prstGeom prst="rect">
                          <a:avLst/>
                        </a:prstGeom>
                        <a:noFill/>
                      </wps:spPr>
                      <wps:txbx>
                        <w:txbxContent>
                          <w:p w14:paraId="5E340F41" w14:textId="77777777" w:rsidR="005724B5" w:rsidRDefault="005724B5" w:rsidP="00B07D82">
                            <w:r>
                              <w:rPr>
                                <w:rFonts w:hAnsi="Calibri"/>
                                <w:color w:val="000000" w:themeColor="text1"/>
                                <w:kern w:val="24"/>
                                <w:sz w:val="36"/>
                                <w:szCs w:val="36"/>
                              </w:rPr>
                              <w:t>C</w:t>
                            </w:r>
                          </w:p>
                        </w:txbxContent>
                      </wps:txbx>
                      <wps:bodyPr wrap="square" rtlCol="0">
                        <a:spAutoFit/>
                      </wps:bodyPr>
                    </wps:wsp>
                  </a:graphicData>
                </a:graphic>
              </wp:anchor>
            </w:drawing>
          </mc:Choice>
          <mc:Fallback>
            <w:pict>
              <v:shapetype w14:anchorId="30DB1617" id="_x0000_t202" coordsize="21600,21600" o:spt="202" path="m,l,21600r21600,l21600,xe">
                <v:stroke joinstyle="miter"/>
                <v:path gradientshapeok="t" o:connecttype="rect"/>
              </v:shapetype>
              <v:shape id="TextBox 7" o:spid="_x0000_s1026" type="#_x0000_t202" style="position:absolute;margin-left:448.9pt;margin-top:199.75pt;width:17.95pt;height:29.1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" filled="f" stroked="f">
                <v:textbox style="mso-fit-shape-to-text:t">
                  <w:txbxContent>
                    <w:p w14:paraId="5E340F41" w14:textId="77777777" w:rsidR="005724B5" w:rsidRDefault="005724B5" w:rsidP="00B07D82">
                      <w:r>
                        <w:rPr>
                          <w:rFonts w:hAnsi="Calibri"/>
                          <w:color w:val="000000" w:themeColor="text1"/>
                          <w:kern w:val="24"/>
                          <w:sz w:val="36"/>
                          <w:szCs w:val="36"/>
                        </w:rPr>
                        <w:t>C</w:t>
                      </w:r>
                    </w:p>
                  </w:txbxContent>
                </v:textbox>
                <w10:wrap type="topAndBottom"/>
              </v:shape>
            </w:pict>
          </mc:Fallback>
        </mc:AlternateContent>
      </w:r>
      <w:r>
        <w:rPr>
          <w:b/>
          <w:bCs/>
          <w:noProof/>
        </w:rPr>
        <mc:AlternateContent>
          <mc:Choice Requires="wps">
            <w:drawing>
              <wp:anchor distT="0" distB="0" distL="114300" distR="114300" simplePos="0" relativeHeight="251653120" behindDoc="0" locked="0" layoutInCell="1" allowOverlap="1" wp14:anchorId="072E8381" wp14:editId="5C10939C">
                <wp:simplePos x="0" y="0"/>
                <wp:positionH relativeFrom="column">
                  <wp:posOffset>1326859</wp:posOffset>
                </wp:positionH>
                <wp:positionV relativeFrom="paragraph">
                  <wp:posOffset>3389675</wp:posOffset>
                </wp:positionV>
                <wp:extent cx="226060" cy="370194"/>
                <wp:effectExtent l="0" t="0" r="0" b="0"/>
                <wp:wrapTopAndBottom/>
                <wp:docPr id="51" name="TextBox 8"/>
                <wp:cNvGraphicFramePr/>
                <a:graphic xmlns:a="http://schemas.openxmlformats.org/drawingml/2006/main">
                  <a:graphicData uri="http://schemas.microsoft.com/office/word/2010/wordprocessingShape">
                    <wps:wsp>
                      <wps:cNvSpPr txBox="1"/>
                      <wps:spPr>
                        <a:xfrm>
                          <a:off x="0" y="0"/>
                          <a:ext cx="226060" cy="370194"/>
                        </a:xfrm>
                        <a:prstGeom prst="rect">
                          <a:avLst/>
                        </a:prstGeom>
                        <a:noFill/>
                      </wps:spPr>
                      <wps:txbx>
                        <w:txbxContent>
                          <w:p w14:paraId="0E3A1E3D" w14:textId="77777777" w:rsidR="005724B5" w:rsidRDefault="005724B5" w:rsidP="00B07D82">
                            <w:r>
                              <w:rPr>
                                <w:rFonts w:hAnsi="Calibri"/>
                                <w:color w:val="000000" w:themeColor="text1"/>
                                <w:kern w:val="24"/>
                                <w:sz w:val="36"/>
                                <w:szCs w:val="36"/>
                              </w:rPr>
                              <w:t>B</w:t>
                            </w:r>
                          </w:p>
                        </w:txbxContent>
                      </wps:txbx>
                      <wps:bodyPr wrap="square" rtlCol="0">
                        <a:spAutoFit/>
                      </wps:bodyPr>
                    </wps:wsp>
                  </a:graphicData>
                </a:graphic>
              </wp:anchor>
            </w:drawing>
          </mc:Choice>
          <mc:Fallback>
            <w:pict>
              <v:shape w14:anchorId="072E8381" id="TextBox 8" o:spid="_x0000_s1027" type="#_x0000_t202" style="position:absolute;margin-left:104.5pt;margin-top:266.9pt;width:17.8pt;height:29.1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" filled="f" stroked="f">
                <v:textbox style="mso-fit-shape-to-text:t">
                  <w:txbxContent>
                    <w:p w14:paraId="0E3A1E3D" w14:textId="77777777" w:rsidR="005724B5" w:rsidRDefault="005724B5" w:rsidP="00B07D82">
                      <w:r>
                        <w:rPr>
                          <w:rFonts w:hAnsi="Calibri"/>
                          <w:color w:val="000000" w:themeColor="text1"/>
                          <w:kern w:val="24"/>
                          <w:sz w:val="36"/>
                          <w:szCs w:val="36"/>
                        </w:rPr>
                        <w:t>B</w:t>
                      </w:r>
                    </w:p>
                  </w:txbxContent>
                </v:textbox>
                <w10:wrap type="topAndBottom"/>
              </v:shape>
            </w:pict>
          </mc:Fallback>
        </mc:AlternateContent>
      </w:r>
      <w:r>
        <w:rPr>
          <w:b/>
          <w:bCs/>
          <w:noProof/>
        </w:rPr>
        <mc:AlternateContent>
          <mc:Choice Requires="wps">
            <w:drawing>
              <wp:anchor distT="0" distB="0" distL="114300" distR="114300" simplePos="0" relativeHeight="251654144" behindDoc="0" locked="0" layoutInCell="1" allowOverlap="1" wp14:anchorId="07A57ABF" wp14:editId="02FBBF09">
                <wp:simplePos x="0" y="0"/>
                <wp:positionH relativeFrom="column">
                  <wp:posOffset>233349</wp:posOffset>
                </wp:positionH>
                <wp:positionV relativeFrom="paragraph">
                  <wp:posOffset>2146665</wp:posOffset>
                </wp:positionV>
                <wp:extent cx="229870" cy="370194"/>
                <wp:effectExtent l="0" t="0" r="0" b="0"/>
                <wp:wrapTopAndBottom/>
                <wp:docPr id="57" name="TextBox 9"/>
                <wp:cNvGraphicFramePr/>
                <a:graphic xmlns:a="http://schemas.openxmlformats.org/drawingml/2006/main">
                  <a:graphicData uri="http://schemas.microsoft.com/office/word/2010/wordprocessingShape">
                    <wps:wsp>
                      <wps:cNvSpPr txBox="1"/>
                      <wps:spPr>
                        <a:xfrm>
                          <a:off x="0" y="0"/>
                          <a:ext cx="229870" cy="370194"/>
                        </a:xfrm>
                        <a:prstGeom prst="rect">
                          <a:avLst/>
                        </a:prstGeom>
                        <a:noFill/>
                      </wps:spPr>
                      <wps:txbx>
                        <w:txbxContent>
                          <w:p w14:paraId="66A6B3AB" w14:textId="77777777" w:rsidR="005724B5" w:rsidRDefault="005724B5" w:rsidP="00B07D82">
                            <w:r>
                              <w:rPr>
                                <w:rFonts w:hAnsi="Calibri"/>
                                <w:color w:val="000000" w:themeColor="text1"/>
                                <w:kern w:val="24"/>
                                <w:sz w:val="36"/>
                                <w:szCs w:val="36"/>
                              </w:rPr>
                              <w:t>A</w:t>
                            </w:r>
                          </w:p>
                        </w:txbxContent>
                      </wps:txbx>
                      <wps:bodyPr wrap="square" rtlCol="0">
                        <a:spAutoFit/>
                      </wps:bodyPr>
                    </wps:wsp>
                  </a:graphicData>
                </a:graphic>
              </wp:anchor>
            </w:drawing>
          </mc:Choice>
          <mc:Fallback>
            <w:pict>
              <v:shape w14:anchorId="07A57ABF" id="TextBox 9" o:spid="_x0000_s1028" type="#_x0000_t202" style="position:absolute;margin-left:18.35pt;margin-top:169.05pt;width:18.1pt;height:29.1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" filled="f" stroked="f">
                <v:textbox style="mso-fit-shape-to-text:t">
                  <w:txbxContent>
                    <w:p w14:paraId="66A6B3AB" w14:textId="77777777" w:rsidR="005724B5" w:rsidRDefault="005724B5" w:rsidP="00B07D82">
                      <w:r>
                        <w:rPr>
                          <w:rFonts w:hAnsi="Calibri"/>
                          <w:color w:val="000000" w:themeColor="text1"/>
                          <w:kern w:val="24"/>
                          <w:sz w:val="36"/>
                          <w:szCs w:val="36"/>
                        </w:rPr>
                        <w:t>A</w:t>
                      </w:r>
                    </w:p>
                  </w:txbxContent>
                </v:textbox>
                <w10:wrap type="topAndBottom"/>
              </v:shape>
            </w:pict>
          </mc:Fallback>
        </mc:AlternateContent>
      </w:r>
      <w:r w:rsidR="00002DF1">
        <w:rPr>
          <w:b/>
          <w:bCs/>
          <w:noProof/>
        </w:rPr>
        <mc:AlternateContent>
          <mc:Choice Requires="wps">
            <w:drawing>
              <wp:anchor distT="0" distB="0" distL="114300" distR="114300" simplePos="0" relativeHeight="251642880" behindDoc="0" locked="0" layoutInCell="1" allowOverlap="1" wp14:anchorId="051F8640" wp14:editId="0EDC7D50">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5724B5" w:rsidRDefault="005724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1F8640" id="Text Box 18" o:spid="_x0000_s1029" type="#_x0000_t202" style="position:absolute;margin-left:180.35pt;margin-top:6.55pt;width:106.9pt;height:17.4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" fillcolor="white [3212]" stroked="f" strokeweight=".5pt">
                <v:textbox>
                  <w:txbxContent>
                    <w:p w14:paraId="068A5515" w14:textId="77777777" w:rsidR="005724B5" w:rsidRDefault="005724B5"/>
                  </w:txbxContent>
                </v:textbox>
              </v:shape>
            </w:pict>
          </mc:Fallback>
        </mc:AlternateContent>
      </w:r>
    </w:p>
    <w:p w14:paraId="741A6AA0" w14:textId="09102E7A" w:rsidR="00326435" w:rsidRDefault="00326435">
      <w:pPr>
        <w:rPr>
          <w:b/>
          <w:bCs/>
        </w:rPr>
      </w:pPr>
    </w:p>
    <w:p w14:paraId="324DF16D" w14:textId="6F2E2467" w:rsidR="00CA24E5" w:rsidRDefault="00CA24E5">
      <w:pPr>
        <w:rPr>
          <w:b/>
          <w:bCs/>
          <w:sz w:val="22"/>
          <w:szCs w:val="22"/>
        </w:rPr>
      </w:pPr>
    </w:p>
    <w:p w14:paraId="65EC0FCB" w14:textId="7A154C06" w:rsidR="00FA1A84" w:rsidRDefault="00CA24E5" w:rsidP="00582E88">
      <w:pPr>
        <w:jc w:val="both"/>
        <w:rPr>
          <w:sz w:val="22"/>
          <w:szCs w:val="22"/>
        </w:rPr>
      </w:pPr>
      <w:r w:rsidRPr="00B05583">
        <w:rPr>
          <w:b/>
          <w:bCs/>
          <w:sz w:val="22"/>
          <w:szCs w:val="22"/>
        </w:rPr>
        <w:t>Fig.</w:t>
      </w:r>
      <w:r w:rsidR="00326435">
        <w:rPr>
          <w:b/>
          <w:bCs/>
          <w:sz w:val="22"/>
          <w:szCs w:val="22"/>
        </w:rPr>
        <w:t>2</w:t>
      </w:r>
      <w:r w:rsidR="00326435" w:rsidRPr="00B05583">
        <w:rPr>
          <w:b/>
          <w:bCs/>
          <w:sz w:val="22"/>
          <w:szCs w:val="22"/>
        </w:rPr>
        <w:t xml:space="preserve"> </w:t>
      </w:r>
      <w:r w:rsidR="00FA1A84">
        <w:rPr>
          <w:b/>
          <w:bCs/>
          <w:sz w:val="22"/>
          <w:szCs w:val="22"/>
        </w:rPr>
        <w:t>Country</w:t>
      </w:r>
      <w:r>
        <w:rPr>
          <w:b/>
          <w:bCs/>
          <w:sz w:val="22"/>
          <w:szCs w:val="22"/>
        </w:rPr>
        <w:t xml:space="preserve"> profiles for deaths from Covid-19</w:t>
      </w:r>
      <w:r w:rsidRPr="00B05583">
        <w:rPr>
          <w:b/>
          <w:bCs/>
          <w:sz w:val="22"/>
          <w:szCs w:val="22"/>
        </w:rPr>
        <w:t>.</w:t>
      </w:r>
      <w:r>
        <w:rPr>
          <w:b/>
          <w:bCs/>
          <w:sz w:val="22"/>
          <w:szCs w:val="22"/>
        </w:rPr>
        <w:t xml:space="preserve"> </w:t>
      </w:r>
      <w:r>
        <w:rPr>
          <w:sz w:val="22"/>
          <w:szCs w:val="22"/>
        </w:rPr>
        <w:t xml:space="preserve">Day by day profiles for </w:t>
      </w:r>
      <w:r w:rsidR="00B07D82">
        <w:rPr>
          <w:sz w:val="22"/>
          <w:szCs w:val="22"/>
        </w:rPr>
        <w:t>cases corrected by testing,</w:t>
      </w:r>
      <w:r>
        <w:rPr>
          <w:sz w:val="22"/>
          <w:szCs w:val="22"/>
        </w:rPr>
        <w:t xml:space="preserve"> for the 5</w:t>
      </w:r>
      <w:r w:rsidR="00B07D82">
        <w:rPr>
          <w:sz w:val="22"/>
          <w:szCs w:val="22"/>
        </w:rPr>
        <w:t>7</w:t>
      </w:r>
      <w:r>
        <w:rPr>
          <w:sz w:val="22"/>
          <w:szCs w:val="22"/>
        </w:rPr>
        <w:t xml:space="preserve"> countries with response profiles lasting over 160 days, minimum total deaths of 200 and minimum daily death rates of 0.5 ppm. </w:t>
      </w:r>
      <w:r w:rsidRPr="00CA24E5">
        <w:rPr>
          <w:b/>
          <w:bCs/>
          <w:sz w:val="22"/>
          <w:szCs w:val="22"/>
        </w:rPr>
        <w:t>A</w:t>
      </w:r>
      <w:r w:rsidR="00B07D82">
        <w:rPr>
          <w:b/>
          <w:bCs/>
          <w:sz w:val="22"/>
          <w:szCs w:val="22"/>
        </w:rPr>
        <w:t>-C</w:t>
      </w:r>
      <w:r w:rsidRPr="00CA24E5">
        <w:rPr>
          <w:b/>
          <w:bCs/>
          <w:sz w:val="22"/>
          <w:szCs w:val="22"/>
        </w:rPr>
        <w:t>.</w:t>
      </w:r>
      <w:r>
        <w:rPr>
          <w:sz w:val="22"/>
          <w:szCs w:val="22"/>
        </w:rPr>
        <w:t xml:space="preserve"> </w:t>
      </w:r>
      <w:r w:rsidR="00F1292F">
        <w:rPr>
          <w:sz w:val="22"/>
          <w:szCs w:val="22"/>
        </w:rPr>
        <w:t>The red, green and blue colo</w:t>
      </w:r>
      <w:r w:rsidR="009C74B5">
        <w:rPr>
          <w:sz w:val="22"/>
          <w:szCs w:val="22"/>
        </w:rPr>
        <w:t>u</w:t>
      </w:r>
      <w:r w:rsidR="00F1292F">
        <w:rPr>
          <w:sz w:val="22"/>
          <w:szCs w:val="22"/>
        </w:rPr>
        <w:t>rs of A-C respectively correspond to the membership of clusters described in figure 3.</w:t>
      </w:r>
    </w:p>
    <w:p w14:paraId="4FFC16F0" w14:textId="25E374A6" w:rsidR="00AD48E8" w:rsidRPr="00AD48E8" w:rsidRDefault="00AD48E8" w:rsidP="00AD48E8">
      <w:pPr>
        <w:rPr>
          <w:ins w:id="19" w:author="Norman Packard" w:date="2020-10-11T19:12:00Z"/>
          <w:rFonts w:ascii="Times New Roman" w:eastAsia="Times New Roman" w:hAnsi="Times New Roman" w:cs="Times New Roman"/>
          <w:lang w:val="en-US" w:eastAsia="ja-JP"/>
        </w:rPr>
      </w:pPr>
    </w:p>
    <w:p w14:paraId="64211EC7" w14:textId="1DF3CC38" w:rsidR="00FA1A84" w:rsidRDefault="00AD48E8" w:rsidP="00582E88">
      <w:pPr>
        <w:jc w:val="both"/>
        <w:rPr>
          <w:sz w:val="22"/>
          <w:szCs w:val="22"/>
        </w:rPr>
      </w:pPr>
      <w:ins w:id="20" w:author="Norman Packard" w:date="2020-10-11T19:18:00Z">
        <w:r>
          <w:rPr>
            <w:noProof/>
            <w:sz w:val="22"/>
            <w:szCs w:val="22"/>
          </w:rPr>
          <w:drawing>
            <wp:anchor distT="0" distB="0" distL="114300" distR="114300" simplePos="0" relativeHeight="251668480" behindDoc="0" locked="0" layoutInCell="1" allowOverlap="1" wp14:anchorId="4A78F348" wp14:editId="2FCB2697">
              <wp:simplePos x="0" y="0"/>
              <wp:positionH relativeFrom="column">
                <wp:posOffset>4663829</wp:posOffset>
              </wp:positionH>
              <wp:positionV relativeFrom="paragraph">
                <wp:posOffset>180340</wp:posOffset>
              </wp:positionV>
              <wp:extent cx="1384300" cy="1350645"/>
              <wp:effectExtent l="0" t="0" r="0" b="0"/>
              <wp:wrapTopAndBottom/>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a:picLocks noChangeAspect="1"/>
                      </pic:cNvPicPr>
                    </pic:nvPicPr>
                    <pic:blipFill rotWithShape="1">
                      <a:blip r:embed="rId14"/>
                      <a:srcRect l="6367" t="8804" r="5940" b="5299"/>
                      <a:stretch/>
                    </pic:blipFill>
                    <pic:spPr>
                      <a:xfrm>
                        <a:off x="0" y="0"/>
                        <a:ext cx="1384300" cy="1350645"/>
                      </a:xfrm>
                      <a:prstGeom prst="rect">
                        <a:avLst/>
                      </a:prstGeom>
                    </pic:spPr>
                  </pic:pic>
                </a:graphicData>
              </a:graphic>
            </wp:anchor>
          </w:drawing>
        </w:r>
      </w:ins>
      <w:del w:id="21" w:author="Norman Packard" w:date="2020-10-11T19:17:00Z">
        <w:r w:rsidDel="00AD48E8">
          <w:rPr>
            <w:noProof/>
            <w:sz w:val="22"/>
            <w:szCs w:val="22"/>
          </w:rPr>
          <w:drawing>
            <wp:anchor distT="0" distB="0" distL="114300" distR="114300" simplePos="0" relativeHeight="251662336" behindDoc="0" locked="0" layoutInCell="1" allowOverlap="1" wp14:anchorId="52A9C47E" wp14:editId="1D86848B">
              <wp:simplePos x="0" y="0"/>
              <wp:positionH relativeFrom="column">
                <wp:posOffset>4768215</wp:posOffset>
              </wp:positionH>
              <wp:positionV relativeFrom="paragraph">
                <wp:posOffset>199144</wp:posOffset>
              </wp:positionV>
              <wp:extent cx="1384300" cy="135064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rotWithShape="1">
                      <a:blip r:embed="rId14"/>
                      <a:srcRect l="6367" t="8804" r="5940" b="5299"/>
                      <a:stretch/>
                    </pic:blipFill>
                    <pic:spPr>
                      <a:xfrm>
                        <a:off x="0" y="0"/>
                        <a:ext cx="1384300" cy="1350645"/>
                      </a:xfrm>
                      <a:prstGeom prst="rect">
                        <a:avLst/>
                      </a:prstGeom>
                    </pic:spPr>
                  </pic:pic>
                </a:graphicData>
              </a:graphic>
            </wp:anchor>
          </w:drawing>
        </w:r>
      </w:del>
      <w:r>
        <w:rPr>
          <w:noProof/>
          <w:sz w:val="22"/>
          <w:szCs w:val="22"/>
        </w:rPr>
        <mc:AlternateContent>
          <mc:Choice Requires="wps">
            <w:drawing>
              <wp:anchor distT="0" distB="0" distL="114300" distR="114300" simplePos="0" relativeHeight="251664384" behindDoc="0" locked="0" layoutInCell="1" allowOverlap="1" wp14:anchorId="3DD7F54F" wp14:editId="4C977DC5">
                <wp:simplePos x="0" y="0"/>
                <wp:positionH relativeFrom="column">
                  <wp:posOffset>4414520</wp:posOffset>
                </wp:positionH>
                <wp:positionV relativeFrom="paragraph">
                  <wp:posOffset>701040</wp:posOffset>
                </wp:positionV>
                <wp:extent cx="229235" cy="369570"/>
                <wp:effectExtent l="0" t="0" r="0" b="0"/>
                <wp:wrapTopAndBottom/>
                <wp:docPr id="32" name="TextBox 1"/>
                <wp:cNvGraphicFramePr/>
                <a:graphic xmlns:a="http://schemas.openxmlformats.org/drawingml/2006/main">
                  <a:graphicData uri="http://schemas.microsoft.com/office/word/2010/wordprocessingShape">
                    <wps:wsp>
                      <wps:cNvSpPr txBox="1"/>
                      <wps:spPr>
                        <a:xfrm>
                          <a:off x="0" y="0"/>
                          <a:ext cx="229235" cy="369570"/>
                        </a:xfrm>
                        <a:prstGeom prst="rect">
                          <a:avLst/>
                        </a:prstGeom>
                        <a:noFill/>
                      </wps:spPr>
                      <wps:txbx>
                        <w:txbxContent>
                          <w:p w14:paraId="29E8ACA5" w14:textId="3C9A4065" w:rsidR="005724B5" w:rsidRDefault="005724B5" w:rsidP="00B07D82">
                            <w:del w:id="22" w:author="Norman Packard" w:date="2020-10-11T19:15:00Z">
                              <w:r w:rsidDel="00AD48E8">
                                <w:rPr>
                                  <w:rFonts w:hAnsi="Calibri"/>
                                  <w:color w:val="000000" w:themeColor="text1"/>
                                  <w:kern w:val="24"/>
                                  <w:sz w:val="36"/>
                                  <w:szCs w:val="36"/>
                                </w:rPr>
                                <w:delText>D</w:delText>
                              </w:r>
                            </w:del>
                            <w:ins w:id="23" w:author="Norman Packard" w:date="2020-10-11T19:15:00Z">
                              <w:r w:rsidR="00AD48E8">
                                <w:rPr>
                                  <w:rFonts w:hAnsi="Calibri"/>
                                  <w:color w:val="000000" w:themeColor="text1"/>
                                  <w:kern w:val="24"/>
                                  <w:sz w:val="36"/>
                                  <w:szCs w:val="36"/>
                                </w:rPr>
                                <w:t>B</w:t>
                              </w:r>
                            </w:ins>
                          </w:p>
                        </w:txbxContent>
                      </wps:txbx>
                      <wps:bodyPr wrap="square" rtlCol="0">
                        <a:spAutoFit/>
                      </wps:bodyPr>
                    </wps:wsp>
                  </a:graphicData>
                </a:graphic>
              </wp:anchor>
            </w:drawing>
          </mc:Choice>
          <mc:Fallback>
            <w:pict>
              <v:shape w14:anchorId="3DD7F54F" id="TextBox 1" o:spid="_x0000_s1030" type="#_x0000_t202" style="position:absolute;left:0;text-align:left;margin-left:347.6pt;margin-top:55.2pt;width:18.05pt;height:29.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" filled="f" stroked="f">
                <v:textbox style="mso-fit-shape-to-text:t">
                  <w:txbxContent>
                    <w:p w14:paraId="29E8ACA5" w14:textId="3C9A4065" w:rsidR="005724B5" w:rsidRDefault="005724B5" w:rsidP="00B07D82">
                      <w:del w:id="24" w:author="Norman Packard" w:date="2020-10-11T19:15:00Z">
                        <w:r w:rsidDel="00AD48E8">
                          <w:rPr>
                            <w:rFonts w:hAnsi="Calibri"/>
                            <w:color w:val="000000" w:themeColor="text1"/>
                            <w:kern w:val="24"/>
                            <w:sz w:val="36"/>
                            <w:szCs w:val="36"/>
                          </w:rPr>
                          <w:delText>D</w:delText>
                        </w:r>
                      </w:del>
                      <w:ins w:id="25" w:author="Norman Packard" w:date="2020-10-11T19:15:00Z">
                        <w:r w:rsidR="00AD48E8">
                          <w:rPr>
                            <w:rFonts w:hAnsi="Calibri"/>
                            <w:color w:val="000000" w:themeColor="text1"/>
                            <w:kern w:val="24"/>
                            <w:sz w:val="36"/>
                            <w:szCs w:val="36"/>
                          </w:rPr>
                          <w:t>B</w:t>
                        </w:r>
                      </w:ins>
                    </w:p>
                  </w:txbxContent>
                </v:textbox>
                <w10:wrap type="topAndBottom"/>
              </v:shape>
            </w:pict>
          </mc:Fallback>
        </mc:AlternateContent>
      </w:r>
      <w:ins w:id="26" w:author="Norman Packard" w:date="2020-10-11T19:12:00Z">
        <w:r w:rsidRPr="00AD48E8">
          <w:rPr>
            <w:noProof/>
            <w:sz w:val="22"/>
            <w:szCs w:val="22"/>
          </w:rPr>
          <w:drawing>
            <wp:anchor distT="0" distB="0" distL="114300" distR="114300" simplePos="0" relativeHeight="251666432" behindDoc="0" locked="0" layoutInCell="1" allowOverlap="1" wp14:anchorId="199EF4F1" wp14:editId="3BE1ECDE">
              <wp:simplePos x="0" y="0"/>
              <wp:positionH relativeFrom="column">
                <wp:posOffset>193675</wp:posOffset>
              </wp:positionH>
              <wp:positionV relativeFrom="paragraph">
                <wp:posOffset>211455</wp:posOffset>
              </wp:positionV>
              <wp:extent cx="4050665" cy="1325880"/>
              <wp:effectExtent l="0" t="0" r="635" b="0"/>
              <wp:wrapTopAndBottom/>
              <wp:docPr id="1" name="Picture 1" descr="A close up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window&#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50665" cy="1325880"/>
                      </a:xfrm>
                      <a:prstGeom prst="rect">
                        <a:avLst/>
                      </a:prstGeom>
                      <a:noFill/>
                      <a:ln>
                        <a:noFill/>
                      </a:ln>
                    </pic:spPr>
                  </pic:pic>
                </a:graphicData>
              </a:graphic>
              <wp14:sizeRelH relativeFrom="margin">
                <wp14:pctWidth>0</wp14:pctWidth>
              </wp14:sizeRelH>
              <wp14:sizeRelV relativeFrom="margin">
                <wp14:pctHeight>0</wp14:pctHeight>
              </wp14:sizeRelV>
            </wp:anchor>
          </w:drawing>
        </w:r>
      </w:ins>
      <w:del w:id="27" w:author="Norman Packard" w:date="2020-10-11T19:12:00Z">
        <w:r w:rsidDel="00AD48E8">
          <w:rPr>
            <w:noProof/>
            <w:sz w:val="22"/>
            <w:szCs w:val="22"/>
          </w:rPr>
          <w:drawing>
            <wp:anchor distT="0" distB="0" distL="114300" distR="114300" simplePos="0" relativeHeight="251663360" behindDoc="0" locked="0" layoutInCell="1" allowOverlap="1" wp14:anchorId="60814FF2" wp14:editId="01ACA5C2">
              <wp:simplePos x="0" y="0"/>
              <wp:positionH relativeFrom="column">
                <wp:posOffset>86044</wp:posOffset>
              </wp:positionH>
              <wp:positionV relativeFrom="paragraph">
                <wp:posOffset>226896</wp:posOffset>
              </wp:positionV>
              <wp:extent cx="4040505" cy="1434465"/>
              <wp:effectExtent l="0" t="0" r="0" b="63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40505" cy="143446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del>
      <w:r>
        <w:rPr>
          <w:noProof/>
          <w:sz w:val="22"/>
          <w:szCs w:val="22"/>
        </w:rPr>
        <mc:AlternateContent>
          <mc:Choice Requires="wps">
            <w:drawing>
              <wp:anchor distT="0" distB="0" distL="114300" distR="114300" simplePos="0" relativeHeight="251665408" behindDoc="0" locked="0" layoutInCell="1" allowOverlap="1" wp14:anchorId="2B9F2BE2" wp14:editId="575FB454">
                <wp:simplePos x="0" y="0"/>
                <wp:positionH relativeFrom="column">
                  <wp:posOffset>-286385</wp:posOffset>
                </wp:positionH>
                <wp:positionV relativeFrom="paragraph">
                  <wp:posOffset>746760</wp:posOffset>
                </wp:positionV>
                <wp:extent cx="226695" cy="369570"/>
                <wp:effectExtent l="0" t="0" r="0" b="0"/>
                <wp:wrapTopAndBottom/>
                <wp:docPr id="58" name="TextBox 10"/>
                <wp:cNvGraphicFramePr/>
                <a:graphic xmlns:a="http://schemas.openxmlformats.org/drawingml/2006/main">
                  <a:graphicData uri="http://schemas.microsoft.com/office/word/2010/wordprocessingShape">
                    <wps:wsp>
                      <wps:cNvSpPr txBox="1"/>
                      <wps:spPr>
                        <a:xfrm>
                          <a:off x="0" y="0"/>
                          <a:ext cx="226695" cy="369570"/>
                        </a:xfrm>
                        <a:prstGeom prst="rect">
                          <a:avLst/>
                        </a:prstGeom>
                        <a:noFill/>
                      </wps:spPr>
                      <wps:txbx>
                        <w:txbxContent>
                          <w:p w14:paraId="24479917" w14:textId="62BDA22D" w:rsidR="005724B5" w:rsidRDefault="00AD48E8" w:rsidP="00B07D82">
                            <w:ins w:id="28" w:author="Norman Packard" w:date="2020-10-11T19:15:00Z">
                              <w:r>
                                <w:rPr>
                                  <w:rFonts w:hAnsi="Calibri"/>
                                  <w:color w:val="000000" w:themeColor="text1"/>
                                  <w:kern w:val="24"/>
                                  <w:sz w:val="36"/>
                                  <w:szCs w:val="36"/>
                                </w:rPr>
                                <w:t>A</w:t>
                              </w:r>
                            </w:ins>
                            <w:del w:id="29" w:author="Norman Packard" w:date="2020-10-11T19:15:00Z">
                              <w:r w:rsidR="005724B5" w:rsidDel="00AD48E8">
                                <w:rPr>
                                  <w:rFonts w:hAnsi="Calibri"/>
                                  <w:color w:val="000000" w:themeColor="text1"/>
                                  <w:kern w:val="24"/>
                                  <w:sz w:val="36"/>
                                  <w:szCs w:val="36"/>
                                </w:rPr>
                                <w:delText>E</w:delText>
                              </w:r>
                            </w:del>
                          </w:p>
                        </w:txbxContent>
                      </wps:txbx>
                      <wps:bodyPr wrap="square" rtlCol="0">
                        <a:spAutoFit/>
                      </wps:bodyPr>
                    </wps:wsp>
                  </a:graphicData>
                </a:graphic>
              </wp:anchor>
            </w:drawing>
          </mc:Choice>
          <mc:Fallback>
            <w:pict>
              <v:shape w14:anchorId="2B9F2BE2" id="TextBox 10" o:spid="_x0000_s1031" type="#_x0000_t202" style="position:absolute;left:0;text-align:left;margin-left:-22.55pt;margin-top:58.8pt;width:17.85pt;height:29.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" filled="f" stroked="f">
                <v:textbox style="mso-fit-shape-to-text:t">
                  <w:txbxContent>
                    <w:p w14:paraId="24479917" w14:textId="62BDA22D" w:rsidR="005724B5" w:rsidRDefault="00AD48E8" w:rsidP="00B07D82">
                      <w:ins w:id="30" w:author="Norman Packard" w:date="2020-10-11T19:15:00Z">
                        <w:r>
                          <w:rPr>
                            <w:rFonts w:hAnsi="Calibri"/>
                            <w:color w:val="000000" w:themeColor="text1"/>
                            <w:kern w:val="24"/>
                            <w:sz w:val="36"/>
                            <w:szCs w:val="36"/>
                          </w:rPr>
                          <w:t>A</w:t>
                        </w:r>
                      </w:ins>
                      <w:del w:id="31" w:author="Norman Packard" w:date="2020-10-11T19:15:00Z">
                        <w:r w:rsidR="005724B5" w:rsidDel="00AD48E8">
                          <w:rPr>
                            <w:rFonts w:hAnsi="Calibri"/>
                            <w:color w:val="000000" w:themeColor="text1"/>
                            <w:kern w:val="24"/>
                            <w:sz w:val="36"/>
                            <w:szCs w:val="36"/>
                          </w:rPr>
                          <w:delText>E</w:delText>
                        </w:r>
                      </w:del>
                    </w:p>
                  </w:txbxContent>
                </v:textbox>
                <w10:wrap type="topAndBottom"/>
              </v:shape>
            </w:pict>
          </mc:Fallback>
        </mc:AlternateContent>
      </w:r>
    </w:p>
    <w:p w14:paraId="06A0DC43" w14:textId="6060390A" w:rsidR="00FA1A84" w:rsidRDefault="00FA1A84" w:rsidP="00582E88">
      <w:pPr>
        <w:jc w:val="both"/>
        <w:rPr>
          <w:ins w:id="32" w:author="Norman Packard" w:date="2020-10-11T20:09:00Z"/>
          <w:b/>
          <w:bCs/>
          <w:sz w:val="22"/>
          <w:szCs w:val="22"/>
        </w:rPr>
      </w:pPr>
    </w:p>
    <w:p w14:paraId="321DA4F8" w14:textId="054B0849" w:rsidR="0020070B" w:rsidRDefault="0020070B" w:rsidP="00582E88">
      <w:pPr>
        <w:jc w:val="both"/>
        <w:rPr>
          <w:ins w:id="33" w:author="Norman Packard" w:date="2020-10-11T20:09:00Z"/>
          <w:b/>
          <w:bCs/>
          <w:sz w:val="22"/>
          <w:szCs w:val="22"/>
        </w:rPr>
      </w:pPr>
    </w:p>
    <w:p w14:paraId="7F4A2773" w14:textId="47DA816F" w:rsidR="0020070B" w:rsidRDefault="0020070B" w:rsidP="00582E88">
      <w:pPr>
        <w:jc w:val="both"/>
        <w:rPr>
          <w:ins w:id="34" w:author="Norman Packard" w:date="2020-10-11T20:09:00Z"/>
          <w:b/>
          <w:bCs/>
          <w:sz w:val="22"/>
          <w:szCs w:val="22"/>
        </w:rPr>
      </w:pPr>
    </w:p>
    <w:p w14:paraId="3C71CBA8" w14:textId="749EBA67" w:rsidR="0020070B" w:rsidRDefault="0020070B" w:rsidP="00582E88">
      <w:pPr>
        <w:jc w:val="both"/>
        <w:rPr>
          <w:ins w:id="35" w:author="Norman Packard" w:date="2020-10-11T20:09:00Z"/>
          <w:b/>
          <w:bCs/>
          <w:sz w:val="22"/>
          <w:szCs w:val="22"/>
        </w:rPr>
      </w:pPr>
    </w:p>
    <w:p w14:paraId="08620179" w14:textId="32DF42C5" w:rsidR="0020070B" w:rsidRDefault="0020070B" w:rsidP="00582E88">
      <w:pPr>
        <w:jc w:val="both"/>
        <w:rPr>
          <w:ins w:id="36" w:author="Norman Packard" w:date="2020-10-11T20:09:00Z"/>
          <w:b/>
          <w:bCs/>
          <w:sz w:val="22"/>
          <w:szCs w:val="22"/>
        </w:rPr>
      </w:pPr>
    </w:p>
    <w:p w14:paraId="48693BF9" w14:textId="076588B8" w:rsidR="0020070B" w:rsidRPr="0020070B" w:rsidRDefault="0020070B" w:rsidP="00582E88">
      <w:pPr>
        <w:jc w:val="both"/>
        <w:rPr>
          <w:bCs/>
          <w:sz w:val="22"/>
          <w:szCs w:val="22"/>
          <w:rPrChange w:id="37" w:author="Norman Packard" w:date="2020-10-11T20:12:00Z">
            <w:rPr>
              <w:b/>
              <w:bCs/>
              <w:sz w:val="22"/>
              <w:szCs w:val="22"/>
            </w:rPr>
          </w:rPrChange>
        </w:rPr>
      </w:pPr>
    </w:p>
    <w:p w14:paraId="545656C2" w14:textId="2CEE3877" w:rsidR="0020070B" w:rsidRPr="0020070B" w:rsidRDefault="0020070B" w:rsidP="0020070B">
      <w:pPr>
        <w:rPr>
          <w:ins w:id="38" w:author="Norman Packard" w:date="2020-10-11T20:07:00Z"/>
          <w:rFonts w:ascii="Times New Roman" w:eastAsia="Times New Roman" w:hAnsi="Times New Roman" w:cs="Times New Roman"/>
          <w:lang w:val="en-US" w:eastAsia="ja-JP"/>
        </w:rPr>
      </w:pPr>
      <w:ins w:id="39" w:author="Norman Packard" w:date="2020-10-11T20:12:00Z">
        <w:r>
          <w:rPr>
            <w:noProof/>
            <w:sz w:val="22"/>
            <w:szCs w:val="22"/>
          </w:rPr>
          <w:lastRenderedPageBreak/>
          <mc:AlternateContent>
            <mc:Choice Requires="wps">
              <w:drawing>
                <wp:anchor distT="0" distB="0" distL="114300" distR="114300" simplePos="0" relativeHeight="251670528" behindDoc="0" locked="0" layoutInCell="1" allowOverlap="1" wp14:anchorId="77592BF8" wp14:editId="32247522">
                  <wp:simplePos x="0" y="0"/>
                  <wp:positionH relativeFrom="column">
                    <wp:posOffset>142181</wp:posOffset>
                  </wp:positionH>
                  <wp:positionV relativeFrom="paragraph">
                    <wp:posOffset>313</wp:posOffset>
                  </wp:positionV>
                  <wp:extent cx="229235" cy="369570"/>
                  <wp:effectExtent l="0" t="0" r="0" b="0"/>
                  <wp:wrapTopAndBottom/>
                  <wp:docPr id="19" name="TextBox 1"/>
                  <wp:cNvGraphicFramePr/>
                  <a:graphic xmlns:a="http://schemas.openxmlformats.org/drawingml/2006/main">
                    <a:graphicData uri="http://schemas.microsoft.com/office/word/2010/wordprocessingShape">
                      <wps:wsp>
                        <wps:cNvSpPr txBox="1"/>
                        <wps:spPr>
                          <a:xfrm>
                            <a:off x="0" y="0"/>
                            <a:ext cx="229235" cy="369570"/>
                          </a:xfrm>
                          <a:prstGeom prst="rect">
                            <a:avLst/>
                          </a:prstGeom>
                          <a:noFill/>
                        </wps:spPr>
                        <wps:txbx>
                          <w:txbxContent>
                            <w:p w14:paraId="3533F3D1" w14:textId="71D8EBFA" w:rsidR="0020070B" w:rsidRDefault="0020070B" w:rsidP="0020070B">
                              <w:del w:id="40" w:author="Norman Packard" w:date="2020-10-11T19:15:00Z">
                                <w:r w:rsidDel="00AD48E8">
                                  <w:rPr>
                                    <w:rFonts w:hAnsi="Calibri"/>
                                    <w:color w:val="000000" w:themeColor="text1"/>
                                    <w:kern w:val="24"/>
                                    <w:sz w:val="36"/>
                                    <w:szCs w:val="36"/>
                                  </w:rPr>
                                  <w:delText>D</w:delText>
                                </w:r>
                              </w:del>
                              <w:ins w:id="41" w:author="Norman Packard" w:date="2020-10-11T20:13:00Z">
                                <w:r>
                                  <w:rPr>
                                    <w:rFonts w:hAnsi="Calibri"/>
                                    <w:color w:val="000000" w:themeColor="text1"/>
                                    <w:kern w:val="24"/>
                                    <w:sz w:val="36"/>
                                    <w:szCs w:val="36"/>
                                  </w:rPr>
                                  <w:t>C</w:t>
                                </w:r>
                              </w:ins>
                            </w:p>
                          </w:txbxContent>
                        </wps:txbx>
                        <wps:bodyPr wrap="square" rtlCol="0">
                          <a:spAutoFit/>
                        </wps:bodyPr>
                      </wps:wsp>
                    </a:graphicData>
                  </a:graphic>
                  <wp14:sizeRelV relativeFrom="margin">
                    <wp14:pctHeight>0</wp14:pctHeight>
                  </wp14:sizeRelV>
                </wp:anchor>
              </w:drawing>
            </mc:Choice>
            <mc:Fallback>
              <w:pict>
                <v:shape w14:anchorId="77592BF8" id="_x0000_s1032" type="#_x0000_t202" style="position:absolute;margin-left:11.2pt;margin-top:0;width:18.05pt;height:29.1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" filled="f" stroked="f">
                  <v:textbox style="mso-fit-shape-to-text:t">
                    <w:txbxContent>
                      <w:p w14:paraId="3533F3D1" w14:textId="71D8EBFA" w:rsidR="0020070B" w:rsidRDefault="0020070B" w:rsidP="0020070B">
                        <w:del w:id="42" w:author="Norman Packard" w:date="2020-10-11T19:15:00Z">
                          <w:r w:rsidDel="00AD48E8">
                            <w:rPr>
                              <w:rFonts w:hAnsi="Calibri"/>
                              <w:color w:val="000000" w:themeColor="text1"/>
                              <w:kern w:val="24"/>
                              <w:sz w:val="36"/>
                              <w:szCs w:val="36"/>
                            </w:rPr>
                            <w:delText>D</w:delText>
                          </w:r>
                        </w:del>
                        <w:ins w:id="43" w:author="Norman Packard" w:date="2020-10-11T20:13:00Z">
                          <w:r>
                            <w:rPr>
                              <w:rFonts w:hAnsi="Calibri"/>
                              <w:color w:val="000000" w:themeColor="text1"/>
                              <w:kern w:val="24"/>
                              <w:sz w:val="36"/>
                              <w:szCs w:val="36"/>
                            </w:rPr>
                            <w:t>C</w:t>
                          </w:r>
                        </w:ins>
                      </w:p>
                    </w:txbxContent>
                  </v:textbox>
                  <w10:wrap type="topAndBottom"/>
                </v:shape>
              </w:pict>
            </mc:Fallback>
          </mc:AlternateContent>
        </w:r>
      </w:ins>
      <w:ins w:id="44" w:author="Norman Packard" w:date="2020-10-11T20:07:00Z">
        <w:r w:rsidRPr="0020070B">
          <w:rPr>
            <w:b/>
            <w:bCs/>
            <w:noProof/>
            <w:sz w:val="22"/>
            <w:szCs w:val="22"/>
          </w:rPr>
          <w:drawing>
            <wp:inline distT="0" distB="0" distL="0" distR="0" wp14:anchorId="3C8BA56F" wp14:editId="0E8B632B">
              <wp:extent cx="5727700" cy="1104900"/>
              <wp:effectExtent l="0" t="0" r="0" b="0"/>
              <wp:docPr id="13" name="Picture 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rawing&#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1104900"/>
                      </a:xfrm>
                      <a:prstGeom prst="rect">
                        <a:avLst/>
                      </a:prstGeom>
                      <a:noFill/>
                      <a:ln>
                        <a:noFill/>
                      </a:ln>
                    </pic:spPr>
                  </pic:pic>
                </a:graphicData>
              </a:graphic>
            </wp:inline>
          </w:drawing>
        </w:r>
      </w:ins>
    </w:p>
    <w:p w14:paraId="7175ACF1" w14:textId="28D894E2" w:rsidR="0020070B" w:rsidRPr="0020070B" w:rsidRDefault="0020070B" w:rsidP="0020070B">
      <w:pPr>
        <w:rPr>
          <w:ins w:id="45" w:author="Norman Packard" w:date="2020-10-11T20:07:00Z"/>
          <w:rFonts w:ascii="Times New Roman" w:eastAsia="Times New Roman" w:hAnsi="Times New Roman" w:cs="Times New Roman"/>
          <w:lang w:val="en-US" w:eastAsia="ja-JP"/>
        </w:rPr>
      </w:pPr>
      <w:ins w:id="46" w:author="Norman Packard" w:date="2020-10-11T20:07:00Z">
        <w:r w:rsidRPr="0020070B">
          <w:rPr>
            <w:b/>
            <w:bCs/>
            <w:noProof/>
            <w:sz w:val="22"/>
            <w:szCs w:val="22"/>
          </w:rPr>
          <w:drawing>
            <wp:inline distT="0" distB="0" distL="0" distR="0" wp14:anchorId="6456CFFB" wp14:editId="3E5DA03A">
              <wp:extent cx="5727700" cy="1104900"/>
              <wp:effectExtent l="0" t="0" r="0" b="0"/>
              <wp:docPr id="14" name="Picture 1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rawing&#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1104900"/>
                      </a:xfrm>
                      <a:prstGeom prst="rect">
                        <a:avLst/>
                      </a:prstGeom>
                      <a:noFill/>
                      <a:ln>
                        <a:noFill/>
                      </a:ln>
                    </pic:spPr>
                  </pic:pic>
                </a:graphicData>
              </a:graphic>
            </wp:inline>
          </w:drawing>
        </w:r>
      </w:ins>
    </w:p>
    <w:p w14:paraId="15D6D045" w14:textId="09879D5F" w:rsidR="0020070B" w:rsidRPr="0020070B" w:rsidRDefault="0020070B" w:rsidP="0020070B">
      <w:pPr>
        <w:rPr>
          <w:ins w:id="47" w:author="Norman Packard" w:date="2020-10-11T20:07:00Z"/>
          <w:rFonts w:ascii="Times New Roman" w:eastAsia="Times New Roman" w:hAnsi="Times New Roman" w:cs="Times New Roman"/>
          <w:lang w:val="en-US" w:eastAsia="ja-JP"/>
        </w:rPr>
      </w:pPr>
      <w:ins w:id="48" w:author="Norman Packard" w:date="2020-10-11T20:07:00Z">
        <w:r w:rsidRPr="0020070B">
          <w:rPr>
            <w:b/>
            <w:bCs/>
            <w:noProof/>
            <w:sz w:val="22"/>
            <w:szCs w:val="22"/>
          </w:rPr>
          <w:drawing>
            <wp:inline distT="0" distB="0" distL="0" distR="0" wp14:anchorId="21F38234" wp14:editId="534E9A70">
              <wp:extent cx="5727700" cy="1200785"/>
              <wp:effectExtent l="0" t="0" r="0" b="0"/>
              <wp:docPr id="15" name="Picture 1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rawing&#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1200785"/>
                      </a:xfrm>
                      <a:prstGeom prst="rect">
                        <a:avLst/>
                      </a:prstGeom>
                      <a:noFill/>
                      <a:ln>
                        <a:noFill/>
                      </a:ln>
                    </pic:spPr>
                  </pic:pic>
                </a:graphicData>
              </a:graphic>
            </wp:inline>
          </w:drawing>
        </w:r>
      </w:ins>
    </w:p>
    <w:p w14:paraId="5AA00535" w14:textId="77777777" w:rsidR="00FA1A84" w:rsidRDefault="00FA1A84" w:rsidP="00582E88">
      <w:pPr>
        <w:jc w:val="both"/>
        <w:rPr>
          <w:b/>
          <w:bCs/>
          <w:sz w:val="22"/>
          <w:szCs w:val="22"/>
        </w:rPr>
      </w:pPr>
    </w:p>
    <w:p w14:paraId="485AE941" w14:textId="77777777" w:rsidR="0020070B" w:rsidRDefault="0020070B" w:rsidP="00582E88">
      <w:pPr>
        <w:jc w:val="both"/>
        <w:rPr>
          <w:ins w:id="49" w:author="Norman Packard" w:date="2020-10-11T20:07:00Z"/>
          <w:b/>
          <w:bCs/>
          <w:sz w:val="22"/>
          <w:szCs w:val="22"/>
        </w:rPr>
      </w:pPr>
    </w:p>
    <w:p w14:paraId="1398837E" w14:textId="77777777" w:rsidR="0020070B" w:rsidRDefault="0020070B" w:rsidP="00582E88">
      <w:pPr>
        <w:jc w:val="both"/>
        <w:rPr>
          <w:ins w:id="50" w:author="Norman Packard" w:date="2020-10-11T20:07:00Z"/>
          <w:b/>
          <w:bCs/>
          <w:sz w:val="22"/>
          <w:szCs w:val="22"/>
        </w:rPr>
      </w:pPr>
    </w:p>
    <w:p w14:paraId="01B098F4" w14:textId="7E0BACEE" w:rsidR="00CA24E5" w:rsidRDefault="00FA1A84" w:rsidP="00582E88">
      <w:pPr>
        <w:jc w:val="both"/>
        <w:rPr>
          <w:noProof/>
        </w:rPr>
      </w:pPr>
      <w:r w:rsidRPr="00B05583">
        <w:rPr>
          <w:b/>
          <w:bCs/>
          <w:sz w:val="22"/>
          <w:szCs w:val="22"/>
        </w:rPr>
        <w:t>Fig.</w:t>
      </w:r>
      <w:r>
        <w:rPr>
          <w:b/>
          <w:bCs/>
          <w:sz w:val="22"/>
          <w:szCs w:val="22"/>
        </w:rPr>
        <w:t xml:space="preserve">3 </w:t>
      </w:r>
      <w:del w:id="51" w:author="Norman Packard" w:date="2020-10-11T20:14:00Z">
        <w:r w:rsidDel="0020070B">
          <w:rPr>
            <w:b/>
            <w:bCs/>
            <w:sz w:val="22"/>
            <w:szCs w:val="22"/>
          </w:rPr>
          <w:delText xml:space="preserve">[new] </w:delText>
        </w:r>
        <w:r w:rsidRPr="00B05583" w:rsidDel="0020070B">
          <w:rPr>
            <w:b/>
            <w:bCs/>
            <w:sz w:val="22"/>
            <w:szCs w:val="22"/>
          </w:rPr>
          <w:delText xml:space="preserve"> </w:delText>
        </w:r>
        <w:r w:rsidR="009C74B5" w:rsidDel="0020070B">
          <w:delText xml:space="preserve">Probably this figure (at least A-C) gets replaced by the consensus clustering picture? </w:delText>
        </w:r>
      </w:del>
      <w:r w:rsidR="00F1292F">
        <w:rPr>
          <w:b/>
          <w:bCs/>
          <w:sz w:val="22"/>
          <w:szCs w:val="22"/>
        </w:rPr>
        <w:t>A</w:t>
      </w:r>
      <w:r w:rsidRPr="00E32672">
        <w:rPr>
          <w:b/>
          <w:bCs/>
          <w:sz w:val="22"/>
          <w:szCs w:val="22"/>
        </w:rPr>
        <w:t>.</w:t>
      </w:r>
      <w:r>
        <w:rPr>
          <w:sz w:val="22"/>
          <w:szCs w:val="22"/>
        </w:rPr>
        <w:t xml:space="preserve"> Clusters were obtained by </w:t>
      </w:r>
      <w:ins w:id="52" w:author="Norman Packard" w:date="2020-10-11T20:14:00Z">
        <w:r w:rsidR="0020070B">
          <w:rPr>
            <w:sz w:val="22"/>
            <w:szCs w:val="22"/>
          </w:rPr>
          <w:t xml:space="preserve">first </w:t>
        </w:r>
      </w:ins>
      <w:r>
        <w:rPr>
          <w:sz w:val="22"/>
          <w:szCs w:val="22"/>
        </w:rPr>
        <w:t xml:space="preserve">projecting the data onto 10 </w:t>
      </w:r>
      <w:r w:rsidRPr="00B07D82">
        <w:rPr>
          <w:sz w:val="22"/>
          <w:szCs w:val="22"/>
        </w:rPr>
        <w:t>principal</w:t>
      </w:r>
      <w:r>
        <w:rPr>
          <w:sz w:val="22"/>
          <w:szCs w:val="22"/>
        </w:rPr>
        <w:t xml:space="preserve"> components from the collection of time series for each country</w:t>
      </w:r>
      <w:r w:rsidR="00F1292F">
        <w:rPr>
          <w:sz w:val="22"/>
          <w:szCs w:val="22"/>
        </w:rPr>
        <w:t xml:space="preserve">.  </w:t>
      </w:r>
      <w:r w:rsidRPr="00B07D82">
        <w:rPr>
          <w:sz w:val="22"/>
          <w:szCs w:val="22"/>
        </w:rPr>
        <w:t>The</w:t>
      </w:r>
      <w:r>
        <w:rPr>
          <w:sz w:val="22"/>
          <w:szCs w:val="22"/>
        </w:rPr>
        <w:t xml:space="preserve"> 10 principal components found in the analysis</w:t>
      </w:r>
      <w:r w:rsidR="00F1292F">
        <w:rPr>
          <w:sz w:val="22"/>
          <w:szCs w:val="22"/>
        </w:rPr>
        <w:t xml:space="preserve"> are shown</w:t>
      </w:r>
      <w:r>
        <w:rPr>
          <w:sz w:val="22"/>
          <w:szCs w:val="22"/>
        </w:rPr>
        <w:t xml:space="preserve"> for the deaths (in black) and for various testing corrections to the confirmed case data.</w:t>
      </w:r>
      <w:ins w:id="53" w:author="Norman Packard" w:date="2020-10-11T20:15:00Z">
        <w:r w:rsidR="0020070B">
          <w:rPr>
            <w:sz w:val="22"/>
            <w:szCs w:val="22"/>
          </w:rPr>
          <w:t xml:space="preserve">  Note that the first seven princip</w:t>
        </w:r>
      </w:ins>
      <w:ins w:id="54" w:author="Norman Packard" w:date="2020-10-11T20:18:00Z">
        <w:r w:rsidR="005D649F">
          <w:rPr>
            <w:sz w:val="22"/>
            <w:szCs w:val="22"/>
          </w:rPr>
          <w:t>al</w:t>
        </w:r>
      </w:ins>
      <w:ins w:id="55" w:author="Norman Packard" w:date="2020-10-11T20:15:00Z">
        <w:r w:rsidR="0020070B">
          <w:rPr>
            <w:sz w:val="22"/>
            <w:szCs w:val="22"/>
          </w:rPr>
          <w:t xml:space="preserve"> components are essentially identical, to within a sign change.</w:t>
        </w:r>
      </w:ins>
      <w:r w:rsidR="00F1292F">
        <w:rPr>
          <w:sz w:val="22"/>
          <w:szCs w:val="22"/>
        </w:rPr>
        <w:t xml:space="preserve">  </w:t>
      </w:r>
      <w:r w:rsidR="00F1292F" w:rsidRPr="009C74B5">
        <w:rPr>
          <w:b/>
          <w:bCs/>
          <w:sz w:val="22"/>
          <w:szCs w:val="22"/>
        </w:rPr>
        <w:t>B</w:t>
      </w:r>
      <w:r w:rsidR="00F1292F">
        <w:rPr>
          <w:sz w:val="22"/>
          <w:szCs w:val="22"/>
        </w:rPr>
        <w:t xml:space="preserve">. the FPCA components are further projected from the 10 to a two-dimensional representation using </w:t>
      </w:r>
      <w:proofErr w:type="spellStart"/>
      <w:r w:rsidR="00F1292F">
        <w:rPr>
          <w:i/>
          <w:iCs/>
          <w:sz w:val="22"/>
          <w:szCs w:val="22"/>
        </w:rPr>
        <w:t>umap</w:t>
      </w:r>
      <w:proofErr w:type="spellEnd"/>
      <w:r w:rsidR="00F1292F">
        <w:rPr>
          <w:sz w:val="22"/>
          <w:szCs w:val="22"/>
        </w:rPr>
        <w:t xml:space="preserve">, a “uniform manifold approximation and projection” algorithm for dimension reduction. </w:t>
      </w:r>
      <w:r w:rsidR="00F1292F">
        <w:rPr>
          <w:b/>
          <w:bCs/>
          <w:sz w:val="22"/>
          <w:szCs w:val="22"/>
        </w:rPr>
        <w:t>C.</w:t>
      </w:r>
      <w:r w:rsidR="00CE2D64">
        <w:rPr>
          <w:sz w:val="22"/>
          <w:szCs w:val="22"/>
        </w:rPr>
        <w:t xml:space="preserve">  Distributional superposition of all country profiles, with middle deciles </w:t>
      </w:r>
      <w:proofErr w:type="spellStart"/>
      <w:r w:rsidR="00CE2D64">
        <w:rPr>
          <w:sz w:val="22"/>
          <w:szCs w:val="22"/>
        </w:rPr>
        <w:t>colored</w:t>
      </w:r>
      <w:proofErr w:type="spellEnd"/>
      <w:r w:rsidR="00CE2D64">
        <w:rPr>
          <w:sz w:val="22"/>
          <w:szCs w:val="22"/>
        </w:rPr>
        <w:t xml:space="preserve"> in red and green, outer deciles </w:t>
      </w:r>
      <w:proofErr w:type="spellStart"/>
      <w:r w:rsidR="00CE2D64">
        <w:rPr>
          <w:sz w:val="22"/>
          <w:szCs w:val="22"/>
        </w:rPr>
        <w:t>colored</w:t>
      </w:r>
      <w:proofErr w:type="spellEnd"/>
      <w:r w:rsidR="00CE2D64">
        <w:rPr>
          <w:sz w:val="22"/>
          <w:szCs w:val="22"/>
        </w:rPr>
        <w:t xml:space="preserve"> in shades of </w:t>
      </w:r>
      <w:proofErr w:type="spellStart"/>
      <w:r w:rsidR="00CE2D64">
        <w:rPr>
          <w:sz w:val="22"/>
          <w:szCs w:val="22"/>
        </w:rPr>
        <w:t>gray</w:t>
      </w:r>
      <w:proofErr w:type="spellEnd"/>
      <w:ins w:id="56" w:author="Norman Packard" w:date="2020-10-11T20:13:00Z">
        <w:r w:rsidR="0020070B">
          <w:rPr>
            <w:sz w:val="22"/>
            <w:szCs w:val="22"/>
          </w:rPr>
          <w:t xml:space="preserve">, for </w:t>
        </w:r>
      </w:ins>
      <w:ins w:id="57" w:author="Norman Packard" w:date="2020-10-11T20:14:00Z">
        <w:r w:rsidR="0020070B">
          <w:rPr>
            <w:sz w:val="22"/>
            <w:szCs w:val="22"/>
          </w:rPr>
          <w:t>deaths, cases, and test-adjusted cases.</w:t>
        </w:r>
      </w:ins>
      <w:del w:id="58" w:author="Norman Packard" w:date="2020-10-11T20:13:00Z">
        <w:r w:rsidR="00CE2D64" w:rsidDel="0020070B">
          <w:rPr>
            <w:sz w:val="22"/>
            <w:szCs w:val="22"/>
          </w:rPr>
          <w:delText>.</w:delText>
        </w:r>
      </w:del>
      <w:r w:rsidR="00CA24E5">
        <w:rPr>
          <w:noProof/>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026FEE30" w:rsidR="00831BED" w:rsidRDefault="000702F7" w:rsidP="00FB389E">
      <w:pPr>
        <w:jc w:val="both"/>
        <w:rPr>
          <w:sz w:val="22"/>
          <w:szCs w:val="22"/>
        </w:rPr>
      </w:pPr>
      <w:r w:rsidRPr="00FB389E">
        <w:rPr>
          <w:b/>
          <w:bCs/>
          <w:sz w:val="22"/>
          <w:szCs w:val="22"/>
        </w:rPr>
        <w:t>Fig.</w:t>
      </w:r>
      <w:r w:rsidR="000362AC">
        <w:rPr>
          <w:b/>
          <w:bCs/>
          <w:sz w:val="22"/>
          <w:szCs w:val="22"/>
        </w:rPr>
        <w:t>3</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10524" cy="6571853"/>
                    </a:xfrm>
                    <a:prstGeom prst="rect">
                      <a:avLst/>
                    </a:prstGeom>
                  </pic:spPr>
                </pic:pic>
              </a:graphicData>
            </a:graphic>
          </wp:inline>
        </w:drawing>
      </w:r>
    </w:p>
    <w:p w14:paraId="21D736C6" w14:textId="06045BBA" w:rsidR="001E3962" w:rsidRPr="008E1C44" w:rsidRDefault="00D5526F" w:rsidP="00FE5E9E">
      <w:pPr>
        <w:ind w:left="-709" w:right="-478"/>
        <w:jc w:val="both"/>
        <w:rPr>
          <w:sz w:val="22"/>
          <w:szCs w:val="22"/>
        </w:rPr>
      </w:pPr>
      <w:r w:rsidRPr="0010500C">
        <w:rPr>
          <w:b/>
          <w:bCs/>
          <w:sz w:val="22"/>
          <w:szCs w:val="22"/>
        </w:rPr>
        <w:t xml:space="preserve">Fig. </w:t>
      </w:r>
      <w:r w:rsidR="000362AC">
        <w:rPr>
          <w:b/>
          <w:bCs/>
          <w:sz w:val="22"/>
          <w:szCs w:val="22"/>
        </w:rPr>
        <w:t>4</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ins w:id="59"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ins w:id="60" w:author="Norman Packard" w:date="2020-10-10T22:24:00Z">
                <w:rPr>
                  <w:rFonts w:ascii="Cambria Math" w:hAnsi="Cambria Math"/>
                  <w:i/>
                  <w:sz w:val="22"/>
                  <w:szCs w:val="22"/>
                </w:rPr>
              </w:ins>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ins w:id="61" w:author="Norman Packard" w:date="2020-10-10T22:24:00Z">
                <w:rPr>
                  <w:rFonts w:ascii="Cambria Math" w:eastAsiaTheme="minorEastAsia" w:hAnsi="Cambria Math"/>
                  <w:i/>
                  <w:iCs/>
                  <w:sz w:val="22"/>
                  <w:szCs w:val="22"/>
                </w:rPr>
              </w:ins>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ins w:id="62" w:author="Norman Packard" w:date="2020-10-10T22:24:00Z">
                <w:rPr>
                  <w:rFonts w:ascii="Cambria Math" w:hAnsi="Cambria Math"/>
                  <w:i/>
                  <w:sz w:val="22"/>
                  <w:szCs w:val="22"/>
                </w:rPr>
              </w:ins>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proofErr w:type="spellStart"/>
      <w:r w:rsidR="00FA6B4E">
        <w:rPr>
          <w:sz w:val="22"/>
          <w:szCs w:val="22"/>
        </w:rPr>
        <w:t>CautionFrac</w:t>
      </w:r>
      <w:proofErr w:type="spellEnd"/>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w:t>
      </w:r>
      <w:proofErr w:type="spellStart"/>
      <w:r w:rsidR="00FA6B4E">
        <w:rPr>
          <w:sz w:val="22"/>
          <w:szCs w:val="22"/>
        </w:rPr>
        <w:t>CautionRetention</w:t>
      </w:r>
      <w:proofErr w:type="spellEnd"/>
      <w:r w:rsidR="00FA6B4E">
        <w:rPr>
          <w:sz w:val="22"/>
          <w:szCs w:val="22"/>
        </w:rPr>
        <w:t>:</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w:t>
      </w:r>
      <w:proofErr w:type="spellStart"/>
      <w:r w:rsidR="00FA6B4E">
        <w:rPr>
          <w:sz w:val="22"/>
          <w:szCs w:val="22"/>
        </w:rPr>
        <w:t>CautionICUFrac</w:t>
      </w:r>
      <w:proofErr w:type="spellEnd"/>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w:t>
      </w:r>
      <w:proofErr w:type="spellStart"/>
      <w:r w:rsidR="00A747C9">
        <w:rPr>
          <w:sz w:val="22"/>
          <w:szCs w:val="22"/>
        </w:rPr>
        <w:t>ICUFrac</w:t>
      </w:r>
      <w:proofErr w:type="spellEnd"/>
      <w:r w:rsidR="00A747C9">
        <w:rPr>
          <w:sz w:val="22"/>
          <w:szCs w:val="22"/>
        </w:rPr>
        <w:t>*</w:t>
      </w:r>
      <w:proofErr w:type="spellStart"/>
      <w:r w:rsidR="00A747C9">
        <w:rPr>
          <w:sz w:val="22"/>
          <w:szCs w:val="22"/>
        </w:rPr>
        <w:t>CautionICUFrac</w:t>
      </w:r>
      <w:proofErr w:type="spellEnd"/>
      <w:r w:rsidR="00A747C9">
        <w:rPr>
          <w:sz w:val="22"/>
          <w:szCs w:val="22"/>
        </w:rPr>
        <w:t xml:space="preserve">, fixing </w:t>
      </w:r>
      <w:proofErr w:type="spellStart"/>
      <w:r w:rsidR="00A747C9">
        <w:rPr>
          <w:sz w:val="22"/>
          <w:szCs w:val="22"/>
        </w:rPr>
        <w:t>ICUFrac</w:t>
      </w:r>
      <w:proofErr w:type="spellEnd"/>
      <w:r w:rsidR="00A747C9">
        <w:rPr>
          <w:sz w:val="22"/>
          <w:szCs w:val="22"/>
        </w:rPr>
        <w:t>=0.002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09D244D5" w:rsidR="00BA3A52" w:rsidRDefault="00C35442" w:rsidP="00BA3A52">
      <w:pPr>
        <w:jc w:val="both"/>
        <w:rPr>
          <w:sz w:val="22"/>
          <w:szCs w:val="22"/>
          <w:lang w:val="en-US"/>
        </w:rPr>
      </w:pPr>
      <w:r w:rsidRPr="00AE4C8A">
        <w:rPr>
          <w:b/>
          <w:bCs/>
          <w:sz w:val="22"/>
          <w:szCs w:val="22"/>
        </w:rPr>
        <w:t xml:space="preserve">Fig. </w:t>
      </w:r>
      <w:r w:rsidR="000362AC">
        <w:rPr>
          <w:b/>
          <w:bCs/>
          <w:sz w:val="22"/>
          <w:szCs w:val="22"/>
        </w:rPr>
        <w:t>5</w:t>
      </w:r>
      <w:r w:rsidRPr="00AE4C8A">
        <w:rPr>
          <w:b/>
          <w:bCs/>
          <w:sz w:val="22"/>
          <w:szCs w:val="22"/>
        </w:rPr>
        <w:t xml:space="preserve">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8945B5">
        <w:rPr>
          <w:sz w:val="22"/>
          <w:szCs w:val="22"/>
        </w:rPr>
        <w:t>[</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8945B5">
        <w:rPr>
          <w:sz w:val="22"/>
          <w:szCs w:val="22"/>
        </w:rPr>
        <w:t>]</w:t>
      </w:r>
      <w:r w:rsidR="00AA6EE7">
        <w:rPr>
          <w:sz w:val="22"/>
          <w:szCs w:val="22"/>
        </w:rPr>
        <w:t xml:space="preserve"> and the fixed parameters assumed were </w:t>
      </w:r>
      <w:r w:rsidR="008945B5">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8945B5">
        <w:rPr>
          <w:sz w:val="22"/>
          <w:szCs w:val="22"/>
        </w:rPr>
        <w:t>]</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w:t>
      </w:r>
      <w:proofErr w:type="spellStart"/>
      <w:r w:rsidR="00BA3A52" w:rsidRPr="008928AF">
        <w:rPr>
          <w:sz w:val="22"/>
        </w:rPr>
        <w:t>IncubPeriod</w:t>
      </w:r>
      <w:proofErr w:type="spellEnd"/>
      <w:r w:rsidR="00BA3A52" w:rsidRPr="008928AF">
        <w:rPr>
          <w:sz w:val="22"/>
        </w:rPr>
        <w:t>=5</w:t>
      </w:r>
      <w:r w:rsidR="00BA3A52" w:rsidRPr="00BA3A52">
        <w:rPr>
          <w:sz w:val="22"/>
          <w:szCs w:val="22"/>
          <w:lang w:val="en-US"/>
        </w:rPr>
        <w:t>,</w:t>
      </w:r>
      <w:r w:rsidR="00BA3A52" w:rsidRPr="008928AF">
        <w:rPr>
          <w:sz w:val="22"/>
        </w:rPr>
        <w:t xml:space="preserve"> </w:t>
      </w:r>
      <w:proofErr w:type="spellStart"/>
      <w:r w:rsidR="00BA3A52" w:rsidRPr="008928AF">
        <w:rPr>
          <w:sz w:val="22"/>
        </w:rPr>
        <w:t>DurMildInf</w:t>
      </w:r>
      <w:proofErr w:type="spellEnd"/>
      <w:r w:rsidR="00BA3A52" w:rsidRPr="008928AF">
        <w:rPr>
          <w:sz w:val="22"/>
        </w:rPr>
        <w:t>=10</w:t>
      </w:r>
      <w:r w:rsidR="00BA3A52" w:rsidRPr="00BA3A52">
        <w:rPr>
          <w:sz w:val="22"/>
          <w:szCs w:val="22"/>
          <w:lang w:val="en-US"/>
        </w:rPr>
        <w:t>,</w:t>
      </w:r>
      <w:r w:rsidR="00BA3A52">
        <w:rPr>
          <w:sz w:val="22"/>
          <w:szCs w:val="22"/>
          <w:lang w:val="en-US"/>
        </w:rPr>
        <w:t xml:space="preserve"> </w:t>
      </w:r>
      <w:proofErr w:type="spellStart"/>
      <w:r w:rsidR="00BA3A52" w:rsidRPr="008928AF">
        <w:rPr>
          <w:sz w:val="22"/>
        </w:rPr>
        <w:t>FracMild</w:t>
      </w:r>
      <w:proofErr w:type="spellEnd"/>
      <w:r w:rsidR="00BA3A52" w:rsidRPr="008928AF">
        <w:rPr>
          <w:sz w:val="22"/>
        </w:rPr>
        <w:t>=0.7</w:t>
      </w:r>
      <w:r w:rsidR="00BA3A52" w:rsidRPr="00BA3A52">
        <w:rPr>
          <w:sz w:val="22"/>
          <w:szCs w:val="22"/>
          <w:lang w:val="en-US"/>
        </w:rPr>
        <w:t>,</w:t>
      </w:r>
      <w:r w:rsidR="00BA3A52" w:rsidRPr="008928AF">
        <w:rPr>
          <w:sz w:val="22"/>
        </w:rPr>
        <w:t xml:space="preserve">  </w:t>
      </w:r>
      <w:proofErr w:type="spellStart"/>
      <w:r w:rsidR="00BA3A52" w:rsidRPr="008928AF">
        <w:rPr>
          <w:sz w:val="22"/>
        </w:rPr>
        <w:t>FracSevere</w:t>
      </w:r>
      <w:proofErr w:type="spellEnd"/>
      <w:r w:rsidR="00BA3A52" w:rsidRPr="008928AF">
        <w:rPr>
          <w:sz w:val="22"/>
        </w:rPr>
        <w:t>=0.20</w:t>
      </w:r>
      <w:r w:rsidR="00BA3A52" w:rsidRPr="00BA3A52">
        <w:rPr>
          <w:sz w:val="22"/>
          <w:szCs w:val="22"/>
          <w:lang w:val="en-US"/>
        </w:rPr>
        <w:t xml:space="preserve">, </w:t>
      </w:r>
      <w:proofErr w:type="spellStart"/>
      <w:r w:rsidR="00BA3A52" w:rsidRPr="008928AF">
        <w:rPr>
          <w:sz w:val="22"/>
        </w:rPr>
        <w:t>FracCritical</w:t>
      </w:r>
      <w:proofErr w:type="spellEnd"/>
      <w:r w:rsidR="00BA3A52" w:rsidRPr="008928AF">
        <w:rPr>
          <w:sz w:val="22"/>
        </w:rPr>
        <w:t>=0.1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proofErr w:type="spellStart"/>
      <w:r w:rsidR="00BA3A52" w:rsidRPr="008928AF">
        <w:rPr>
          <w:sz w:val="22"/>
        </w:rPr>
        <w:t>TimeICUDeath</w:t>
      </w:r>
      <w:proofErr w:type="spellEnd"/>
      <w:r w:rsidR="00BA3A52" w:rsidRPr="008928AF">
        <w:rPr>
          <w:sz w:val="22"/>
        </w:rPr>
        <w:t>=5</w:t>
      </w:r>
      <w:r w:rsidR="00BA3A52" w:rsidRPr="00BA3A52">
        <w:rPr>
          <w:sz w:val="22"/>
          <w:szCs w:val="22"/>
          <w:lang w:val="en-US"/>
        </w:rPr>
        <w:t xml:space="preserve">, </w:t>
      </w:r>
      <w:proofErr w:type="spellStart"/>
      <w:r w:rsidR="00BA3A52" w:rsidRPr="008928AF">
        <w:rPr>
          <w:sz w:val="22"/>
        </w:rPr>
        <w:t>DurHosp</w:t>
      </w:r>
      <w:proofErr w:type="spellEnd"/>
      <w:r w:rsidR="00BA3A52" w:rsidRPr="008928AF">
        <w:rPr>
          <w:sz w:val="22"/>
        </w:rPr>
        <w:t>=4</w:t>
      </w:r>
      <w:r w:rsidR="00BA3A52" w:rsidRPr="00BA3A52">
        <w:rPr>
          <w:sz w:val="22"/>
          <w:szCs w:val="22"/>
          <w:lang w:val="en-US"/>
        </w:rPr>
        <w:t>,</w:t>
      </w:r>
      <w:r w:rsidR="00BA3A52" w:rsidRPr="008928AF">
        <w:rPr>
          <w:sz w:val="22"/>
        </w:rPr>
        <w:t xml:space="preserve"> </w:t>
      </w:r>
      <w:proofErr w:type="spellStart"/>
      <w:r w:rsidR="00BA3A52" w:rsidRPr="008928AF">
        <w:rPr>
          <w:sz w:val="22"/>
        </w:rPr>
        <w:t>FracConfirmedDet</w:t>
      </w:r>
      <w:proofErr w:type="spellEnd"/>
      <w:r w:rsidR="00BA3A52" w:rsidRPr="008928AF">
        <w:rPr>
          <w:sz w:val="22"/>
        </w:rPr>
        <w:t>=0.125</w:t>
      </w:r>
      <w:r w:rsidR="00BA3A52" w:rsidRPr="00BA3A52">
        <w:rPr>
          <w:sz w:val="22"/>
          <w:szCs w:val="22"/>
          <w:lang w:val="en-US"/>
        </w:rPr>
        <w:t>,</w:t>
      </w:r>
      <w:r w:rsidR="00BA3A52">
        <w:rPr>
          <w:sz w:val="22"/>
          <w:szCs w:val="22"/>
          <w:lang w:val="en-US"/>
        </w:rPr>
        <w:t xml:space="preserve"> </w:t>
      </w:r>
      <w:proofErr w:type="spellStart"/>
      <w:r w:rsidR="00BA3A52" w:rsidRPr="008928AF">
        <w:rPr>
          <w:sz w:val="22"/>
        </w:rPr>
        <w:t>FracDeathsDet</w:t>
      </w:r>
      <w:proofErr w:type="spellEnd"/>
      <w:r w:rsidR="00BA3A52" w:rsidRPr="008928AF">
        <w:rPr>
          <w:sz w:val="22"/>
        </w:rPr>
        <w:t>=1.0</w:t>
      </w:r>
      <w:r w:rsidR="00BA3A52">
        <w:rPr>
          <w:sz w:val="22"/>
          <w:szCs w:val="22"/>
          <w:lang w:val="en-US"/>
        </w:rPr>
        <w:t xml:space="preserve">, </w:t>
      </w:r>
      <w:proofErr w:type="spellStart"/>
      <w:r w:rsidR="00BA3A52" w:rsidRPr="008928AF">
        <w:rPr>
          <w:sz w:val="22"/>
        </w:rPr>
        <w:t>ICUFrac</w:t>
      </w:r>
      <w:proofErr w:type="spellEnd"/>
      <w:r w:rsidR="00BA3A52" w:rsidRPr="008928AF">
        <w:rPr>
          <w:sz w:val="22"/>
        </w:rPr>
        <w:t>=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4741545"/>
                    </a:xfrm>
                    <a:prstGeom prst="rect">
                      <a:avLst/>
                    </a:prstGeom>
                  </pic:spPr>
                </pic:pic>
              </a:graphicData>
            </a:graphic>
          </wp:inline>
        </w:drawing>
      </w:r>
    </w:p>
    <w:p w14:paraId="5BE10574" w14:textId="69D996D4" w:rsidR="001508F4" w:rsidRPr="00AE4C8A" w:rsidRDefault="00DA1594" w:rsidP="00EC1907">
      <w:pPr>
        <w:jc w:val="both"/>
        <w:rPr>
          <w:sz w:val="22"/>
          <w:szCs w:val="22"/>
        </w:rPr>
      </w:pPr>
      <w:r w:rsidRPr="00AE4C8A">
        <w:rPr>
          <w:b/>
          <w:bCs/>
          <w:sz w:val="22"/>
          <w:szCs w:val="22"/>
        </w:rPr>
        <w:t xml:space="preserve">Fig. </w:t>
      </w:r>
      <w:r w:rsidR="000362AC">
        <w:rPr>
          <w:b/>
          <w:bCs/>
          <w:sz w:val="22"/>
          <w:szCs w:val="22"/>
        </w:rPr>
        <w:t>6</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proofErr w:type="spellStart"/>
      <w:r w:rsidR="000D50B2" w:rsidRPr="000D50B2">
        <w:rPr>
          <w:i/>
          <w:iCs/>
          <w:sz w:val="22"/>
          <w:szCs w:val="22"/>
        </w:rPr>
        <w:t>k</w:t>
      </w:r>
      <w:r w:rsidR="000D50B2">
        <w:rPr>
          <w:i/>
          <w:iCs/>
          <w:sz w:val="22"/>
          <w:szCs w:val="22"/>
          <w:vertAlign w:val="subscript"/>
        </w:rPr>
        <w:t>U</w:t>
      </w:r>
      <w:proofErr w:type="spellEnd"/>
      <w:r w:rsidR="006A1118">
        <w:rPr>
          <w:i/>
          <w:iCs/>
          <w:sz w:val="22"/>
          <w:szCs w:val="22"/>
        </w:rPr>
        <w:t>,</w:t>
      </w:r>
      <w:r w:rsidR="000D50B2">
        <w:rPr>
          <w:sz w:val="22"/>
          <w:szCs w:val="22"/>
        </w:rPr>
        <w:t xml:space="preserve"> with fixed representative values of the other coupling constants </w:t>
      </w:r>
      <m:oMath>
        <m:sSub>
          <m:sSubPr>
            <m:ctrlPr>
              <w:ins w:id="63" w:author="Norman Packard" w:date="2020-10-10T22:24:00Z">
                <w:rPr>
                  <w:rFonts w:ascii="Cambria Math" w:hAnsi="Cambria Math"/>
                  <w:i/>
                  <w:sz w:val="22"/>
                  <w:szCs w:val="22"/>
                </w:rPr>
              </w:ins>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ins w:id="64" w:author="Norman Packard" w:date="2020-10-10T22:24:00Z">
                <w:rPr>
                  <w:rFonts w:ascii="Cambria Math" w:hAnsi="Cambria Math"/>
                  <w:i/>
                  <w:sz w:val="22"/>
                  <w:szCs w:val="22"/>
                </w:rPr>
              </w:ins>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ins w:id="65"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5B1D85B5" w:rsidR="001508F4" w:rsidRDefault="001508F4" w:rsidP="00D509E0">
      <w:pPr>
        <w:pStyle w:val="Heading1"/>
      </w:pPr>
      <w:r>
        <w:lastRenderedPageBreak/>
        <w:t>Supplementary Material</w:t>
      </w:r>
    </w:p>
    <w:p w14:paraId="169F607A" w14:textId="7B44D520" w:rsidR="0024554E" w:rsidRDefault="0024554E" w:rsidP="0024554E"/>
    <w:p w14:paraId="1AB11E4B" w14:textId="258848CB" w:rsidR="0024554E" w:rsidRDefault="0024554E" w:rsidP="0024554E">
      <w:pPr>
        <w:pStyle w:val="Heading2"/>
      </w:pPr>
      <w:r>
        <w:t>Data</w:t>
      </w:r>
    </w:p>
    <w:p w14:paraId="5A140E22" w14:textId="77777777" w:rsidR="0024554E" w:rsidRDefault="0024554E" w:rsidP="0024554E">
      <w:pPr>
        <w:jc w:val="both"/>
      </w:pPr>
    </w:p>
    <w:p w14:paraId="18010A4A" w14:textId="75838ACC" w:rsidR="0024554E" w:rsidRDefault="003A0EFF" w:rsidP="0024554E">
      <w:pPr>
        <w:jc w:val="both"/>
        <w:rPr>
          <w:b/>
          <w:bCs/>
        </w:rPr>
      </w:pPr>
      <w:r>
        <w:rPr>
          <w:b/>
          <w:bCs/>
        </w:rPr>
        <w:t>Data sources</w:t>
      </w:r>
    </w:p>
    <w:p w14:paraId="52709AD6" w14:textId="1C4A4059" w:rsidR="003A0EFF" w:rsidRDefault="003A0EFF" w:rsidP="0024554E">
      <w:pPr>
        <w:jc w:val="both"/>
        <w:rPr>
          <w:b/>
          <w:bCs/>
        </w:rPr>
      </w:pPr>
    </w:p>
    <w:p w14:paraId="1D4EC4A7" w14:textId="77777777" w:rsidR="007C5044" w:rsidRDefault="007C5044" w:rsidP="007C5044">
      <w:pPr>
        <w:jc w:val="both"/>
      </w:pPr>
      <w:r>
        <w:t xml:space="preserve">The data form individual countries for both confirmed cases and deaths has been compiled and made publicly available by a number of sources. We employ primarily the compilations by Johns Hopkins University (JHU) </w:t>
      </w:r>
      <w:r>
        <w:fldChar w:fldCharType="begin"/>
      </w:r>
      <w:r>
        <w:instrText xml:space="preserve"> ADDIN EN.CITE &lt;EndNote&gt;&lt;Cite&gt;&lt;RecNum&gt;5&lt;/RecNum&gt;&lt;DisplayText&gt;[42]&lt;/DisplayText&gt;&lt;record&gt;&lt;rec-number&gt;5&lt;/rec-number&gt;&lt;foreign-keys&gt;&lt;key app="EN" db-id="dew9xad2o9pv08e5wp3vr2diezd9fwtzv2vp" timestamp="1602294864"&gt;5&lt;/key&gt;&lt;/foreign-keys&gt;&lt;ref-type name="Online Database"&gt;45&lt;/ref-type&gt;&lt;contributors&gt;&lt;/contributors&gt;&lt;titles&gt;&lt;title&gt;COVID-19 Data Repository by the Center for Systems Science and Engineering (CSSE) at Johns Hopkins University&lt;/title&gt;&lt;/titles&gt;&lt;dates&gt;&lt;/dates&gt;&lt;urls&gt;&lt;related-urls&gt;&lt;url&gt;https://github.com/CSSEGISandData/COVID-19&lt;/url&gt;&lt;/related-urls&gt;&lt;/urls&gt;&lt;/record&gt;&lt;/Cite&gt;&lt;/EndNote&gt;</w:instrText>
      </w:r>
      <w:r>
        <w:fldChar w:fldCharType="separate"/>
      </w:r>
      <w:r>
        <w:rPr>
          <w:noProof/>
        </w:rPr>
        <w:t>[42]</w:t>
      </w:r>
      <w:r>
        <w:fldChar w:fldCharType="end"/>
      </w:r>
      <w:r>
        <w:t xml:space="preserve"> and by the University of Oxford maintained site Our World in Data (OWID) </w:t>
      </w:r>
      <w:r>
        <w:fldChar w:fldCharType="begin"/>
      </w:r>
      <w:r>
        <w:instrText xml:space="preserve"> ADDIN EN.CITE &lt;EndNote&gt;&lt;Cite&gt;&lt;Author&gt;Roser&lt;/Author&gt;&lt;Year&gt;2020&lt;/Year&gt;&lt;RecNum&gt;4&lt;/RecNum&gt;&lt;DisplayText&gt;[43]&lt;/DisplayText&gt;&lt;record&gt;&lt;rec-number&gt;4&lt;/rec-number&gt;&lt;foreign-keys&gt;&lt;key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instrText>
      </w:r>
      <w:r>
        <w:fldChar w:fldCharType="separate"/>
      </w:r>
      <w:r>
        <w:rPr>
          <w:noProof/>
        </w:rPr>
        <w:t>[43]</w:t>
      </w:r>
      <w:r>
        <w:fldChar w:fldCharType="end"/>
      </w:r>
      <w:r>
        <w:t>. We employ recent population numbers (assumed constant during 2020) as well as testing data  for countries  from the OWID compilation. Although the deaths data is generally more reliable, the confirmed case data provides additional important insight into the course of the epidemic, but one that requires a more careful treatment since it is more dependent on the amount, strategy and quality of testing in the different countries. Common problems with the data are: (i) delays and variations in reporting, including but not limited to the weekly variation and jumps due to accumulated backlogs and changes in reporting strategy (ii) different reporting strategies attributing cases to either reporting day or the recorded date of infection or death documented in the country data for that day (iii) differences among countries in criteria for the assignment of Covid-19 cases and deaths, based on combinations of symptoms and tests (iv) differences in the magnitude, reporting, targeting and manner of testing including the unit of a test (e.g. per PCR amplification or patient). Reporting on testing is intermittent and for most countries not available on a daily basis. The current work aims to provide a preliminary analysis of the effect of testing ramp ups on the data, important to verify the robustness of our conclusions, since we could not locate this in the form required elsewhere, leaving a more complete and detailed analysis to the larger organizations supporting governments in combatting the pandemic.</w:t>
      </w:r>
    </w:p>
    <w:p w14:paraId="71DAF2B6" w14:textId="77777777" w:rsidR="007C5044" w:rsidRDefault="007C5044" w:rsidP="007C5044">
      <w:pPr>
        <w:jc w:val="both"/>
      </w:pPr>
    </w:p>
    <w:p w14:paraId="779E2B39" w14:textId="77777777" w:rsidR="007C5044" w:rsidRDefault="007C5044" w:rsidP="007C5044">
      <w:pPr>
        <w:jc w:val="both"/>
      </w:pPr>
      <w:r>
        <w:t xml:space="preserve">Our procedure for processing the data is detailed in Table S4. </w:t>
      </w:r>
    </w:p>
    <w:p w14:paraId="679369CD" w14:textId="77777777" w:rsidR="007C5044" w:rsidRDefault="007C5044" w:rsidP="0024554E">
      <w:pPr>
        <w:jc w:val="both"/>
        <w:rPr>
          <w:b/>
          <w:bCs/>
        </w:rPr>
      </w:pPr>
    </w:p>
    <w:p w14:paraId="7AF47D37" w14:textId="6CD28F5A" w:rsidR="0024554E" w:rsidRDefault="0024554E" w:rsidP="0024554E">
      <w:pPr>
        <w:jc w:val="both"/>
      </w:pPr>
    </w:p>
    <w:tbl>
      <w:tblPr>
        <w:tblStyle w:val="TableGrid"/>
        <w:tblW w:w="0" w:type="auto"/>
        <w:tblLook w:val="04A0" w:firstRow="1" w:lastRow="0" w:firstColumn="1" w:lastColumn="0" w:noHBand="0" w:noVBand="1"/>
      </w:tblPr>
      <w:tblGrid>
        <w:gridCol w:w="3681"/>
        <w:gridCol w:w="1843"/>
        <w:gridCol w:w="3402"/>
      </w:tblGrid>
      <w:tr w:rsidR="0024554E" w14:paraId="749D7DB8" w14:textId="77777777" w:rsidTr="006E68C6">
        <w:tc>
          <w:tcPr>
            <w:tcW w:w="3681" w:type="dxa"/>
          </w:tcPr>
          <w:p w14:paraId="10749A00" w14:textId="77777777" w:rsidR="0024554E" w:rsidRPr="002C4E62" w:rsidRDefault="0024554E" w:rsidP="006E68C6">
            <w:pPr>
              <w:rPr>
                <w:b/>
                <w:bCs/>
              </w:rPr>
            </w:pPr>
            <w:r>
              <w:rPr>
                <w:b/>
                <w:bCs/>
              </w:rPr>
              <w:t>Main c</w:t>
            </w:r>
            <w:r w:rsidRPr="002C4E62">
              <w:rPr>
                <w:b/>
                <w:bCs/>
              </w:rPr>
              <w:t>ountry specific data</w:t>
            </w:r>
            <w:r>
              <w:rPr>
                <w:b/>
                <w:bCs/>
              </w:rPr>
              <w:t xml:space="preserve"> used</w:t>
            </w:r>
          </w:p>
        </w:tc>
        <w:tc>
          <w:tcPr>
            <w:tcW w:w="1843" w:type="dxa"/>
          </w:tcPr>
          <w:p w14:paraId="64449E95" w14:textId="77777777" w:rsidR="0024554E" w:rsidRPr="002C4E62" w:rsidRDefault="0024554E" w:rsidP="006E68C6">
            <w:pPr>
              <w:rPr>
                <w:b/>
                <w:bCs/>
              </w:rPr>
            </w:pPr>
            <w:r w:rsidRPr="002C4E62">
              <w:rPr>
                <w:b/>
                <w:bCs/>
              </w:rPr>
              <w:t>JHU</w:t>
            </w:r>
          </w:p>
        </w:tc>
        <w:tc>
          <w:tcPr>
            <w:tcW w:w="3402" w:type="dxa"/>
          </w:tcPr>
          <w:p w14:paraId="378496E4" w14:textId="77777777" w:rsidR="0024554E" w:rsidRPr="002C4E62" w:rsidRDefault="0024554E" w:rsidP="006E68C6">
            <w:pPr>
              <w:rPr>
                <w:b/>
                <w:bCs/>
              </w:rPr>
            </w:pPr>
            <w:r w:rsidRPr="002C4E62">
              <w:rPr>
                <w:b/>
                <w:bCs/>
              </w:rPr>
              <w:t>OWID</w:t>
            </w:r>
          </w:p>
        </w:tc>
      </w:tr>
      <w:tr w:rsidR="0024554E" w14:paraId="31E742F3" w14:textId="77777777" w:rsidTr="006E68C6">
        <w:tc>
          <w:tcPr>
            <w:tcW w:w="3681" w:type="dxa"/>
          </w:tcPr>
          <w:p w14:paraId="58ECF454" w14:textId="77777777" w:rsidR="0024554E" w:rsidRDefault="0024554E" w:rsidP="006E68C6">
            <w:r>
              <w:t xml:space="preserve">Covid-19 deaths from </w:t>
            </w:r>
          </w:p>
        </w:tc>
        <w:tc>
          <w:tcPr>
            <w:tcW w:w="1843" w:type="dxa"/>
          </w:tcPr>
          <w:p w14:paraId="1566175B" w14:textId="77777777" w:rsidR="0024554E" w:rsidRDefault="0024554E" w:rsidP="006E68C6">
            <w:proofErr w:type="spellStart"/>
            <w:r>
              <w:t>deaths_jhu</w:t>
            </w:r>
            <w:proofErr w:type="spellEnd"/>
          </w:p>
        </w:tc>
        <w:tc>
          <w:tcPr>
            <w:tcW w:w="3402" w:type="dxa"/>
          </w:tcPr>
          <w:p w14:paraId="089AB390" w14:textId="77777777" w:rsidR="0024554E" w:rsidRDefault="0024554E" w:rsidP="006E68C6">
            <w:proofErr w:type="spellStart"/>
            <w:r>
              <w:t>deaths_owid</w:t>
            </w:r>
            <w:proofErr w:type="spellEnd"/>
          </w:p>
        </w:tc>
      </w:tr>
      <w:tr w:rsidR="0024554E" w14:paraId="05D9FB77" w14:textId="77777777" w:rsidTr="006E68C6">
        <w:tc>
          <w:tcPr>
            <w:tcW w:w="3681" w:type="dxa"/>
          </w:tcPr>
          <w:p w14:paraId="1000417E" w14:textId="77777777" w:rsidR="0024554E" w:rsidRDefault="0024554E" w:rsidP="006E68C6">
            <w:r>
              <w:t xml:space="preserve">Confirmed cases </w:t>
            </w:r>
          </w:p>
        </w:tc>
        <w:tc>
          <w:tcPr>
            <w:tcW w:w="1843" w:type="dxa"/>
          </w:tcPr>
          <w:p w14:paraId="74DD30BF" w14:textId="77777777" w:rsidR="0024554E" w:rsidRDefault="0024554E" w:rsidP="006E68C6">
            <w:proofErr w:type="spellStart"/>
            <w:r>
              <w:t>confirmed_jhu</w:t>
            </w:r>
            <w:proofErr w:type="spellEnd"/>
          </w:p>
        </w:tc>
        <w:tc>
          <w:tcPr>
            <w:tcW w:w="3402" w:type="dxa"/>
          </w:tcPr>
          <w:p w14:paraId="64A41582" w14:textId="77777777" w:rsidR="0024554E" w:rsidRDefault="0024554E" w:rsidP="006E68C6">
            <w:proofErr w:type="spellStart"/>
            <w:r>
              <w:t>confirmed_owid</w:t>
            </w:r>
            <w:proofErr w:type="spellEnd"/>
          </w:p>
        </w:tc>
      </w:tr>
      <w:tr w:rsidR="0024554E" w14:paraId="59239C25" w14:textId="77777777" w:rsidTr="006E68C6">
        <w:tc>
          <w:tcPr>
            <w:tcW w:w="3681" w:type="dxa"/>
          </w:tcPr>
          <w:p w14:paraId="1690B28A" w14:textId="77777777" w:rsidR="0024554E" w:rsidRDefault="0024554E" w:rsidP="006E68C6">
            <w:r>
              <w:t>Population size at end of series</w:t>
            </w:r>
          </w:p>
        </w:tc>
        <w:tc>
          <w:tcPr>
            <w:tcW w:w="1843" w:type="dxa"/>
          </w:tcPr>
          <w:p w14:paraId="481E1559" w14:textId="77777777" w:rsidR="0024554E" w:rsidRDefault="0024554E" w:rsidP="006E68C6"/>
        </w:tc>
        <w:tc>
          <w:tcPr>
            <w:tcW w:w="3402" w:type="dxa"/>
          </w:tcPr>
          <w:p w14:paraId="4525E088" w14:textId="77777777" w:rsidR="0024554E" w:rsidRDefault="0024554E" w:rsidP="006E68C6">
            <w:r>
              <w:t>population</w:t>
            </w:r>
          </w:p>
        </w:tc>
      </w:tr>
      <w:tr w:rsidR="0024554E" w14:paraId="78C67E8E" w14:textId="77777777" w:rsidTr="006E68C6">
        <w:tc>
          <w:tcPr>
            <w:tcW w:w="3681" w:type="dxa"/>
          </w:tcPr>
          <w:p w14:paraId="462A1002" w14:textId="77777777" w:rsidR="0024554E" w:rsidRDefault="0024554E" w:rsidP="006E68C6">
            <w:r>
              <w:t>Covid-19 tests per million people</w:t>
            </w:r>
          </w:p>
        </w:tc>
        <w:tc>
          <w:tcPr>
            <w:tcW w:w="1843" w:type="dxa"/>
          </w:tcPr>
          <w:p w14:paraId="56B4EB07" w14:textId="77777777" w:rsidR="0024554E" w:rsidRDefault="0024554E" w:rsidP="006E68C6"/>
        </w:tc>
        <w:tc>
          <w:tcPr>
            <w:tcW w:w="3402" w:type="dxa"/>
          </w:tcPr>
          <w:p w14:paraId="75A93E43" w14:textId="77777777" w:rsidR="0024554E" w:rsidRDefault="0024554E" w:rsidP="006E68C6">
            <w:r>
              <w:t>testing</w:t>
            </w:r>
          </w:p>
        </w:tc>
      </w:tr>
      <w:tr w:rsidR="0024554E" w14:paraId="3843EEA9" w14:textId="77777777" w:rsidTr="006E68C6">
        <w:tc>
          <w:tcPr>
            <w:tcW w:w="3681" w:type="dxa"/>
          </w:tcPr>
          <w:p w14:paraId="71F21547" w14:textId="77777777" w:rsidR="0024554E" w:rsidRDefault="0024554E" w:rsidP="006E68C6">
            <w:r>
              <w:t>Stringency of measures</w:t>
            </w:r>
          </w:p>
        </w:tc>
        <w:tc>
          <w:tcPr>
            <w:tcW w:w="1843" w:type="dxa"/>
          </w:tcPr>
          <w:p w14:paraId="6F274332" w14:textId="77777777" w:rsidR="0024554E" w:rsidRDefault="0024554E" w:rsidP="006E68C6"/>
        </w:tc>
        <w:tc>
          <w:tcPr>
            <w:tcW w:w="3402" w:type="dxa"/>
          </w:tcPr>
          <w:p w14:paraId="5049BF7D" w14:textId="77777777" w:rsidR="0024554E" w:rsidRDefault="0024554E" w:rsidP="006E68C6">
            <w:r>
              <w:t>stringency</w:t>
            </w:r>
          </w:p>
        </w:tc>
      </w:tr>
      <w:tr w:rsidR="0024554E" w14:paraId="40480BB7" w14:textId="77777777" w:rsidTr="006E68C6">
        <w:tc>
          <w:tcPr>
            <w:tcW w:w="3681" w:type="dxa"/>
          </w:tcPr>
          <w:p w14:paraId="2127917A" w14:textId="77777777" w:rsidR="0024554E" w:rsidRDefault="0024554E" w:rsidP="006E68C6">
            <w:r>
              <w:t xml:space="preserve">Other country indicators </w:t>
            </w:r>
          </w:p>
        </w:tc>
        <w:tc>
          <w:tcPr>
            <w:tcW w:w="1843" w:type="dxa"/>
          </w:tcPr>
          <w:p w14:paraId="0604C51F" w14:textId="77777777" w:rsidR="0024554E" w:rsidRDefault="0024554E" w:rsidP="006E68C6"/>
        </w:tc>
        <w:tc>
          <w:tcPr>
            <w:tcW w:w="3402" w:type="dxa"/>
          </w:tcPr>
          <w:p w14:paraId="000AFAE6" w14:textId="77777777" w:rsidR="0024554E" w:rsidRDefault="0024554E" w:rsidP="006E68C6">
            <w:proofErr w:type="spellStart"/>
            <w:r>
              <w:t>population_density</w:t>
            </w:r>
            <w:proofErr w:type="spellEnd"/>
          </w:p>
        </w:tc>
      </w:tr>
      <w:tr w:rsidR="0024554E" w14:paraId="701C46A6" w14:textId="77777777" w:rsidTr="006E68C6">
        <w:tc>
          <w:tcPr>
            <w:tcW w:w="3681" w:type="dxa"/>
          </w:tcPr>
          <w:p w14:paraId="26F6543C" w14:textId="77777777" w:rsidR="0024554E" w:rsidRDefault="0024554E" w:rsidP="006E68C6"/>
        </w:tc>
        <w:tc>
          <w:tcPr>
            <w:tcW w:w="1843" w:type="dxa"/>
          </w:tcPr>
          <w:p w14:paraId="530A405C" w14:textId="77777777" w:rsidR="0024554E" w:rsidRDefault="0024554E" w:rsidP="006E68C6"/>
        </w:tc>
        <w:tc>
          <w:tcPr>
            <w:tcW w:w="3402" w:type="dxa"/>
          </w:tcPr>
          <w:p w14:paraId="4B53FCF6" w14:textId="77777777" w:rsidR="0024554E" w:rsidRDefault="0024554E" w:rsidP="006E68C6">
            <w:proofErr w:type="spellStart"/>
            <w:r>
              <w:t>gdp_per_capita</w:t>
            </w:r>
            <w:proofErr w:type="spellEnd"/>
          </w:p>
        </w:tc>
      </w:tr>
    </w:tbl>
    <w:p w14:paraId="07CF53FB" w14:textId="418E30DA" w:rsidR="0024554E" w:rsidRDefault="0024554E" w:rsidP="0024554E"/>
    <w:p w14:paraId="06F4F8C9" w14:textId="7EF8E579" w:rsidR="007C5044" w:rsidRDefault="007C5044" w:rsidP="0024554E"/>
    <w:p w14:paraId="2D88447A" w14:textId="77777777" w:rsidR="007C5044" w:rsidRDefault="007C5044" w:rsidP="0024554E"/>
    <w:p w14:paraId="3A348FEC" w14:textId="3DB76446" w:rsidR="003A0EFF" w:rsidRPr="009C74B5" w:rsidRDefault="003A0EFF" w:rsidP="0024554E">
      <w:pPr>
        <w:jc w:val="both"/>
        <w:rPr>
          <w:b/>
          <w:bCs/>
        </w:rPr>
      </w:pPr>
      <w:r>
        <w:rPr>
          <w:b/>
          <w:bCs/>
        </w:rPr>
        <w:t xml:space="preserve">Data cleaning and </w:t>
      </w:r>
      <w:r w:rsidR="00AF0ADB">
        <w:rPr>
          <w:b/>
          <w:bCs/>
        </w:rPr>
        <w:t>smoothing</w:t>
      </w:r>
    </w:p>
    <w:p w14:paraId="56183608" w14:textId="77777777" w:rsidR="003A0EFF" w:rsidRDefault="003A0EFF" w:rsidP="0024554E">
      <w:pPr>
        <w:jc w:val="both"/>
      </w:pPr>
    </w:p>
    <w:p w14:paraId="37D57975" w14:textId="44E5AD42" w:rsidR="0024554E" w:rsidRDefault="0024554E" w:rsidP="0024554E">
      <w:pPr>
        <w:jc w:val="both"/>
      </w:pPr>
      <w:r>
        <w:t xml:space="preserve">The time series data were restricted to a common starting point (JHU data starts 22 days later) and realigned by one day, to remove the main temporal offsets in reporting, deleting the last </w:t>
      </w:r>
      <w:r>
        <w:lastRenderedPageBreak/>
        <w:t>day of the JHU data so that the time series are the same length. The end point of the analysis for the paper was set as Friday Oct 9</w:t>
      </w:r>
      <w:r w:rsidRPr="002F4B8E">
        <w:rPr>
          <w:vertAlign w:val="superscript"/>
        </w:rPr>
        <w:t>th</w:t>
      </w:r>
      <w:r>
        <w:t xml:space="preserve"> 2020.</w:t>
      </w:r>
    </w:p>
    <w:p w14:paraId="13A15CF7" w14:textId="77777777" w:rsidR="0024554E" w:rsidRDefault="0024554E" w:rsidP="0024554E">
      <w:pPr>
        <w:jc w:val="both"/>
      </w:pPr>
    </w:p>
    <w:p w14:paraId="307832F1" w14:textId="77777777" w:rsidR="0024554E" w:rsidRDefault="0024554E" w:rsidP="0024554E">
      <w:pPr>
        <w:jc w:val="both"/>
      </w:pPr>
      <w:r>
        <w:t xml:space="preserve">The countries covered by the two databases are different. The JHU data set has state and regionally resolved information for some countries like Australia, Canada, China, Denmark, France, Netherlands and United Kingdom (with the USA resolved at state level in a separate file). We summed these entries to restrict our analysis to the national level. We then created translations for discrepancies between country names and reduced the country names to a single common string. Of the 212 countries in the OWID national country base and 274 regional entries in JHU dataset, 186 commonly identified countries were extracted: which we term </w:t>
      </w:r>
      <w:proofErr w:type="spellStart"/>
      <w:r>
        <w:t>common_countries</w:t>
      </w:r>
      <w:proofErr w:type="spellEnd"/>
      <w:r>
        <w:t xml:space="preserve"> in what follows. We further restricted most of our analysis to countries with levels of epidemic infection large enough to avoid large fluctuations associated with low numbers of individuals: we defined these larger epidemic countries (</w:t>
      </w:r>
      <w:proofErr w:type="spellStart"/>
      <w:r>
        <w:t>bcountries</w:t>
      </w:r>
      <w:proofErr w:type="spellEnd"/>
      <w:r>
        <w:t xml:space="preserve">) as </w:t>
      </w:r>
      <w:proofErr w:type="spellStart"/>
      <w:r>
        <w:t>common_countries</w:t>
      </w:r>
      <w:proofErr w:type="spellEnd"/>
      <w:r>
        <w:t xml:space="preserve"> with both greater than or equal to 100 Covid-19 cumulative deaths recorded and a minimum daily death rate of 0.5 per day per million inhabitants (this would be 1 death per day for a country with 2 million inhabitants). As of October 9</w:t>
      </w:r>
      <w:r w:rsidRPr="005A194B">
        <w:rPr>
          <w:vertAlign w:val="superscript"/>
        </w:rPr>
        <w:t>th</w:t>
      </w:r>
      <w:r>
        <w:t xml:space="preserve"> there were 81 countries with such larger epidemics.</w:t>
      </w:r>
    </w:p>
    <w:p w14:paraId="0E471EC5" w14:textId="77777777" w:rsidR="0024554E" w:rsidRDefault="0024554E" w:rsidP="0024554E">
      <w:pPr>
        <w:jc w:val="both"/>
      </w:pPr>
    </w:p>
    <w:p w14:paraId="59742F86" w14:textId="77777777" w:rsidR="0024554E" w:rsidRDefault="0024554E" w:rsidP="0024554E">
      <w:pPr>
        <w:jc w:val="both"/>
      </w:pPr>
      <w:r>
        <w:t>The data were then processed for reporting backlogs/corrections and weekly periodicities. The weekly periodicity (stemming from weekly work patterns) were smoothed as is standard using a rolling 7-day average. Significant reporting backlogs/corrections were recognized as departures of more than 2</w:t>
      </w:r>
      <m:oMath>
        <m:r>
          <w:rPr>
            <w:rFonts w:ascii="Cambria Math" w:hAnsi="Cambria Math"/>
          </w:rPr>
          <m:t>σ</m:t>
        </m:r>
      </m:oMath>
      <w:r>
        <w:t xml:space="preserve"> from the mean for the unsmoothed data of the last 7 days or more than </w:t>
      </w:r>
      <m:oMath>
        <m:f>
          <m:fPr>
            <m:ctrlPr>
              <w:ins w:id="66" w:author="Norman Packard" w:date="2020-10-10T22:24:00Z">
                <w:rPr>
                  <w:rFonts w:ascii="Cambria Math" w:hAnsi="Cambria Math"/>
                  <w:i/>
                </w:rPr>
              </w:ins>
            </m:ctrlPr>
          </m:fPr>
          <m:num>
            <m:r>
              <w:rPr>
                <w:rFonts w:ascii="Cambria Math" w:hAnsi="Cambria Math"/>
              </w:rPr>
              <m:t>2</m:t>
            </m:r>
          </m:num>
          <m:den>
            <m:r>
              <w:rPr>
                <w:rFonts w:ascii="Cambria Math" w:hAnsi="Cambria Math"/>
              </w:rPr>
              <m:t>7</m:t>
            </m:r>
          </m:den>
        </m:f>
        <m:r>
          <w:rPr>
            <w:rFonts w:ascii="Cambria Math" w:hAnsi="Cambria Math"/>
          </w:rPr>
          <m:t>σ</m:t>
        </m:r>
      </m:oMath>
      <w:r>
        <w:rPr>
          <w:rFonts w:eastAsiaTheme="minorEastAsia"/>
        </w:rPr>
        <w:t xml:space="preserve"> for the smoothed data. </w:t>
      </w:r>
      <w:r>
        <w:t>We assumed that all country data is correct and accurate in cumulative content, but that significant reporting delays and revisions can occur.</w:t>
      </w:r>
    </w:p>
    <w:p w14:paraId="59501E37" w14:textId="77777777" w:rsidR="0024554E" w:rsidRDefault="0024554E" w:rsidP="0024554E">
      <w:pPr>
        <w:jc w:val="both"/>
      </w:pPr>
    </w:p>
    <w:p w14:paraId="55780341" w14:textId="3CD5487A" w:rsidR="004943D1" w:rsidRPr="009C74B5" w:rsidRDefault="004943D1" w:rsidP="003A0EFF">
      <w:pPr>
        <w:jc w:val="both"/>
        <w:rPr>
          <w:b/>
          <w:bCs/>
        </w:rPr>
      </w:pPr>
      <w:r>
        <w:rPr>
          <w:b/>
          <w:bCs/>
        </w:rPr>
        <w:t>Testing data and testing corrections</w:t>
      </w:r>
    </w:p>
    <w:p w14:paraId="41C0AC32" w14:textId="77777777" w:rsidR="004943D1" w:rsidRDefault="004943D1" w:rsidP="003A0EFF">
      <w:pPr>
        <w:jc w:val="both"/>
      </w:pPr>
    </w:p>
    <w:p w14:paraId="721C9CBA" w14:textId="1CD93FF9" w:rsidR="003A0EFF" w:rsidRDefault="0024554E" w:rsidP="003A0EFF">
      <w:pPr>
        <w:jc w:val="both"/>
      </w:pPr>
      <w:r>
        <w:t>Next the sporadic testing data in the OWID database (</w:t>
      </w:r>
      <w:proofErr w:type="spellStart"/>
      <w:r w:rsidRPr="00CE23F1">
        <w:t>new_tests_smoothed_per_thousand</w:t>
      </w:r>
      <w:proofErr w:type="spellEnd"/>
      <w:r>
        <w:t xml:space="preserve">) was </w:t>
      </w:r>
      <w:proofErr w:type="spellStart"/>
      <w:r>
        <w:t>analyzed</w:t>
      </w:r>
      <w:proofErr w:type="spellEnd"/>
      <w:r>
        <w:t xml:space="preserve"> and smoothed, by performing a piecewise linear fit. This appears better suited to the dynamics of testing capacity ramp up than higher order spline fitting, and also serves as a more stringent test of the potential impact of linearities in testing dynamics on the phenomena of long linear phases that we seek to clarify. We also introduced a ubiquitous small background level of testing (whether by unambiguous symptoms or laboratory tests) which all countries have access to prior to ramping up from a common time point (day 50 after Jan 22) to the first reported testing capacity. This corresponds to an assumed capacity of 10 per million, or 1000 tests per day for a country with 100 million inhabitants. A simple proportional correction of the confirmed cases per million in the population is to divide the reported numbers by a factor proportional to the number of tests per 1000 inhabitants per day, but this is an over estimate of the required correction since the percentage of confirmed cases saturates with sufficient testing.    …</w:t>
      </w:r>
    </w:p>
    <w:p w14:paraId="71021DC2" w14:textId="793C7F94" w:rsidR="003A0EFF" w:rsidRDefault="003A0EFF" w:rsidP="003A0EFF">
      <w:pPr>
        <w:jc w:val="both"/>
      </w:pPr>
    </w:p>
    <w:p w14:paraId="20F74462" w14:textId="230DC7FF" w:rsidR="003A0EFF" w:rsidRPr="009C74B5" w:rsidRDefault="00AF0ADB" w:rsidP="003A0EFF">
      <w:pPr>
        <w:jc w:val="both"/>
        <w:rPr>
          <w:b/>
          <w:bCs/>
        </w:rPr>
      </w:pPr>
      <w:r>
        <w:rPr>
          <w:b/>
          <w:bCs/>
        </w:rPr>
        <w:t xml:space="preserve">Country filtering </w:t>
      </w:r>
      <w:proofErr w:type="spellStart"/>
      <w:r w:rsidR="003A0EFF">
        <w:rPr>
          <w:b/>
          <w:bCs/>
        </w:rPr>
        <w:t>Filtering</w:t>
      </w:r>
      <w:proofErr w:type="spellEnd"/>
      <w:r w:rsidR="003A0EFF">
        <w:rPr>
          <w:b/>
          <w:bCs/>
        </w:rPr>
        <w:t xml:space="preserve"> </w:t>
      </w:r>
    </w:p>
    <w:p w14:paraId="3D585B6D" w14:textId="77777777" w:rsidR="0024554E" w:rsidRDefault="0024554E" w:rsidP="0024554E"/>
    <w:p w14:paraId="29DD2B48" w14:textId="77777777" w:rsidR="003A0EFF" w:rsidRPr="00176998" w:rsidRDefault="003A0EFF" w:rsidP="003A0EFF">
      <w:r w:rsidRPr="00D06DEB">
        <w:rPr>
          <w:noProof/>
        </w:rPr>
        <w:lastRenderedPageBreak/>
        <w:drawing>
          <wp:inline distT="0" distB="0" distL="0" distR="0" wp14:anchorId="272F266D" wp14:editId="56E1F87E">
            <wp:extent cx="5727700" cy="3710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710305"/>
                    </a:xfrm>
                    <a:prstGeom prst="rect">
                      <a:avLst/>
                    </a:prstGeom>
                  </pic:spPr>
                </pic:pic>
              </a:graphicData>
            </a:graphic>
          </wp:inline>
        </w:drawing>
      </w:r>
    </w:p>
    <w:p w14:paraId="24D236C9" w14:textId="77777777" w:rsidR="003A0EFF" w:rsidRDefault="003A0EFF" w:rsidP="003A0EFF">
      <w:pPr>
        <w:jc w:val="center"/>
      </w:pPr>
    </w:p>
    <w:p w14:paraId="2F8C7764" w14:textId="71A56002" w:rsidR="003A0EFF" w:rsidRPr="00F24362" w:rsidRDefault="003A0EFF" w:rsidP="003A0EFF">
      <w:pPr>
        <w:jc w:val="center"/>
        <w:rPr>
          <w:sz w:val="22"/>
          <w:szCs w:val="22"/>
        </w:rPr>
      </w:pPr>
      <w:r w:rsidRPr="00F24362">
        <w:rPr>
          <w:b/>
          <w:bCs/>
          <w:sz w:val="22"/>
          <w:szCs w:val="22"/>
        </w:rPr>
        <w:t>Table S4a Common countries.</w:t>
      </w:r>
      <w:r w:rsidRPr="00F24362">
        <w:rPr>
          <w:sz w:val="22"/>
          <w:szCs w:val="22"/>
        </w:rPr>
        <w:t xml:space="preserve"> Table of 18</w:t>
      </w:r>
      <w:r w:rsidR="006E68C6">
        <w:rPr>
          <w:sz w:val="22"/>
          <w:szCs w:val="22"/>
        </w:rPr>
        <w:t>7</w:t>
      </w:r>
      <w:r w:rsidRPr="00F24362">
        <w:rPr>
          <w:sz w:val="22"/>
          <w:szCs w:val="22"/>
        </w:rPr>
        <w:t xml:space="preserve"> Countries in both JHU and OWID Databases</w:t>
      </w:r>
    </w:p>
    <w:p w14:paraId="3ACCFDE9" w14:textId="77777777" w:rsidR="003A0EFF" w:rsidRDefault="003A0EFF" w:rsidP="003A0EFF"/>
    <w:p w14:paraId="6535B187" w14:textId="69BED05A" w:rsidR="003A0EFF" w:rsidRDefault="00FD7B39" w:rsidP="003A0EFF">
      <w:pPr>
        <w:jc w:val="center"/>
      </w:pPr>
      <w:r w:rsidRPr="00FD7B39">
        <w:rPr>
          <w:noProof/>
        </w:rPr>
        <w:t xml:space="preserve"> </w:t>
      </w:r>
      <w:r w:rsidRPr="00FD7B39">
        <w:rPr>
          <w:noProof/>
        </w:rPr>
        <w:drawing>
          <wp:inline distT="0" distB="0" distL="0" distR="0" wp14:anchorId="33CC8E50" wp14:editId="3690C21C">
            <wp:extent cx="4348614" cy="15678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2718" cy="1569295"/>
                    </a:xfrm>
                    <a:prstGeom prst="rect">
                      <a:avLst/>
                    </a:prstGeom>
                  </pic:spPr>
                </pic:pic>
              </a:graphicData>
            </a:graphic>
          </wp:inline>
        </w:drawing>
      </w:r>
    </w:p>
    <w:p w14:paraId="57E878BC" w14:textId="77777777" w:rsidR="003A0EFF" w:rsidRDefault="003A0EFF" w:rsidP="003A0EFF">
      <w:pPr>
        <w:jc w:val="center"/>
      </w:pPr>
    </w:p>
    <w:p w14:paraId="0C6CA555" w14:textId="55C397B3" w:rsidR="003A0EFF" w:rsidRPr="00F24362" w:rsidRDefault="003A0EFF" w:rsidP="003A0EFF">
      <w:pPr>
        <w:rPr>
          <w:sz w:val="22"/>
          <w:szCs w:val="22"/>
        </w:rPr>
      </w:pPr>
      <w:r w:rsidRPr="00F24362">
        <w:rPr>
          <w:b/>
          <w:bCs/>
          <w:sz w:val="22"/>
          <w:szCs w:val="22"/>
        </w:rPr>
        <w:t>Table S4b Big epidemic countries.</w:t>
      </w:r>
      <w:r w:rsidRPr="00F24362">
        <w:rPr>
          <w:sz w:val="22"/>
          <w:szCs w:val="22"/>
        </w:rPr>
        <w:t xml:space="preserve"> Table of 8</w:t>
      </w:r>
      <w:r w:rsidR="00DB4722">
        <w:rPr>
          <w:sz w:val="22"/>
          <w:szCs w:val="22"/>
        </w:rPr>
        <w:t>3</w:t>
      </w:r>
      <w:r w:rsidRPr="00F24362">
        <w:rPr>
          <w:sz w:val="22"/>
          <w:szCs w:val="22"/>
        </w:rPr>
        <w:t xml:space="preserve"> Countries with Major Epidemic in both JHU and OWID Databases</w:t>
      </w:r>
    </w:p>
    <w:p w14:paraId="3F0F69F9" w14:textId="77777777" w:rsidR="003A0EFF" w:rsidRDefault="003A0EFF" w:rsidP="003A0EFF"/>
    <w:p w14:paraId="4D6142DC" w14:textId="152DC4AC" w:rsidR="003A0EFF" w:rsidRDefault="00DB4722" w:rsidP="003A0EFF">
      <w:pPr>
        <w:jc w:val="center"/>
      </w:pPr>
      <w:r w:rsidRPr="00DB4722">
        <w:rPr>
          <w:noProof/>
        </w:rPr>
        <w:t xml:space="preserve"> </w:t>
      </w:r>
      <w:r w:rsidRPr="00DB4722">
        <w:rPr>
          <w:noProof/>
        </w:rPr>
        <w:drawing>
          <wp:inline distT="0" distB="0" distL="0" distR="0" wp14:anchorId="5E651F7C" wp14:editId="2EDE975B">
            <wp:extent cx="4338955" cy="1370475"/>
            <wp:effectExtent l="0" t="0" r="444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8614" cy="1383001"/>
                    </a:xfrm>
                    <a:prstGeom prst="rect">
                      <a:avLst/>
                    </a:prstGeom>
                  </pic:spPr>
                </pic:pic>
              </a:graphicData>
            </a:graphic>
          </wp:inline>
        </w:drawing>
      </w:r>
    </w:p>
    <w:p w14:paraId="274EBDC0" w14:textId="77777777" w:rsidR="003A0EFF" w:rsidRDefault="003A0EFF" w:rsidP="003A0EFF"/>
    <w:p w14:paraId="12D241B3" w14:textId="30E3BAF8" w:rsidR="003A0EFF" w:rsidRPr="00F24362" w:rsidRDefault="003A0EFF" w:rsidP="003A0EFF">
      <w:pPr>
        <w:rPr>
          <w:sz w:val="22"/>
          <w:szCs w:val="22"/>
        </w:rPr>
      </w:pPr>
      <w:r w:rsidRPr="00F24362">
        <w:rPr>
          <w:b/>
          <w:bCs/>
          <w:sz w:val="22"/>
          <w:szCs w:val="22"/>
        </w:rPr>
        <w:t>Table S4c Big long epidemic countries.</w:t>
      </w:r>
      <w:r>
        <w:rPr>
          <w:sz w:val="22"/>
          <w:szCs w:val="22"/>
        </w:rPr>
        <w:t xml:space="preserve"> </w:t>
      </w:r>
      <w:r w:rsidRPr="00F24362">
        <w:rPr>
          <w:sz w:val="22"/>
          <w:szCs w:val="22"/>
        </w:rPr>
        <w:t>Table of 6</w:t>
      </w:r>
      <w:r w:rsidR="00DB4722">
        <w:rPr>
          <w:sz w:val="22"/>
          <w:szCs w:val="22"/>
        </w:rPr>
        <w:t>8</w:t>
      </w:r>
      <w:r w:rsidRPr="00F24362">
        <w:rPr>
          <w:sz w:val="22"/>
          <w:szCs w:val="22"/>
        </w:rPr>
        <w:t xml:space="preserve"> Countries with long Major Epidemic in both JHU and OWID Databases</w:t>
      </w:r>
    </w:p>
    <w:p w14:paraId="66D35C71" w14:textId="77777777" w:rsidR="003A0EFF" w:rsidRDefault="003A0EFF" w:rsidP="0024554E">
      <w:pPr>
        <w:jc w:val="both"/>
        <w:rPr>
          <w:b/>
          <w:bCs/>
        </w:rPr>
      </w:pPr>
    </w:p>
    <w:p w14:paraId="5024ABBC" w14:textId="77777777" w:rsidR="003A0EFF" w:rsidRDefault="003A0EFF" w:rsidP="0024554E">
      <w:pPr>
        <w:jc w:val="both"/>
        <w:rPr>
          <w:b/>
          <w:bCs/>
        </w:rPr>
      </w:pPr>
    </w:p>
    <w:p w14:paraId="3A9D3671" w14:textId="6A52F2C2" w:rsidR="00AF0ADB" w:rsidRDefault="00AF0ADB" w:rsidP="0024554E">
      <w:pPr>
        <w:jc w:val="both"/>
        <w:rPr>
          <w:b/>
          <w:bCs/>
        </w:rPr>
      </w:pPr>
      <w:r>
        <w:rPr>
          <w:b/>
          <w:bCs/>
        </w:rPr>
        <w:lastRenderedPageBreak/>
        <w:t>Data alignment and scaling</w:t>
      </w:r>
    </w:p>
    <w:p w14:paraId="41E9BFE5" w14:textId="77777777" w:rsidR="00AF0ADB" w:rsidRDefault="00AF0ADB" w:rsidP="0024554E">
      <w:pPr>
        <w:jc w:val="both"/>
        <w:rPr>
          <w:b/>
          <w:bCs/>
        </w:rPr>
      </w:pPr>
    </w:p>
    <w:p w14:paraId="3599B4C9" w14:textId="734FCB4C" w:rsidR="0024554E" w:rsidRPr="003B0E83" w:rsidRDefault="0024554E" w:rsidP="0024554E">
      <w:pPr>
        <w:jc w:val="both"/>
      </w:pPr>
      <w:r w:rsidRPr="003B0E83">
        <w:t>In order to systematic</w:t>
      </w:r>
      <w:r w:rsidR="00AF0ADB">
        <w:t xml:space="preserve">ally </w:t>
      </w:r>
      <w:proofErr w:type="spellStart"/>
      <w:r w:rsidR="00AF0ADB">
        <w:t>analyze</w:t>
      </w:r>
      <w:proofErr w:type="spellEnd"/>
      <w:r w:rsidRPr="003B0E83">
        <w:t xml:space="preserve"> responses</w:t>
      </w:r>
      <w:r w:rsidR="00AF0ADB">
        <w:t xml:space="preserve"> (e.g. with FPCA and clustering, as described in the main text)</w:t>
      </w:r>
      <w:r w:rsidRPr="003B0E83">
        <w:t>, country specific differences in both the temporal start of the infection and its magnitude should be factored out. The temporal alignment of curves is relatively standard, as employed</w:t>
      </w:r>
      <w:r>
        <w:t>,</w:t>
      </w:r>
      <w:r w:rsidRPr="003B0E83">
        <w:t xml:space="preserve"> for example</w:t>
      </w:r>
      <w:r>
        <w:t>,</w:t>
      </w:r>
      <w:r w:rsidRPr="003B0E83">
        <w:t xml:space="preserve"> in the OWID dashboard tool</w:t>
      </w:r>
      <w:r>
        <w:t xml:space="preserve"> </w:t>
      </w:r>
      <w:r>
        <w:fldChar w:fldCharType="begin"/>
      </w:r>
      <w:r w:rsidR="007C5044">
        <w:instrText xml:space="preserve"> ADDIN EN.CITE &lt;EndNote&gt;&lt;Cite&gt;&lt;Author&gt;Roser&lt;/Author&gt;&lt;Year&gt;2020&lt;/Year&gt;&lt;RecNum&gt;4&lt;/RecNum&gt;&lt;DisplayText&gt;[43]&lt;/DisplayText&gt;&lt;record&gt;&lt;rec-number&gt;4&lt;/rec-number&gt;&lt;foreign-keys&gt;&lt;key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instrText>
      </w:r>
      <w:r>
        <w:fldChar w:fldCharType="separate"/>
      </w:r>
      <w:r w:rsidR="007C5044">
        <w:rPr>
          <w:noProof/>
        </w:rPr>
        <w:t>[43]</w:t>
      </w:r>
      <w:r>
        <w:fldChar w:fldCharType="end"/>
      </w:r>
      <w:r w:rsidRPr="003B0E83">
        <w:t>:  we synchronized the time axis to start at a common low but significant level (10) of resulting deaths.</w:t>
      </w:r>
      <w:r>
        <w:t xml:space="preserve"> On the vertical axis, although much of the  large differences in the numbers of cases and deaths in different countries can be normalized relative to population size, reporting counts in cases and deaths per million, it is also useful in comparing curve shapes to completely rescale the epidemics by their curve maxima, to eliminate variations in the magnitude of the curves from the shape clustering. </w:t>
      </w:r>
    </w:p>
    <w:p w14:paraId="6011DE55" w14:textId="77777777" w:rsidR="004943D1" w:rsidRDefault="004943D1" w:rsidP="0024554E"/>
    <w:p w14:paraId="55E4544F" w14:textId="77777777" w:rsidR="004943D1" w:rsidRDefault="004943D1" w:rsidP="004943D1">
      <w:pPr>
        <w:pStyle w:val="Heading2"/>
      </w:pPr>
      <w:r>
        <w:t>FPCA and Clustering</w:t>
      </w:r>
    </w:p>
    <w:p w14:paraId="4FC4D2CA" w14:textId="77777777" w:rsidR="004943D1" w:rsidRDefault="004943D1" w:rsidP="004943D1">
      <w:pPr>
        <w:pStyle w:val="Heading2"/>
      </w:pPr>
    </w:p>
    <w:p w14:paraId="4CD773C9" w14:textId="77777777" w:rsidR="004943D1" w:rsidRPr="00EB7F90" w:rsidRDefault="004943D1" w:rsidP="004943D1">
      <w:pPr>
        <w:jc w:val="both"/>
        <w:rPr>
          <w:highlight w:val="yellow"/>
        </w:rPr>
      </w:pPr>
      <w:r>
        <w:rPr>
          <w:highlight w:val="yellow"/>
        </w:rPr>
        <w:t>We</w:t>
      </w:r>
    </w:p>
    <w:p w14:paraId="0081CF26" w14:textId="22D1453E" w:rsidR="004943D1" w:rsidRDefault="004943D1" w:rsidP="004943D1">
      <w:pPr>
        <w:jc w:val="both"/>
      </w:pPr>
      <w:r w:rsidRPr="00EB7F90">
        <w:rPr>
          <w:highlight w:val="yellow"/>
        </w:rPr>
        <w:t>can be arranged in 2D using an enhanced principal component analysis and ordered effectively into 4 clusters (details are provided in the SI) as shown in Figure 2a-c. This clustering in profiles is similar in both the daily deaths data and the confirmed cases data: for more details see SI. The principal component profiles capture the dominant forms present in the temporal dynamics, and the main departures from them and are shown in Figure 2e. Note the dominant (first) principal component with a prolonged epidemic atypical in conventional modelling. Other principal components capture pronounced second waves. These phenomena are robust to various linear and nonlinear assumptions about the relationship between observed and actual cases, as mediated by country specific data on the amount of testing; Figure 2e shows principal components computed for several different maps from observed to actual data (see the SI for more details).  .</w:t>
      </w:r>
    </w:p>
    <w:p w14:paraId="5799FE4E" w14:textId="329C82DF" w:rsidR="004943D1" w:rsidRDefault="004943D1" w:rsidP="004943D1">
      <w:pPr>
        <w:pStyle w:val="Heading2"/>
      </w:pPr>
    </w:p>
    <w:p w14:paraId="3955866B" w14:textId="6B1B707D" w:rsidR="004943D1" w:rsidRDefault="004943D1" w:rsidP="004943D1">
      <w:pPr>
        <w:rPr>
          <w:b/>
          <w:bCs/>
        </w:rPr>
      </w:pPr>
      <w:r>
        <w:rPr>
          <w:b/>
          <w:bCs/>
        </w:rPr>
        <w:t>Consensus clustering</w:t>
      </w:r>
    </w:p>
    <w:p w14:paraId="16B766F8" w14:textId="691CD3E8" w:rsidR="004943D1" w:rsidRDefault="004943D1" w:rsidP="004943D1">
      <w:r>
        <w:rPr>
          <w:b/>
          <w:bCs/>
        </w:rPr>
        <w:t>…</w:t>
      </w:r>
    </w:p>
    <w:p w14:paraId="11FA5336" w14:textId="77777777" w:rsidR="004943D1" w:rsidRPr="004943D1" w:rsidRDefault="004943D1" w:rsidP="004943D1"/>
    <w:p w14:paraId="7AD214CA" w14:textId="77777777" w:rsidR="0024554E" w:rsidRDefault="0024554E" w:rsidP="0024554E"/>
    <w:p w14:paraId="25383E49" w14:textId="77777777" w:rsidR="0024554E" w:rsidRDefault="0024554E" w:rsidP="0024554E"/>
    <w:p w14:paraId="69BD81CE" w14:textId="7310D49A" w:rsidR="0024554E" w:rsidRPr="0024554E" w:rsidRDefault="0024554E" w:rsidP="009C74B5">
      <w:pPr>
        <w:pStyle w:val="Heading2"/>
      </w:pPr>
      <w:r>
        <w:t>Models</w:t>
      </w:r>
    </w:p>
    <w:p w14:paraId="1060CD7F" w14:textId="77777777" w:rsidR="00545522" w:rsidRDefault="00545522"/>
    <w:p w14:paraId="5FC604B5" w14:textId="3CE69D30" w:rsidR="00545522" w:rsidRDefault="00545522" w:rsidP="00021AD8">
      <w:pPr>
        <w:jc w:val="both"/>
      </w:pPr>
      <w:r>
        <w:t xml:space="preserve">The family of models explored </w:t>
      </w:r>
      <w:r w:rsidR="00E838A3">
        <w:t>in this work</w:t>
      </w:r>
      <w:r>
        <w:t xml:space="preserve"> are </w:t>
      </w:r>
      <w:r w:rsidR="00E838A3">
        <w:t xml:space="preserve">presented in Table S1 and Fig. S1. They are </w:t>
      </w:r>
      <w:r>
        <w:t>set up with a common set of base parameters, allowing comparison between different models.</w:t>
      </w:r>
    </w:p>
    <w:tbl>
      <w:tblPr>
        <w:tblStyle w:val="TableGrid"/>
        <w:tblW w:w="0" w:type="auto"/>
        <w:tblLook w:val="04A0" w:firstRow="1" w:lastRow="0" w:firstColumn="1" w:lastColumn="0" w:noHBand="0" w:noVBand="1"/>
      </w:tblPr>
      <w:tblGrid>
        <w:gridCol w:w="1555"/>
        <w:gridCol w:w="2949"/>
        <w:gridCol w:w="2154"/>
        <w:gridCol w:w="2352"/>
      </w:tblGrid>
      <w:tr w:rsidR="00E838A3" w14:paraId="0B2C056A" w14:textId="77777777" w:rsidTr="00E838A3">
        <w:tc>
          <w:tcPr>
            <w:tcW w:w="1555" w:type="dxa"/>
          </w:tcPr>
          <w:p w14:paraId="26C16732" w14:textId="4973E8BB" w:rsidR="00E838A3" w:rsidRDefault="00E838A3" w:rsidP="00E838A3">
            <w:r>
              <w:t>Standard</w:t>
            </w:r>
          </w:p>
        </w:tc>
        <w:tc>
          <w:tcPr>
            <w:tcW w:w="2949" w:type="dxa"/>
          </w:tcPr>
          <w:p w14:paraId="06744899" w14:textId="277C107B" w:rsidR="00E838A3" w:rsidRDefault="00E838A3" w:rsidP="00E838A3">
            <w:r>
              <w:t>Cautioned Susceptibles C</w:t>
            </w:r>
          </w:p>
        </w:tc>
        <w:tc>
          <w:tcPr>
            <w:tcW w:w="2154" w:type="dxa"/>
          </w:tcPr>
          <w:p w14:paraId="664394A0" w14:textId="69AA359C" w:rsidR="00E838A3" w:rsidRDefault="00E838A3" w:rsidP="00E838A3">
            <w:r>
              <w:t>Full Caution   C</w:t>
            </w:r>
          </w:p>
        </w:tc>
        <w:tc>
          <w:tcPr>
            <w:tcW w:w="2352" w:type="dxa"/>
          </w:tcPr>
          <w:p w14:paraId="49A99E55" w14:textId="21314146" w:rsidR="00E838A3" w:rsidRDefault="00E838A3" w:rsidP="00E838A3">
            <w:r>
              <w:t>Economic Caution CU</w:t>
            </w:r>
          </w:p>
        </w:tc>
      </w:tr>
      <w:tr w:rsidR="00E838A3" w14:paraId="4E125C7F" w14:textId="77777777" w:rsidTr="00E838A3">
        <w:tc>
          <w:tcPr>
            <w:tcW w:w="1555" w:type="dxa"/>
          </w:tcPr>
          <w:p w14:paraId="019D4622" w14:textId="7EB42273" w:rsidR="00E838A3" w:rsidRDefault="00E838A3" w:rsidP="00E838A3">
            <w:r>
              <w:t>SIR</w:t>
            </w:r>
          </w:p>
        </w:tc>
        <w:tc>
          <w:tcPr>
            <w:tcW w:w="2949" w:type="dxa"/>
          </w:tcPr>
          <w:p w14:paraId="32D86184" w14:textId="329539A1" w:rsidR="00E838A3" w:rsidRPr="00231C89" w:rsidRDefault="00E838A3" w:rsidP="00E838A3">
            <w:pPr>
              <w:rPr>
                <w:color w:val="44546A" w:themeColor="text2"/>
              </w:rPr>
            </w:pPr>
            <w:r w:rsidRPr="00231C89">
              <w:rPr>
                <w:color w:val="44546A" w:themeColor="text2"/>
              </w:rPr>
              <w:t>SCIR</w:t>
            </w:r>
          </w:p>
        </w:tc>
        <w:tc>
          <w:tcPr>
            <w:tcW w:w="2154" w:type="dxa"/>
          </w:tcPr>
          <w:p w14:paraId="55B542B7" w14:textId="0867AF48" w:rsidR="00E838A3" w:rsidRDefault="00E838A3" w:rsidP="00E838A3">
            <w:r>
              <w:t>SC2IR</w:t>
            </w:r>
          </w:p>
        </w:tc>
        <w:tc>
          <w:tcPr>
            <w:tcW w:w="2352" w:type="dxa"/>
          </w:tcPr>
          <w:p w14:paraId="25CD3FB9" w14:textId="38163E1D" w:rsidR="00E838A3" w:rsidRDefault="00E838A3" w:rsidP="00E838A3">
            <w:r>
              <w:t>SC2UIR</w:t>
            </w:r>
          </w:p>
        </w:tc>
      </w:tr>
      <w:tr w:rsidR="00E838A3" w14:paraId="0B14EF05" w14:textId="77777777" w:rsidTr="00E838A3">
        <w:tc>
          <w:tcPr>
            <w:tcW w:w="1555" w:type="dxa"/>
          </w:tcPr>
          <w:p w14:paraId="2E7F5C3E" w14:textId="5F9A91C8" w:rsidR="00E838A3" w:rsidRDefault="00E838A3" w:rsidP="00E838A3">
            <w:r>
              <w:t>SEIR</w:t>
            </w:r>
          </w:p>
        </w:tc>
        <w:tc>
          <w:tcPr>
            <w:tcW w:w="2949" w:type="dxa"/>
          </w:tcPr>
          <w:p w14:paraId="31734822" w14:textId="070F4B75" w:rsidR="00E838A3" w:rsidRPr="00231C89" w:rsidRDefault="00E838A3" w:rsidP="00E838A3">
            <w:pPr>
              <w:rPr>
                <w:color w:val="44546A" w:themeColor="text2"/>
              </w:rPr>
            </w:pPr>
            <w:r w:rsidRPr="00231C89">
              <w:rPr>
                <w:color w:val="44546A" w:themeColor="text2"/>
              </w:rPr>
              <w:t>SCEIR</w:t>
            </w:r>
          </w:p>
        </w:tc>
        <w:tc>
          <w:tcPr>
            <w:tcW w:w="2154" w:type="dxa"/>
          </w:tcPr>
          <w:p w14:paraId="400014B1" w14:textId="63B925E4" w:rsidR="00E838A3" w:rsidRDefault="00E838A3" w:rsidP="00E838A3">
            <w:r>
              <w:t>SC3EIR</w:t>
            </w:r>
          </w:p>
        </w:tc>
        <w:tc>
          <w:tcPr>
            <w:tcW w:w="2352" w:type="dxa"/>
          </w:tcPr>
          <w:p w14:paraId="5E26A1AA" w14:textId="21EA8D03" w:rsidR="00E838A3" w:rsidRDefault="00E838A3" w:rsidP="00E838A3">
            <w:r>
              <w:t>SC3UEIR</w:t>
            </w:r>
          </w:p>
        </w:tc>
      </w:tr>
      <w:tr w:rsidR="00E838A3" w14:paraId="5BFD8AAA" w14:textId="77777777" w:rsidTr="00E838A3">
        <w:tc>
          <w:tcPr>
            <w:tcW w:w="1555" w:type="dxa"/>
          </w:tcPr>
          <w:p w14:paraId="68A11EEF" w14:textId="47D7972C" w:rsidR="00E838A3" w:rsidRDefault="00E838A3" w:rsidP="00E838A3">
            <w:r>
              <w:t>SEI3R</w:t>
            </w:r>
          </w:p>
        </w:tc>
        <w:tc>
          <w:tcPr>
            <w:tcW w:w="2949" w:type="dxa"/>
          </w:tcPr>
          <w:p w14:paraId="3D225AC0" w14:textId="716823B4" w:rsidR="00E838A3" w:rsidRPr="00231C89" w:rsidRDefault="00E838A3" w:rsidP="00E838A3">
            <w:pPr>
              <w:rPr>
                <w:color w:val="44546A" w:themeColor="text2"/>
              </w:rPr>
            </w:pPr>
            <w:r w:rsidRPr="00231C89">
              <w:rPr>
                <w:color w:val="44546A" w:themeColor="text2"/>
              </w:rPr>
              <w:t>SCEI3R</w:t>
            </w:r>
          </w:p>
        </w:tc>
        <w:tc>
          <w:tcPr>
            <w:tcW w:w="2154" w:type="dxa"/>
          </w:tcPr>
          <w:p w14:paraId="25AF08EA" w14:textId="16065FAD" w:rsidR="00E838A3" w:rsidRDefault="00E838A3" w:rsidP="00E838A3">
            <w:r>
              <w:t>SC3EI3R</w:t>
            </w:r>
          </w:p>
        </w:tc>
        <w:tc>
          <w:tcPr>
            <w:tcW w:w="2352" w:type="dxa"/>
          </w:tcPr>
          <w:p w14:paraId="46F5BA6C" w14:textId="2C317D2F" w:rsidR="00E838A3" w:rsidRDefault="00E838A3" w:rsidP="00E838A3">
            <w:r>
              <w:t>SC3UEI3R</w:t>
            </w:r>
          </w:p>
        </w:tc>
      </w:tr>
    </w:tbl>
    <w:p w14:paraId="47F2278B" w14:textId="77777777" w:rsidR="00545522" w:rsidRDefault="00545522"/>
    <w:p w14:paraId="46B326B3" w14:textId="4CDB4898" w:rsidR="00E838A3" w:rsidRDefault="00E838A3" w:rsidP="00021AD8">
      <w:pPr>
        <w:jc w:val="both"/>
        <w:rPr>
          <w:sz w:val="22"/>
          <w:szCs w:val="22"/>
        </w:rPr>
      </w:pPr>
      <w:r w:rsidRPr="00E838A3">
        <w:rPr>
          <w:b/>
          <w:bCs/>
          <w:sz w:val="22"/>
          <w:szCs w:val="22"/>
        </w:rPr>
        <w:t>Table S1: Differentiation of compartmental models investigated in this work</w:t>
      </w:r>
      <w:r w:rsidRPr="00E838A3">
        <w:rPr>
          <w:sz w:val="22"/>
          <w:szCs w:val="22"/>
        </w:rPr>
        <w:t>. The standard models SIR, SEIR and SEI3R are each extended by distinguishing first cautioned individuals (in two stages, differentiating first only susceptibles and then also non-critical infected or exposed individuals) and secondly also economically constricted individuals.</w:t>
      </w:r>
      <w:r w:rsidR="00231C89">
        <w:rPr>
          <w:sz w:val="22"/>
          <w:szCs w:val="22"/>
        </w:rPr>
        <w:t xml:space="preserve"> The numbers indicate the number of distinguished </w:t>
      </w:r>
      <w:r w:rsidR="00231C89">
        <w:rPr>
          <w:sz w:val="22"/>
          <w:szCs w:val="22"/>
        </w:rPr>
        <w:lastRenderedPageBreak/>
        <w:t>compartments (population classes) of the preceding letter type: e.g. I3 distinguishes mild (</w:t>
      </w:r>
      <w:proofErr w:type="spellStart"/>
      <w:r w:rsidR="00231C89">
        <w:rPr>
          <w:sz w:val="22"/>
          <w:szCs w:val="22"/>
        </w:rPr>
        <w:t>non hospitalized</w:t>
      </w:r>
      <w:proofErr w:type="spellEnd"/>
      <w:r w:rsidR="00231C89">
        <w:rPr>
          <w:sz w:val="22"/>
          <w:szCs w:val="22"/>
        </w:rPr>
        <w:t xml:space="preserve">), severe (hospitalized) and critical (in ICU) </w:t>
      </w:r>
    </w:p>
    <w:p w14:paraId="137CCC22" w14:textId="35AFF0D2" w:rsidR="000805D4" w:rsidRDefault="000805D4">
      <w:pPr>
        <w:rPr>
          <w:sz w:val="22"/>
          <w:szCs w:val="22"/>
        </w:rPr>
      </w:pPr>
    </w:p>
    <w:tbl>
      <w:tblPr>
        <w:tblStyle w:val="TableGrid"/>
        <w:tblW w:w="0" w:type="auto"/>
        <w:tblLook w:val="04A0" w:firstRow="1" w:lastRow="0" w:firstColumn="1" w:lastColumn="0" w:noHBand="0" w:noVBand="1"/>
      </w:tblPr>
      <w:tblGrid>
        <w:gridCol w:w="4505"/>
        <w:gridCol w:w="4505"/>
      </w:tblGrid>
      <w:tr w:rsidR="000805D4" w14:paraId="693AFE7B" w14:textId="77777777" w:rsidTr="000805D4">
        <w:tc>
          <w:tcPr>
            <w:tcW w:w="4505" w:type="dxa"/>
          </w:tcPr>
          <w:p w14:paraId="1B1BD30F" w14:textId="1B837FD6" w:rsidR="000805D4" w:rsidRDefault="00312569">
            <w:pPr>
              <w:rPr>
                <w:sz w:val="22"/>
                <w:szCs w:val="22"/>
              </w:rPr>
            </w:pPr>
            <w:r>
              <w:rPr>
                <w:sz w:val="22"/>
                <w:szCs w:val="22"/>
              </w:rPr>
              <w:t>ODE parameters for collated family of models in Table S1</w:t>
            </w:r>
          </w:p>
        </w:tc>
        <w:tc>
          <w:tcPr>
            <w:tcW w:w="4505" w:type="dxa"/>
          </w:tcPr>
          <w:p w14:paraId="157CA10C" w14:textId="242EE0CB" w:rsidR="000805D4" w:rsidRDefault="00312569">
            <w:pPr>
              <w:rPr>
                <w:sz w:val="22"/>
                <w:szCs w:val="22"/>
              </w:rPr>
            </w:pPr>
            <w:r>
              <w:rPr>
                <w:sz w:val="22"/>
                <w:szCs w:val="22"/>
              </w:rPr>
              <w:t>Inversion of ODE parameters to base</w:t>
            </w:r>
          </w:p>
        </w:tc>
      </w:tr>
      <w:tr w:rsidR="000805D4" w14:paraId="2ECC403E" w14:textId="77777777" w:rsidTr="000805D4">
        <w:tc>
          <w:tcPr>
            <w:tcW w:w="4505" w:type="dxa"/>
          </w:tcPr>
          <w:p w14:paraId="31396A24" w14:textId="77777777" w:rsidR="00312569" w:rsidRDefault="00312569" w:rsidP="000805D4">
            <w:pPr>
              <w:rPr>
                <w:sz w:val="22"/>
                <w:szCs w:val="22"/>
              </w:rPr>
            </w:pPr>
          </w:p>
          <w:p w14:paraId="484EF1E4" w14:textId="42EB94BF" w:rsidR="000805D4" w:rsidRDefault="00312569" w:rsidP="000805D4">
            <w:pPr>
              <w:rPr>
                <w:sz w:val="22"/>
                <w:szCs w:val="22"/>
              </w:rPr>
            </w:pPr>
            <w:r>
              <w:rPr>
                <w:sz w:val="22"/>
                <w:szCs w:val="22"/>
              </w:rPr>
              <w:t xml:space="preserve">a </w:t>
            </w:r>
            <w:r w:rsidR="000805D4" w:rsidRPr="000805D4">
              <w:rPr>
                <w:sz w:val="22"/>
                <w:szCs w:val="22"/>
              </w:rPr>
              <w:t>=</w:t>
            </w:r>
            <w:r>
              <w:rPr>
                <w:sz w:val="22"/>
                <w:szCs w:val="22"/>
              </w:rPr>
              <w:t xml:space="preserve"> </w:t>
            </w:r>
            <m:oMath>
              <m:r>
                <w:rPr>
                  <w:rFonts w:ascii="Cambria Math" w:hAnsi="Cambria Math"/>
                  <w:sz w:val="22"/>
                  <w:szCs w:val="22"/>
                </w:rPr>
                <m:t>1/</m:t>
              </m:r>
              <m:r>
                <m:rPr>
                  <m:nor/>
                </m:rPr>
                <w:rPr>
                  <w:rFonts w:ascii="Cambria Math" w:hAnsi="Cambria Math"/>
                  <w:sz w:val="22"/>
                  <w:szCs w:val="22"/>
                </w:rPr>
                <m:t>IncubPeriod</m:t>
              </m:r>
            </m:oMath>
          </w:p>
          <w:p w14:paraId="71A05762" w14:textId="5F7FE3B1" w:rsidR="000805D4" w:rsidRPr="000805D4" w:rsidRDefault="000805D4" w:rsidP="000805D4">
            <w:pPr>
              <w:rPr>
                <w:sz w:val="22"/>
                <w:szCs w:val="22"/>
              </w:rPr>
            </w:pPr>
            <w:r w:rsidRPr="000805D4">
              <w:rPr>
                <w:sz w:val="22"/>
                <w:szCs w:val="22"/>
              </w:rPr>
              <w:t xml:space="preserve">                      </w:t>
            </w:r>
          </w:p>
          <w:p w14:paraId="36CD5EFD" w14:textId="16E5E417" w:rsidR="000805D4" w:rsidRDefault="000805D4" w:rsidP="000805D4">
            <w:pPr>
              <w:rPr>
                <w:sz w:val="22"/>
                <w:szCs w:val="22"/>
              </w:rPr>
            </w:pPr>
            <w:r w:rsidRPr="000805D4">
              <w:rPr>
                <w:sz w:val="22"/>
                <w:szCs w:val="22"/>
              </w:rPr>
              <w:t>b</w:t>
            </w:r>
            <w:r>
              <w:rPr>
                <w:sz w:val="22"/>
                <w:szCs w:val="22"/>
              </w:rPr>
              <w:t>[</w:t>
            </w:r>
            <w:r w:rsidR="00312569">
              <w:rPr>
                <w:sz w:val="22"/>
                <w:szCs w:val="22"/>
              </w:rPr>
              <w:t>1</w:t>
            </w:r>
            <w:r>
              <w:rPr>
                <w:sz w:val="22"/>
                <w:szCs w:val="22"/>
              </w:rPr>
              <w:t>]</w:t>
            </w:r>
            <w:r w:rsidR="00312569">
              <w:rPr>
                <w:sz w:val="22"/>
                <w:szCs w:val="22"/>
              </w:rPr>
              <w:t xml:space="preserve"> </w:t>
            </w:r>
            <w:r w:rsidRPr="000805D4">
              <w:rPr>
                <w:sz w:val="22"/>
                <w:szCs w:val="22"/>
              </w:rPr>
              <w:t>=</w:t>
            </w:r>
            <w:r w:rsidR="00312569">
              <w:rPr>
                <w:sz w:val="22"/>
                <w:szCs w:val="22"/>
              </w:rPr>
              <w:t xml:space="preserve"> </w:t>
            </w:r>
            <w:r w:rsidRPr="000805D4">
              <w:rPr>
                <w:sz w:val="22"/>
                <w:szCs w:val="22"/>
              </w:rPr>
              <w:t>Exposure/N</w:t>
            </w:r>
          </w:p>
          <w:p w14:paraId="212DBD1E" w14:textId="25453316" w:rsidR="000805D4" w:rsidRDefault="000805D4" w:rsidP="000805D4">
            <w:pPr>
              <w:rPr>
                <w:sz w:val="22"/>
                <w:szCs w:val="22"/>
              </w:rPr>
            </w:pPr>
            <w:r>
              <w:rPr>
                <w:sz w:val="22"/>
                <w:szCs w:val="22"/>
              </w:rPr>
              <w:t>b[</w:t>
            </w:r>
            <w:r w:rsidR="00312569">
              <w:rPr>
                <w:sz w:val="22"/>
                <w:szCs w:val="22"/>
              </w:rPr>
              <w:t>2</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0A9AECEC" w14:textId="3BA40324" w:rsidR="000805D4" w:rsidRDefault="000805D4" w:rsidP="000805D4">
            <w:pPr>
              <w:rPr>
                <w:sz w:val="22"/>
                <w:szCs w:val="22"/>
              </w:rPr>
            </w:pPr>
            <w:r>
              <w:rPr>
                <w:sz w:val="22"/>
                <w:szCs w:val="22"/>
              </w:rPr>
              <w:t>b[</w:t>
            </w:r>
            <w:r w:rsidR="00312569">
              <w:rPr>
                <w:sz w:val="22"/>
                <w:szCs w:val="22"/>
              </w:rPr>
              <w:t>3</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2F453C92" w14:textId="59DE0E09" w:rsidR="000805D4" w:rsidRPr="000805D4" w:rsidRDefault="000805D4" w:rsidP="000805D4">
            <w:pPr>
              <w:rPr>
                <w:sz w:val="22"/>
                <w:szCs w:val="22"/>
              </w:rPr>
            </w:pPr>
            <w:r w:rsidRPr="000805D4">
              <w:rPr>
                <w:sz w:val="22"/>
                <w:szCs w:val="22"/>
              </w:rPr>
              <w:t xml:space="preserve">  </w:t>
            </w:r>
          </w:p>
          <w:p w14:paraId="2A31E928" w14:textId="0EB78A20" w:rsidR="000E2A92" w:rsidRDefault="00312569" w:rsidP="000805D4">
            <w:pPr>
              <w:rPr>
                <w:sz w:val="22"/>
                <w:szCs w:val="22"/>
              </w:rPr>
            </w:pPr>
            <m:oMath>
              <m:r>
                <w:rPr>
                  <w:rFonts w:ascii="Cambria Math" w:hAnsi="Cambria Math"/>
                  <w:sz w:val="22"/>
                  <w:szCs w:val="22"/>
                </w:rPr>
                <m:t>p[1] =</m:t>
              </m:r>
              <m:f>
                <m:fPr>
                  <m:ctrlPr>
                    <w:ins w:id="67" w:author="Norman Packard" w:date="2020-10-10T22:24:00Z">
                      <w:rPr>
                        <w:rFonts w:ascii="Cambria Math" w:hAnsi="Cambria Math"/>
                        <w:i/>
                        <w:sz w:val="22"/>
                        <w:szCs w:val="22"/>
                      </w:rPr>
                    </w:ins>
                  </m:ctrlPr>
                </m:fPr>
                <m:num>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num>
                <m:den>
                  <m:r>
                    <m:rPr>
                      <m:nor/>
                    </m:rPr>
                    <w:rPr>
                      <w:rFonts w:ascii="Cambria Math" w:hAnsi="Cambria Math"/>
                      <w:sz w:val="22"/>
                      <w:szCs w:val="22"/>
                    </w:rPr>
                    <m:t>DurMildInf</m:t>
                  </m:r>
                </m:den>
              </m:f>
            </m:oMath>
            <w:r w:rsidR="000805D4" w:rsidRPr="000805D4">
              <w:rPr>
                <w:sz w:val="22"/>
                <w:szCs w:val="22"/>
              </w:rPr>
              <w:t xml:space="preserve"> </w:t>
            </w:r>
          </w:p>
          <w:p w14:paraId="719A346C" w14:textId="6AD3FE4D" w:rsidR="000805D4" w:rsidRPr="000E2A92" w:rsidRDefault="000E2A92" w:rsidP="000805D4">
            <w:pPr>
              <w:rPr>
                <w:sz w:val="22"/>
                <w:szCs w:val="22"/>
                <w:lang w:val="en-US"/>
              </w:rPr>
            </w:pPr>
            <m:oMath>
              <m:r>
                <w:rPr>
                  <w:rFonts w:ascii="Cambria Math" w:hAnsi="Cambria Math"/>
                  <w:sz w:val="22"/>
                  <w:szCs w:val="22"/>
                </w:rPr>
                <m:t>p</m:t>
              </m:r>
              <m:r>
                <w:rPr>
                  <w:rFonts w:ascii="Cambria Math" w:hAnsi="Cambria Math"/>
                  <w:sz w:val="22"/>
                  <w:szCs w:val="22"/>
                  <w:lang w:val="en-US"/>
                </w:rPr>
                <m:t>[2]=</m:t>
              </m:r>
              <m:f>
                <m:fPr>
                  <m:ctrlPr>
                    <w:ins w:id="68" w:author="Norman Packard" w:date="2020-10-10T22:24:00Z">
                      <w:rPr>
                        <w:rFonts w:ascii="Cambria Math" w:hAnsi="Cambria Math"/>
                        <w:i/>
                        <w:sz w:val="22"/>
                        <w:szCs w:val="22"/>
                      </w:rPr>
                    </w:ins>
                  </m:ctrlPr>
                </m:fPr>
                <m:num>
                  <m:r>
                    <w:rPr>
                      <w:rFonts w:ascii="Cambria Math" w:hAnsi="Cambria Math"/>
                      <w:sz w:val="22"/>
                      <w:szCs w:val="22"/>
                      <w:lang w:val="en-US"/>
                    </w:rPr>
                    <m:t>1</m:t>
                  </m:r>
                </m:num>
                <m:den>
                  <m:r>
                    <m:rPr>
                      <m:nor/>
                    </m:rPr>
                    <w:rPr>
                      <w:rFonts w:ascii="Cambria Math" w:hAnsi="Cambria Math"/>
                      <w:sz w:val="22"/>
                      <w:szCs w:val="22"/>
                      <w:lang w:val="en-US"/>
                    </w:rPr>
                    <m:t>DurHosp</m:t>
                  </m:r>
                </m:den>
              </m:f>
              <m:f>
                <m:fPr>
                  <m:ctrlPr>
                    <w:ins w:id="69" w:author="Norman Packard" w:date="2020-10-10T22:24:00Z">
                      <w:rPr>
                        <w:rFonts w:ascii="Cambria Math" w:hAnsi="Cambria Math"/>
                        <w:i/>
                        <w:sz w:val="22"/>
                        <w:szCs w:val="22"/>
                        <w:lang w:val="de-DE"/>
                      </w:rPr>
                    </w:ins>
                  </m:ctrlPr>
                </m:fPr>
                <m:num>
                  <m:r>
                    <m:rPr>
                      <m:nor/>
                    </m:rPr>
                    <w:rPr>
                      <w:rFonts w:ascii="Cambria Math" w:hAnsi="Cambria Math"/>
                      <w:sz w:val="22"/>
                      <w:szCs w:val="22"/>
                    </w:rPr>
                    <m:t>FracCritical</m:t>
                  </m:r>
                </m:num>
                <m:den>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den>
              </m:f>
            </m:oMath>
            <w:r>
              <w:rPr>
                <w:sz w:val="22"/>
                <w:szCs w:val="22"/>
                <w:lang w:val="en-US"/>
              </w:rPr>
              <w:t xml:space="preserve"> </w:t>
            </w:r>
          </w:p>
          <w:p w14:paraId="62EA8430" w14:textId="300E5C0C" w:rsidR="000805D4" w:rsidRPr="000805D4" w:rsidRDefault="000E2A92" w:rsidP="000805D4">
            <w:pPr>
              <w:rPr>
                <w:sz w:val="22"/>
                <w:szCs w:val="22"/>
              </w:rPr>
            </w:pPr>
            <m:oMath>
              <m:r>
                <w:rPr>
                  <w:rFonts w:ascii="Cambria Math" w:hAnsi="Cambria Math"/>
                  <w:sz w:val="22"/>
                  <w:szCs w:val="22"/>
                </w:rPr>
                <m:t>p[3]=u=</m:t>
              </m:r>
              <m:f>
                <m:fPr>
                  <m:ctrlPr>
                    <w:ins w:id="70" w:author="Norman Packard" w:date="2020-10-10T22:24:00Z">
                      <w:rPr>
                        <w:rFonts w:ascii="Cambria Math" w:hAnsi="Cambria Math"/>
                        <w:i/>
                        <w:sz w:val="22"/>
                        <w:szCs w:val="22"/>
                      </w:rPr>
                    </w:ins>
                  </m:ctrlPr>
                </m:fPr>
                <m:num>
                  <m:r>
                    <w:rPr>
                      <w:rFonts w:ascii="Cambria Math" w:hAnsi="Cambria Math"/>
                      <w:sz w:val="22"/>
                      <w:szCs w:val="22"/>
                    </w:rPr>
                    <m:t>1</m:t>
                  </m:r>
                </m:num>
                <m:den>
                  <m:r>
                    <m:rPr>
                      <m:nor/>
                    </m:rPr>
                    <w:rPr>
                      <w:rFonts w:ascii="Cambria Math" w:hAnsi="Cambria Math"/>
                      <w:sz w:val="22"/>
                      <w:szCs w:val="22"/>
                    </w:rPr>
                    <m:t>TimeICUDeath</m:t>
                  </m:r>
                </m:den>
              </m:f>
              <m:f>
                <m:fPr>
                  <m:ctrlPr>
                    <w:ins w:id="71" w:author="Norman Packard" w:date="2020-10-10T22:24:00Z">
                      <w:rPr>
                        <w:rFonts w:ascii="Cambria Math" w:hAnsi="Cambria Math"/>
                        <w:i/>
                        <w:sz w:val="22"/>
                        <w:szCs w:val="22"/>
                      </w:rPr>
                    </w:ins>
                  </m:ctrlPr>
                </m:fPr>
                <m:num>
                  <m:r>
                    <m:rPr>
                      <m:nor/>
                    </m:rPr>
                    <w:rPr>
                      <w:rFonts w:ascii="Cambria Math" w:hAnsi="Cambria Math"/>
                      <w:sz w:val="22"/>
                      <w:szCs w:val="22"/>
                    </w:rPr>
                    <m:t>CFR</m:t>
                  </m:r>
                </m:num>
                <m:den>
                  <m:r>
                    <m:rPr>
                      <m:nor/>
                    </m:rPr>
                    <w:rPr>
                      <w:rFonts w:ascii="Cambria Math" w:hAnsi="Cambria Math"/>
                      <w:sz w:val="22"/>
                      <w:szCs w:val="22"/>
                    </w:rPr>
                    <m:t>FracCritical</m:t>
                  </m:r>
                </m:den>
              </m:f>
            </m:oMath>
            <w:r w:rsidR="000805D4" w:rsidRPr="000805D4">
              <w:rPr>
                <w:sz w:val="22"/>
                <w:szCs w:val="22"/>
              </w:rPr>
              <w:t xml:space="preserve"> </w:t>
            </w:r>
          </w:p>
          <w:p w14:paraId="46622763" w14:textId="77777777" w:rsidR="000805D4" w:rsidRDefault="000805D4" w:rsidP="000805D4">
            <w:pPr>
              <w:rPr>
                <w:sz w:val="22"/>
                <w:szCs w:val="22"/>
              </w:rPr>
            </w:pPr>
          </w:p>
          <w:p w14:paraId="4AE54380" w14:textId="585B6C9A" w:rsidR="000805D4" w:rsidRPr="005F7E90" w:rsidRDefault="000805D4" w:rsidP="000805D4">
            <w:pPr>
              <w:rPr>
                <w:sz w:val="22"/>
                <w:szCs w:val="22"/>
                <w:lang w:val="de-DE"/>
              </w:rPr>
            </w:pPr>
            <w:r w:rsidRPr="005F7E90">
              <w:rPr>
                <w:sz w:val="22"/>
                <w:szCs w:val="22"/>
                <w:lang w:val="de-DE"/>
              </w:rPr>
              <w:t>g[1]=(1/</w:t>
            </w:r>
            <w:proofErr w:type="spellStart"/>
            <w:r w:rsidRPr="005F7E90">
              <w:rPr>
                <w:sz w:val="22"/>
                <w:szCs w:val="22"/>
                <w:lang w:val="de-DE"/>
              </w:rPr>
              <w:t>DurMildInf</w:t>
            </w:r>
            <w:proofErr w:type="spellEnd"/>
            <w:r w:rsidRPr="005F7E90">
              <w:rPr>
                <w:sz w:val="22"/>
                <w:szCs w:val="22"/>
                <w:lang w:val="de-DE"/>
              </w:rPr>
              <w:t xml:space="preserve">)* </w:t>
            </w:r>
            <w:proofErr w:type="spellStart"/>
            <w:r w:rsidRPr="005F7E90">
              <w:rPr>
                <w:sz w:val="22"/>
                <w:szCs w:val="22"/>
                <w:lang w:val="de-DE"/>
              </w:rPr>
              <w:t>FracMild</w:t>
            </w:r>
            <w:proofErr w:type="spellEnd"/>
            <w:r w:rsidRPr="005F7E90">
              <w:rPr>
                <w:sz w:val="22"/>
                <w:szCs w:val="22"/>
                <w:lang w:val="de-DE"/>
              </w:rPr>
              <w:t xml:space="preserve">   </w:t>
            </w:r>
          </w:p>
          <w:p w14:paraId="7430ACDC" w14:textId="73223DFE" w:rsidR="000805D4" w:rsidRPr="000805D4" w:rsidRDefault="000805D4" w:rsidP="000805D4">
            <w:pPr>
              <w:rPr>
                <w:sz w:val="22"/>
                <w:szCs w:val="22"/>
                <w:lang w:val="de-DE"/>
              </w:rPr>
            </w:pPr>
            <w:r w:rsidRPr="000805D4">
              <w:rPr>
                <w:sz w:val="22"/>
                <w:szCs w:val="22"/>
                <w:lang w:val="de-DE"/>
              </w:rPr>
              <w:t>g[2]=(1/</w:t>
            </w:r>
            <w:proofErr w:type="spellStart"/>
            <w:r w:rsidRPr="000805D4">
              <w:rPr>
                <w:sz w:val="22"/>
                <w:szCs w:val="22"/>
                <w:lang w:val="de-DE"/>
              </w:rPr>
              <w:t>DurHosp</w:t>
            </w:r>
            <w:proofErr w:type="spellEnd"/>
            <w:r w:rsidRPr="000805D4">
              <w:rPr>
                <w:sz w:val="22"/>
                <w:szCs w:val="22"/>
                <w:lang w:val="de-DE"/>
              </w:rPr>
              <w:t>)-p[2]</w:t>
            </w:r>
          </w:p>
          <w:p w14:paraId="5DC0C0D8" w14:textId="4C3167EE" w:rsidR="000805D4" w:rsidRPr="000805D4" w:rsidRDefault="000805D4" w:rsidP="000805D4">
            <w:pPr>
              <w:rPr>
                <w:sz w:val="22"/>
                <w:szCs w:val="22"/>
              </w:rPr>
            </w:pPr>
            <w:r w:rsidRPr="000805D4">
              <w:rPr>
                <w:sz w:val="22"/>
                <w:szCs w:val="22"/>
              </w:rPr>
              <w:t>g[3]=(1/</w:t>
            </w:r>
            <w:proofErr w:type="spellStart"/>
            <w:r w:rsidRPr="000805D4">
              <w:rPr>
                <w:sz w:val="22"/>
                <w:szCs w:val="22"/>
              </w:rPr>
              <w:t>TimeICUDeath</w:t>
            </w:r>
            <w:proofErr w:type="spellEnd"/>
            <w:r w:rsidRPr="000805D4">
              <w:rPr>
                <w:sz w:val="22"/>
                <w:szCs w:val="22"/>
              </w:rPr>
              <w:t xml:space="preserve">)-u              </w:t>
            </w:r>
          </w:p>
          <w:p w14:paraId="47274B12" w14:textId="4855BBD3" w:rsidR="000805D4" w:rsidRPr="000805D4" w:rsidRDefault="000805D4" w:rsidP="000805D4">
            <w:pPr>
              <w:rPr>
                <w:sz w:val="22"/>
                <w:szCs w:val="22"/>
                <w:lang w:val="en-US"/>
              </w:rPr>
            </w:pPr>
            <w:r w:rsidRPr="000805D4">
              <w:rPr>
                <w:sz w:val="22"/>
                <w:szCs w:val="22"/>
                <w:lang w:val="en-US"/>
              </w:rPr>
              <w:t xml:space="preserve">  </w:t>
            </w:r>
          </w:p>
          <w:p w14:paraId="3E2040A3" w14:textId="03C9694A" w:rsidR="000805D4" w:rsidRPr="000805D4" w:rsidRDefault="000805D4" w:rsidP="000805D4">
            <w:pPr>
              <w:rPr>
                <w:sz w:val="22"/>
                <w:szCs w:val="22"/>
              </w:rPr>
            </w:pPr>
            <w:r w:rsidRPr="000805D4">
              <w:rPr>
                <w:sz w:val="22"/>
                <w:szCs w:val="22"/>
              </w:rPr>
              <w:t>c[0]=</w:t>
            </w:r>
            <w:proofErr w:type="spellStart"/>
            <w:r w:rsidRPr="000805D4">
              <w:rPr>
                <w:sz w:val="22"/>
                <w:szCs w:val="22"/>
              </w:rPr>
              <w:t>CautionFactor</w:t>
            </w:r>
            <w:proofErr w:type="spellEnd"/>
          </w:p>
          <w:p w14:paraId="765C8BD9" w14:textId="10443B52" w:rsidR="000805D4" w:rsidRPr="000805D4" w:rsidRDefault="000805D4" w:rsidP="000805D4">
            <w:pPr>
              <w:rPr>
                <w:sz w:val="22"/>
                <w:szCs w:val="22"/>
              </w:rPr>
            </w:pPr>
            <w:r w:rsidRPr="000805D4">
              <w:rPr>
                <w:sz w:val="22"/>
                <w:szCs w:val="22"/>
              </w:rPr>
              <w:t>c[1]=1/</w:t>
            </w:r>
            <w:proofErr w:type="spellStart"/>
            <w:r w:rsidRPr="000805D4">
              <w:rPr>
                <w:sz w:val="22"/>
                <w:szCs w:val="22"/>
              </w:rPr>
              <w:t>CautionRetention</w:t>
            </w:r>
            <w:proofErr w:type="spellEnd"/>
          </w:p>
          <w:p w14:paraId="576DED7B" w14:textId="02E0A20D" w:rsidR="000805D4" w:rsidRPr="000805D4" w:rsidRDefault="000805D4" w:rsidP="000805D4">
            <w:pPr>
              <w:rPr>
                <w:sz w:val="22"/>
                <w:szCs w:val="22"/>
              </w:rPr>
            </w:pPr>
            <w:r w:rsidRPr="000805D4">
              <w:rPr>
                <w:sz w:val="22"/>
                <w:szCs w:val="22"/>
              </w:rPr>
              <w:t>c[2]</w:t>
            </w:r>
            <w:r w:rsidR="00021AD8">
              <w:rPr>
                <w:sz w:val="22"/>
                <w:szCs w:val="22"/>
              </w:rPr>
              <w:t>’</w:t>
            </w:r>
            <w:r w:rsidRPr="000805D4">
              <w:rPr>
                <w:sz w:val="22"/>
                <w:szCs w:val="22"/>
              </w:rPr>
              <w:t>=1/(N*</w:t>
            </w:r>
            <w:proofErr w:type="spellStart"/>
            <w:r w:rsidRPr="00B12CEC">
              <w:rPr>
                <w:b/>
                <w:bCs/>
                <w:sz w:val="22"/>
                <w:szCs w:val="22"/>
              </w:rPr>
              <w:t>ICUFrac</w:t>
            </w:r>
            <w:proofErr w:type="spellEnd"/>
            <w:r w:rsidR="00021AD8">
              <w:rPr>
                <w:b/>
                <w:bCs/>
                <w:sz w:val="22"/>
                <w:szCs w:val="22"/>
              </w:rPr>
              <w:t>’</w:t>
            </w:r>
            <w:r w:rsidRPr="000805D4">
              <w:rPr>
                <w:sz w:val="22"/>
                <w:szCs w:val="22"/>
              </w:rPr>
              <w:t>*</w:t>
            </w:r>
            <w:proofErr w:type="spellStart"/>
            <w:r w:rsidRPr="000805D4">
              <w:rPr>
                <w:sz w:val="22"/>
                <w:szCs w:val="22"/>
              </w:rPr>
              <w:t>CautionICUFrac</w:t>
            </w:r>
            <w:proofErr w:type="spellEnd"/>
            <w:r w:rsidRPr="000805D4">
              <w:rPr>
                <w:sz w:val="22"/>
                <w:szCs w:val="22"/>
              </w:rPr>
              <w:t>)</w:t>
            </w:r>
          </w:p>
          <w:p w14:paraId="2F3C6605" w14:textId="77777777" w:rsidR="000805D4" w:rsidRPr="000805D4" w:rsidRDefault="000805D4" w:rsidP="000805D4">
            <w:pPr>
              <w:rPr>
                <w:sz w:val="22"/>
                <w:szCs w:val="22"/>
              </w:rPr>
            </w:pPr>
          </w:p>
          <w:p w14:paraId="3B229B98" w14:textId="3A3EA968" w:rsidR="000805D4" w:rsidRPr="000805D4" w:rsidRDefault="000805D4" w:rsidP="000805D4">
            <w:pPr>
              <w:rPr>
                <w:sz w:val="22"/>
                <w:szCs w:val="22"/>
              </w:rPr>
            </w:pPr>
            <w:r w:rsidRPr="000805D4">
              <w:rPr>
                <w:sz w:val="22"/>
                <w:szCs w:val="22"/>
              </w:rPr>
              <w:t>k[0]=1/</w:t>
            </w:r>
            <w:proofErr w:type="spellStart"/>
            <w:r w:rsidRPr="000805D4">
              <w:rPr>
                <w:sz w:val="22"/>
                <w:szCs w:val="22"/>
              </w:rPr>
              <w:t>EconomicStriction</w:t>
            </w:r>
            <w:proofErr w:type="spellEnd"/>
            <w:r w:rsidRPr="000805D4">
              <w:rPr>
                <w:sz w:val="22"/>
                <w:szCs w:val="22"/>
              </w:rPr>
              <w:t xml:space="preserve">              </w:t>
            </w:r>
          </w:p>
          <w:p w14:paraId="39B7DE86" w14:textId="0E1565F9" w:rsidR="000805D4" w:rsidRPr="000805D4" w:rsidRDefault="000805D4" w:rsidP="000805D4">
            <w:pPr>
              <w:rPr>
                <w:sz w:val="22"/>
                <w:szCs w:val="22"/>
              </w:rPr>
            </w:pPr>
            <w:r w:rsidRPr="000805D4">
              <w:rPr>
                <w:sz w:val="22"/>
                <w:szCs w:val="22"/>
              </w:rPr>
              <w:t>k[1]=1/</w:t>
            </w:r>
            <w:proofErr w:type="spellStart"/>
            <w:r w:rsidRPr="000805D4">
              <w:rPr>
                <w:sz w:val="22"/>
                <w:szCs w:val="22"/>
              </w:rPr>
              <w:t>EconomicRetention</w:t>
            </w:r>
            <w:proofErr w:type="spellEnd"/>
            <w:r w:rsidRPr="000805D4">
              <w:rPr>
                <w:sz w:val="22"/>
                <w:szCs w:val="22"/>
              </w:rPr>
              <w:t xml:space="preserve">            </w:t>
            </w:r>
          </w:p>
          <w:p w14:paraId="716AC925" w14:textId="47855DA8" w:rsidR="000805D4" w:rsidRPr="000805D4" w:rsidRDefault="000805D4" w:rsidP="000805D4">
            <w:pPr>
              <w:rPr>
                <w:sz w:val="22"/>
                <w:szCs w:val="22"/>
              </w:rPr>
            </w:pPr>
            <w:r w:rsidRPr="000805D4">
              <w:rPr>
                <w:sz w:val="22"/>
                <w:szCs w:val="22"/>
              </w:rPr>
              <w:t>k[2]=1/</w:t>
            </w:r>
            <w:proofErr w:type="spellStart"/>
            <w:r w:rsidRPr="000805D4">
              <w:rPr>
                <w:sz w:val="22"/>
                <w:szCs w:val="22"/>
              </w:rPr>
              <w:t>EconomyRelaxation</w:t>
            </w:r>
            <w:proofErr w:type="spellEnd"/>
            <w:r w:rsidRPr="000805D4">
              <w:rPr>
                <w:sz w:val="22"/>
                <w:szCs w:val="22"/>
              </w:rPr>
              <w:t xml:space="preserve">   </w:t>
            </w:r>
          </w:p>
          <w:p w14:paraId="1741AC92" w14:textId="3292DF18" w:rsidR="000805D4" w:rsidRDefault="000805D4" w:rsidP="000805D4">
            <w:pPr>
              <w:rPr>
                <w:sz w:val="22"/>
                <w:szCs w:val="22"/>
              </w:rPr>
            </w:pPr>
            <w:r w:rsidRPr="000805D4">
              <w:rPr>
                <w:sz w:val="22"/>
                <w:szCs w:val="22"/>
              </w:rPr>
              <w:t>k[3]=</w:t>
            </w:r>
            <w:proofErr w:type="spellStart"/>
            <w:r w:rsidRPr="000805D4">
              <w:rPr>
                <w:sz w:val="22"/>
                <w:szCs w:val="22"/>
              </w:rPr>
              <w:t>EconomicCostOfCaution</w:t>
            </w:r>
            <w:proofErr w:type="spellEnd"/>
          </w:p>
        </w:tc>
        <w:tc>
          <w:tcPr>
            <w:tcW w:w="4505" w:type="dxa"/>
          </w:tcPr>
          <w:p w14:paraId="2B5FDD54" w14:textId="77777777" w:rsidR="00312569" w:rsidRDefault="00312569" w:rsidP="00312569">
            <w:pPr>
              <w:rPr>
                <w:sz w:val="22"/>
                <w:szCs w:val="22"/>
              </w:rPr>
            </w:pPr>
          </w:p>
          <w:p w14:paraId="2E0FD84D" w14:textId="1F5D5A14" w:rsidR="00312569" w:rsidRPr="00312569" w:rsidRDefault="00312569" w:rsidP="00312569">
            <w:pPr>
              <w:rPr>
                <w:sz w:val="22"/>
                <w:szCs w:val="22"/>
              </w:rPr>
            </w:pPr>
            <w:proofErr w:type="spellStart"/>
            <w:r w:rsidRPr="00312569">
              <w:rPr>
                <w:sz w:val="22"/>
                <w:szCs w:val="22"/>
              </w:rPr>
              <w:t>IncubPeriod</w:t>
            </w:r>
            <w:proofErr w:type="spellEnd"/>
            <w:r w:rsidRPr="00312569">
              <w:rPr>
                <w:sz w:val="22"/>
                <w:szCs w:val="22"/>
              </w:rPr>
              <w:t>= a</w:t>
            </w:r>
          </w:p>
          <w:p w14:paraId="0B17E098" w14:textId="77777777" w:rsidR="00312569" w:rsidRDefault="00312569" w:rsidP="00312569">
            <w:pPr>
              <w:rPr>
                <w:sz w:val="22"/>
                <w:szCs w:val="22"/>
              </w:rPr>
            </w:pPr>
          </w:p>
          <w:p w14:paraId="38D5E365" w14:textId="58930B32" w:rsidR="00312569" w:rsidRPr="00312569" w:rsidRDefault="00312569" w:rsidP="00312569">
            <w:pPr>
              <w:rPr>
                <w:sz w:val="22"/>
                <w:szCs w:val="22"/>
              </w:rPr>
            </w:pPr>
            <w:r w:rsidRPr="00312569">
              <w:rPr>
                <w:sz w:val="22"/>
                <w:szCs w:val="22"/>
              </w:rPr>
              <w:t>Exposure = b[1]</w:t>
            </w:r>
            <w:r>
              <w:rPr>
                <w:sz w:val="22"/>
                <w:szCs w:val="22"/>
              </w:rPr>
              <w:t>*N</w:t>
            </w:r>
          </w:p>
          <w:p w14:paraId="03888AF0" w14:textId="0925F96B" w:rsidR="00312569" w:rsidRDefault="00312569" w:rsidP="00312569">
            <w:pPr>
              <w:rPr>
                <w:sz w:val="22"/>
                <w:szCs w:val="22"/>
              </w:rPr>
            </w:pPr>
            <w:r w:rsidRPr="00312569">
              <w:rPr>
                <w:sz w:val="22"/>
                <w:szCs w:val="22"/>
              </w:rPr>
              <w:t xml:space="preserve">  </w:t>
            </w:r>
          </w:p>
          <w:p w14:paraId="0D1EBD56" w14:textId="5BF10B2E" w:rsidR="00312569" w:rsidRPr="00312569" w:rsidRDefault="00B12CEC" w:rsidP="00312569">
            <w:pPr>
              <w:rPr>
                <w:sz w:val="22"/>
                <w:szCs w:val="22"/>
              </w:rPr>
            </w:pPr>
            <w:proofErr w:type="spellStart"/>
            <m:oMath>
              <m:r>
                <m:rPr>
                  <m:nor/>
                </m:rPr>
                <w:rPr>
                  <w:rFonts w:ascii="Cambria Math" w:hAnsi="Cambria Math"/>
                  <w:sz w:val="22"/>
                  <w:szCs w:val="22"/>
                </w:rPr>
                <m:t>FracMild</m:t>
              </m:r>
              <w:proofErr w:type="spellEnd"/>
              <m:r>
                <m:rPr>
                  <m:nor/>
                </m:rPr>
                <w:rPr>
                  <w:rFonts w:ascii="Cambria Math" w:hAnsi="Cambria Math"/>
                  <w:sz w:val="22"/>
                  <w:szCs w:val="22"/>
                </w:rPr>
                <m:t xml:space="preserve"> </m:t>
              </m:r>
              <m:r>
                <w:rPr>
                  <w:rFonts w:ascii="Cambria Math" w:hAnsi="Cambria Math"/>
                  <w:sz w:val="22"/>
                  <w:szCs w:val="22"/>
                </w:rPr>
                <m:t>=</m:t>
              </m:r>
              <m:f>
                <m:fPr>
                  <m:ctrlPr>
                    <w:ins w:id="72" w:author="Norman Packard" w:date="2020-10-10T22:24:00Z">
                      <w:rPr>
                        <w:rFonts w:ascii="Cambria Math" w:hAnsi="Cambria Math"/>
                        <w:i/>
                        <w:sz w:val="22"/>
                        <w:szCs w:val="22"/>
                      </w:rPr>
                    </w:ins>
                  </m:ctrlPr>
                </m:fPr>
                <m:num>
                  <m:r>
                    <w:rPr>
                      <w:rFonts w:ascii="Cambria Math" w:hAnsi="Cambria Math"/>
                      <w:sz w:val="22"/>
                      <w:szCs w:val="22"/>
                    </w:rPr>
                    <m:t>g[1]</m:t>
                  </m:r>
                </m:num>
                <m:den>
                  <m:r>
                    <w:rPr>
                      <w:rFonts w:ascii="Cambria Math" w:hAnsi="Cambria Math"/>
                      <w:sz w:val="22"/>
                      <w:szCs w:val="22"/>
                    </w:rPr>
                    <m:t>g[1]+p[1]</m:t>
                  </m:r>
                </m:den>
              </m:f>
              <m:r>
                <w:rPr>
                  <w:rFonts w:ascii="Cambria Math" w:hAnsi="Cambria Math"/>
                  <w:sz w:val="22"/>
                  <w:szCs w:val="22"/>
                </w:rPr>
                <m:t xml:space="preserve"> </m:t>
              </m:r>
            </m:oMath>
            <w:r>
              <w:rPr>
                <w:sz w:val="22"/>
                <w:szCs w:val="22"/>
              </w:rPr>
              <w:t xml:space="preserve"> </w:t>
            </w:r>
          </w:p>
          <w:p w14:paraId="37A621F1" w14:textId="2FE2AA9B" w:rsidR="00312569" w:rsidRPr="005D258F" w:rsidRDefault="000E2A92" w:rsidP="00312569">
            <w:pPr>
              <w:rPr>
                <w:sz w:val="22"/>
                <w:szCs w:val="22"/>
                <w:lang w:val="it-IT"/>
              </w:rPr>
            </w:pPr>
            <w:proofErr w:type="spellStart"/>
            <m:oMath>
              <m:r>
                <m:rPr>
                  <m:nor/>
                </m:rPr>
                <w:rPr>
                  <w:rFonts w:ascii="Cambria Math" w:hAnsi="Cambria Math"/>
                  <w:sz w:val="22"/>
                  <w:szCs w:val="22"/>
                  <w:lang w:val="it-IT"/>
                </w:rPr>
                <m:t>FracCritical</m:t>
              </m:r>
              <w:proofErr w:type="spellEnd"/>
              <m:r>
                <w:rPr>
                  <w:rFonts w:ascii="Cambria Math" w:hAnsi="Cambria Math"/>
                  <w:sz w:val="22"/>
                  <w:szCs w:val="22"/>
                  <w:lang w:val="it-IT"/>
                </w:rPr>
                <m:t xml:space="preserve"> =</m:t>
              </m:r>
              <m:f>
                <m:fPr>
                  <m:ctrlPr>
                    <w:ins w:id="73" w:author="Norman Packard" w:date="2020-10-10T22:24:00Z">
                      <w:rPr>
                        <w:rFonts w:ascii="Cambria Math" w:hAnsi="Cambria Math"/>
                        <w:i/>
                        <w:sz w:val="22"/>
                        <w:szCs w:val="22"/>
                      </w:rPr>
                    </w:ins>
                  </m:ctrlPr>
                </m:fPr>
                <m:num>
                  <m:r>
                    <w:rPr>
                      <w:rFonts w:ascii="Cambria Math" w:hAnsi="Cambria Math"/>
                      <w:sz w:val="22"/>
                      <w:szCs w:val="22"/>
                    </w:rPr>
                    <m:t>g</m:t>
                  </m:r>
                  <m:r>
                    <w:rPr>
                      <w:rFonts w:ascii="Cambria Math" w:hAnsi="Cambria Math"/>
                      <w:sz w:val="22"/>
                      <w:szCs w:val="22"/>
                      <w:lang w:val="it-IT"/>
                    </w:rPr>
                    <m:t>[1]</m:t>
                  </m:r>
                </m:num>
                <m:den>
                  <m:r>
                    <w:rPr>
                      <w:rFonts w:ascii="Cambria Math" w:hAnsi="Cambria Math"/>
                      <w:sz w:val="22"/>
                      <w:szCs w:val="22"/>
                    </w:rPr>
                    <m:t>g</m:t>
                  </m:r>
                  <m:r>
                    <w:rPr>
                      <w:rFonts w:ascii="Cambria Math" w:hAnsi="Cambria Math"/>
                      <w:sz w:val="22"/>
                      <w:szCs w:val="22"/>
                      <w:lang w:val="it-IT"/>
                    </w:rPr>
                    <m:t>[1]+</m:t>
                  </m:r>
                  <m:r>
                    <w:rPr>
                      <w:rFonts w:ascii="Cambria Math" w:hAnsi="Cambria Math"/>
                      <w:sz w:val="22"/>
                      <w:szCs w:val="22"/>
                    </w:rPr>
                    <m:t>p</m:t>
                  </m:r>
                  <m:r>
                    <w:rPr>
                      <w:rFonts w:ascii="Cambria Math" w:hAnsi="Cambria Math"/>
                      <w:sz w:val="22"/>
                      <w:szCs w:val="22"/>
                      <w:lang w:val="it-IT"/>
                    </w:rPr>
                    <m:t>[1]</m:t>
                  </m:r>
                </m:den>
              </m:f>
              <m:f>
                <m:fPr>
                  <m:ctrlPr>
                    <w:ins w:id="74" w:author="Norman Packard" w:date="2020-10-10T22:24:00Z">
                      <w:rPr>
                        <w:rFonts w:ascii="Cambria Math" w:hAnsi="Cambria Math"/>
                        <w:i/>
                        <w:sz w:val="22"/>
                        <w:szCs w:val="22"/>
                      </w:rPr>
                    </w:ins>
                  </m:ctrlPr>
                </m:fPr>
                <m:num>
                  <m:r>
                    <w:rPr>
                      <w:rFonts w:ascii="Cambria Math" w:hAnsi="Cambria Math"/>
                      <w:sz w:val="22"/>
                      <w:szCs w:val="22"/>
                    </w:rPr>
                    <m:t>p</m:t>
                  </m:r>
                  <m:r>
                    <w:rPr>
                      <w:rFonts w:ascii="Cambria Math" w:hAnsi="Cambria Math"/>
                      <w:sz w:val="22"/>
                      <w:szCs w:val="22"/>
                      <w:lang w:val="it-IT"/>
                    </w:rPr>
                    <m:t>[2]</m:t>
                  </m:r>
                </m:num>
                <m:den>
                  <m:r>
                    <w:rPr>
                      <w:rFonts w:ascii="Cambria Math" w:hAnsi="Cambria Math"/>
                      <w:sz w:val="22"/>
                      <w:szCs w:val="22"/>
                    </w:rPr>
                    <m:t>g</m:t>
                  </m:r>
                  <m:r>
                    <w:rPr>
                      <w:rFonts w:ascii="Cambria Math" w:hAnsi="Cambria Math"/>
                      <w:sz w:val="22"/>
                      <w:szCs w:val="22"/>
                      <w:lang w:val="it-IT"/>
                    </w:rPr>
                    <m:t>[2]+</m:t>
                  </m:r>
                  <m:r>
                    <w:rPr>
                      <w:rFonts w:ascii="Cambria Math" w:hAnsi="Cambria Math"/>
                      <w:sz w:val="22"/>
                      <w:szCs w:val="22"/>
                    </w:rPr>
                    <m:t>p</m:t>
                  </m:r>
                  <m:r>
                    <w:rPr>
                      <w:rFonts w:ascii="Cambria Math" w:hAnsi="Cambria Math"/>
                      <w:sz w:val="22"/>
                      <w:szCs w:val="22"/>
                      <w:lang w:val="it-IT"/>
                    </w:rPr>
                    <m:t>[2]</m:t>
                  </m:r>
                </m:den>
              </m:f>
            </m:oMath>
            <w:r w:rsidRPr="005D258F">
              <w:rPr>
                <w:sz w:val="22"/>
                <w:szCs w:val="22"/>
                <w:lang w:val="it-IT"/>
              </w:rPr>
              <w:t xml:space="preserve"> </w:t>
            </w:r>
          </w:p>
          <w:p w14:paraId="7B70FA02" w14:textId="4C1DC1A0" w:rsidR="00312569" w:rsidRPr="00312569" w:rsidRDefault="000E2A92" w:rsidP="00312569">
            <w:pPr>
              <w:rPr>
                <w:sz w:val="22"/>
                <w:szCs w:val="22"/>
              </w:rPr>
            </w:pPr>
            <m:oMath>
              <m:r>
                <m:rPr>
                  <m:nor/>
                </m:rPr>
                <w:rPr>
                  <w:rFonts w:ascii="Cambria Math" w:hAnsi="Cambria Math"/>
                  <w:sz w:val="22"/>
                  <w:szCs w:val="22"/>
                </w:rPr>
                <m:t xml:space="preserve">CFR </m:t>
              </m:r>
              <m:r>
                <w:rPr>
                  <w:rFonts w:ascii="Cambria Math" w:hAnsi="Cambria Math"/>
                  <w:sz w:val="22"/>
                  <w:szCs w:val="22"/>
                </w:rPr>
                <m:t xml:space="preserve">              = </m:t>
              </m:r>
              <m:f>
                <m:fPr>
                  <m:ctrlPr>
                    <w:ins w:id="75" w:author="Norman Packard" w:date="2020-10-10T22:24:00Z">
                      <w:rPr>
                        <w:rFonts w:ascii="Cambria Math" w:hAnsi="Cambria Math"/>
                        <w:i/>
                        <w:sz w:val="22"/>
                        <w:szCs w:val="22"/>
                      </w:rPr>
                    </w:ins>
                  </m:ctrlPr>
                </m:fPr>
                <m:num>
                  <m:r>
                    <w:rPr>
                      <w:rFonts w:ascii="Cambria Math" w:hAnsi="Cambria Math"/>
                      <w:sz w:val="22"/>
                      <w:szCs w:val="22"/>
                    </w:rPr>
                    <m:t>u</m:t>
                  </m:r>
                </m:num>
                <m:den>
                  <m:r>
                    <w:rPr>
                      <w:rFonts w:ascii="Cambria Math" w:hAnsi="Cambria Math"/>
                      <w:sz w:val="22"/>
                      <w:szCs w:val="22"/>
                    </w:rPr>
                    <m:t>g[3]+u</m:t>
                  </m:r>
                </m:den>
              </m:f>
              <m:f>
                <m:fPr>
                  <m:ctrlPr>
                    <w:ins w:id="76" w:author="Norman Packard" w:date="2020-10-10T22:24:00Z">
                      <w:rPr>
                        <w:rFonts w:ascii="Cambria Math" w:hAnsi="Cambria Math"/>
                        <w:i/>
                        <w:sz w:val="22"/>
                        <w:szCs w:val="22"/>
                      </w:rPr>
                    </w:ins>
                  </m:ctrlPr>
                </m:fPr>
                <m:num>
                  <m:r>
                    <w:rPr>
                      <w:rFonts w:ascii="Cambria Math" w:hAnsi="Cambria Math"/>
                      <w:sz w:val="22"/>
                      <w:szCs w:val="22"/>
                    </w:rPr>
                    <m:t>p[2]</m:t>
                  </m:r>
                </m:num>
                <m:den>
                  <m:r>
                    <w:rPr>
                      <w:rFonts w:ascii="Cambria Math" w:hAnsi="Cambria Math"/>
                      <w:sz w:val="22"/>
                      <w:szCs w:val="22"/>
                    </w:rPr>
                    <m:t>g[2]+p[2]</m:t>
                  </m:r>
                </m:den>
              </m:f>
              <m:f>
                <m:fPr>
                  <m:ctrlPr>
                    <w:ins w:id="77" w:author="Norman Packard" w:date="2020-10-10T22:24:00Z">
                      <w:rPr>
                        <w:rFonts w:ascii="Cambria Math" w:hAnsi="Cambria Math"/>
                        <w:i/>
                        <w:sz w:val="22"/>
                        <w:szCs w:val="22"/>
                      </w:rPr>
                    </w:ins>
                  </m:ctrlPr>
                </m:fPr>
                <m:num>
                  <m:r>
                    <w:rPr>
                      <w:rFonts w:ascii="Cambria Math" w:hAnsi="Cambria Math"/>
                      <w:sz w:val="22"/>
                      <w:szCs w:val="22"/>
                    </w:rPr>
                    <m:t>p[1]</m:t>
                  </m:r>
                </m:num>
                <m:den>
                  <m:r>
                    <w:rPr>
                      <w:rFonts w:ascii="Cambria Math" w:hAnsi="Cambria Math"/>
                      <w:sz w:val="22"/>
                      <w:szCs w:val="22"/>
                    </w:rPr>
                    <m:t>g[1]+p[1]</m:t>
                  </m:r>
                </m:den>
              </m:f>
              <m:r>
                <w:rPr>
                  <w:rFonts w:ascii="Cambria Math" w:hAnsi="Cambria Math"/>
                  <w:sz w:val="22"/>
                  <w:szCs w:val="22"/>
                </w:rPr>
                <m:t xml:space="preserve"> </m:t>
              </m:r>
            </m:oMath>
            <w:r w:rsidR="00B12CEC">
              <w:rPr>
                <w:sz w:val="22"/>
                <w:szCs w:val="22"/>
              </w:rPr>
              <w:t xml:space="preserve"> </w:t>
            </w:r>
          </w:p>
          <w:p w14:paraId="287BE861" w14:textId="77777777" w:rsidR="00B12CEC" w:rsidRDefault="00312569" w:rsidP="00312569">
            <w:pPr>
              <w:rPr>
                <w:sz w:val="22"/>
                <w:szCs w:val="22"/>
              </w:rPr>
            </w:pPr>
            <w:r w:rsidRPr="00312569">
              <w:rPr>
                <w:sz w:val="22"/>
                <w:szCs w:val="22"/>
              </w:rPr>
              <w:t xml:space="preserve">    </w:t>
            </w:r>
          </w:p>
          <w:p w14:paraId="1ECD12B2" w14:textId="4EB5CE5A" w:rsidR="00B12CEC" w:rsidRPr="00312569" w:rsidRDefault="00B12CEC" w:rsidP="00312569">
            <w:pPr>
              <w:rPr>
                <w:sz w:val="22"/>
                <w:szCs w:val="22"/>
              </w:rPr>
            </w:pPr>
            <w:proofErr w:type="spellStart"/>
            <m:oMath>
              <m:r>
                <m:rPr>
                  <m:nor/>
                </m:rPr>
                <w:rPr>
                  <w:rFonts w:ascii="Cambria Math" w:hAnsi="Cambria Math"/>
                  <w:sz w:val="22"/>
                  <w:szCs w:val="22"/>
                </w:rPr>
                <m:t>IncubPeriod</m:t>
              </m:r>
              <w:proofErr w:type="spellEnd"/>
              <m:r>
                <w:rPr>
                  <w:rFonts w:ascii="Cambria Math" w:hAnsi="Cambria Math"/>
                  <w:sz w:val="22"/>
                  <w:szCs w:val="22"/>
                </w:rPr>
                <m:t xml:space="preserve">       = </m:t>
              </m:r>
              <m:f>
                <m:fPr>
                  <m:ctrlPr>
                    <w:ins w:id="78"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g[1]+p[1]</m:t>
                  </m:r>
                </m:den>
              </m:f>
            </m:oMath>
            <w:r>
              <w:rPr>
                <w:sz w:val="22"/>
                <w:szCs w:val="22"/>
              </w:rPr>
              <w:t xml:space="preserve"> </w:t>
            </w:r>
          </w:p>
          <w:p w14:paraId="3F2F4944" w14:textId="4D5B9D7E" w:rsidR="00312569" w:rsidRPr="00312569" w:rsidRDefault="00B12CEC" w:rsidP="00312569">
            <w:pPr>
              <w:rPr>
                <w:sz w:val="22"/>
                <w:szCs w:val="22"/>
              </w:rPr>
            </w:pPr>
            <w:proofErr w:type="spellStart"/>
            <m:oMath>
              <m:r>
                <m:rPr>
                  <m:nor/>
                </m:rPr>
                <w:rPr>
                  <w:rFonts w:ascii="Cambria Math" w:hAnsi="Cambria Math"/>
                  <w:sz w:val="22"/>
                  <w:szCs w:val="22"/>
                </w:rPr>
                <m:t>DurHosp</m:t>
              </m:r>
              <w:proofErr w:type="spellEnd"/>
              <m:r>
                <m:rPr>
                  <m:nor/>
                </m:rPr>
                <w:rPr>
                  <w:rFonts w:ascii="Cambria Math" w:hAnsi="Cambria Math"/>
                  <w:sz w:val="22"/>
                  <w:szCs w:val="22"/>
                </w:rPr>
                <m:t xml:space="preserve"> </m:t>
              </m:r>
              <m:r>
                <w:rPr>
                  <w:rFonts w:ascii="Cambria Math" w:hAnsi="Cambria Math"/>
                  <w:sz w:val="22"/>
                  <w:szCs w:val="22"/>
                </w:rPr>
                <m:t xml:space="preserve">          = </m:t>
              </m:r>
              <m:f>
                <m:fPr>
                  <m:ctrlPr>
                    <w:ins w:id="79"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g[2]+p[2]</m:t>
                  </m:r>
                </m:den>
              </m:f>
            </m:oMath>
            <w:r>
              <w:rPr>
                <w:sz w:val="22"/>
                <w:szCs w:val="22"/>
              </w:rPr>
              <w:t xml:space="preserve"> </w:t>
            </w:r>
          </w:p>
          <w:p w14:paraId="141A80A2" w14:textId="10DE2F41" w:rsidR="00312569" w:rsidRDefault="00B12CEC" w:rsidP="00312569">
            <w:pPr>
              <w:rPr>
                <w:sz w:val="22"/>
                <w:szCs w:val="22"/>
              </w:rPr>
            </w:pPr>
            <w:proofErr w:type="spellStart"/>
            <m:oMath>
              <m:r>
                <m:rPr>
                  <m:nor/>
                </m:rPr>
                <w:rPr>
                  <w:rFonts w:ascii="Cambria Math" w:hAnsi="Cambria Math"/>
                  <w:sz w:val="22"/>
                  <w:szCs w:val="22"/>
                </w:rPr>
                <m:t>TimeICUDeath</m:t>
              </m:r>
              <w:proofErr w:type="spellEnd"/>
              <m:r>
                <w:rPr>
                  <w:rFonts w:ascii="Cambria Math" w:hAnsi="Cambria Math"/>
                  <w:sz w:val="22"/>
                  <w:szCs w:val="22"/>
                </w:rPr>
                <m:t xml:space="preserve">      = </m:t>
              </m:r>
              <m:f>
                <m:fPr>
                  <m:ctrlPr>
                    <w:ins w:id="80"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g(3)+u</m:t>
                  </m:r>
                </m:den>
              </m:f>
            </m:oMath>
            <w:r>
              <w:rPr>
                <w:sz w:val="22"/>
                <w:szCs w:val="22"/>
              </w:rPr>
              <w:t xml:space="preserve"> </w:t>
            </w:r>
          </w:p>
          <w:p w14:paraId="36C778A0" w14:textId="77777777" w:rsidR="00B12CEC" w:rsidRPr="00312569" w:rsidRDefault="00B12CEC" w:rsidP="00312569">
            <w:pPr>
              <w:rPr>
                <w:sz w:val="22"/>
                <w:szCs w:val="22"/>
              </w:rPr>
            </w:pPr>
          </w:p>
          <w:p w14:paraId="51A18FC5" w14:textId="7B65347C" w:rsidR="00312569" w:rsidRPr="00312569" w:rsidRDefault="00312569" w:rsidP="00312569">
            <w:pPr>
              <w:rPr>
                <w:sz w:val="22"/>
                <w:szCs w:val="22"/>
              </w:rPr>
            </w:pPr>
            <w:proofErr w:type="spellStart"/>
            <w:r w:rsidRPr="00312569">
              <w:rPr>
                <w:sz w:val="22"/>
                <w:szCs w:val="22"/>
              </w:rPr>
              <w:t>CautionFactor</w:t>
            </w:r>
            <w:proofErr w:type="spellEnd"/>
            <w:r w:rsidRPr="00312569">
              <w:rPr>
                <w:sz w:val="22"/>
                <w:szCs w:val="22"/>
              </w:rPr>
              <w:t xml:space="preserve">     = c[0]</w:t>
            </w:r>
          </w:p>
          <w:p w14:paraId="3E1548F7" w14:textId="5F9BAF04" w:rsidR="00312569" w:rsidRPr="00312569" w:rsidRDefault="00312569" w:rsidP="00312569">
            <w:pPr>
              <w:rPr>
                <w:sz w:val="22"/>
                <w:szCs w:val="22"/>
              </w:rPr>
            </w:pPr>
            <w:proofErr w:type="spellStart"/>
            <w:r w:rsidRPr="00312569">
              <w:rPr>
                <w:sz w:val="22"/>
                <w:szCs w:val="22"/>
              </w:rPr>
              <w:t>CautionRetention</w:t>
            </w:r>
            <w:proofErr w:type="spellEnd"/>
            <w:r w:rsidRPr="00312569">
              <w:rPr>
                <w:sz w:val="22"/>
                <w:szCs w:val="22"/>
              </w:rPr>
              <w:t xml:space="preserve">  = 1/c[1]</w:t>
            </w:r>
          </w:p>
          <w:p w14:paraId="519D01BF" w14:textId="3D91F409" w:rsidR="00312569" w:rsidRPr="00312569" w:rsidRDefault="00312569" w:rsidP="00312569">
            <w:pPr>
              <w:rPr>
                <w:sz w:val="22"/>
                <w:szCs w:val="22"/>
              </w:rPr>
            </w:pPr>
            <w:proofErr w:type="spellStart"/>
            <w:r w:rsidRPr="00312569">
              <w:rPr>
                <w:sz w:val="22"/>
                <w:szCs w:val="22"/>
              </w:rPr>
              <w:t>CautionICUFrac</w:t>
            </w:r>
            <w:proofErr w:type="spellEnd"/>
            <w:r w:rsidRPr="00312569">
              <w:rPr>
                <w:sz w:val="22"/>
                <w:szCs w:val="22"/>
              </w:rPr>
              <w:t xml:space="preserve">    = 1/(N*c[2]</w:t>
            </w:r>
            <w:r w:rsidR="00021AD8">
              <w:rPr>
                <w:sz w:val="22"/>
                <w:szCs w:val="22"/>
              </w:rPr>
              <w:t>’</w:t>
            </w:r>
            <w:r w:rsidRPr="00312569">
              <w:rPr>
                <w:sz w:val="22"/>
                <w:szCs w:val="22"/>
              </w:rPr>
              <w:t>*</w:t>
            </w:r>
            <w:proofErr w:type="spellStart"/>
            <w:r w:rsidRPr="00B12CEC">
              <w:rPr>
                <w:b/>
                <w:bCs/>
                <w:sz w:val="22"/>
                <w:szCs w:val="22"/>
              </w:rPr>
              <w:t>ICUFrac</w:t>
            </w:r>
            <w:proofErr w:type="spellEnd"/>
            <w:r w:rsidR="00021AD8">
              <w:rPr>
                <w:b/>
                <w:bCs/>
                <w:sz w:val="22"/>
                <w:szCs w:val="22"/>
              </w:rPr>
              <w:t>’</w:t>
            </w:r>
            <w:r w:rsidRPr="00312569">
              <w:rPr>
                <w:sz w:val="22"/>
                <w:szCs w:val="22"/>
              </w:rPr>
              <w:t>)</w:t>
            </w:r>
          </w:p>
          <w:p w14:paraId="0F58EA4F" w14:textId="77777777" w:rsidR="00312569" w:rsidRPr="00312569" w:rsidRDefault="00312569" w:rsidP="00312569">
            <w:pPr>
              <w:rPr>
                <w:sz w:val="22"/>
                <w:szCs w:val="22"/>
              </w:rPr>
            </w:pPr>
            <w:r w:rsidRPr="00312569">
              <w:rPr>
                <w:sz w:val="22"/>
                <w:szCs w:val="22"/>
              </w:rPr>
              <w:t xml:space="preserve">    </w:t>
            </w:r>
          </w:p>
          <w:p w14:paraId="61219E15" w14:textId="231836F6" w:rsidR="00312569" w:rsidRPr="00312569" w:rsidRDefault="00312569" w:rsidP="00312569">
            <w:pPr>
              <w:rPr>
                <w:sz w:val="22"/>
                <w:szCs w:val="22"/>
              </w:rPr>
            </w:pPr>
            <w:proofErr w:type="spellStart"/>
            <w:r w:rsidRPr="00312569">
              <w:rPr>
                <w:sz w:val="22"/>
                <w:szCs w:val="22"/>
              </w:rPr>
              <w:t>EconomicStriction</w:t>
            </w:r>
            <w:proofErr w:type="spellEnd"/>
            <w:r w:rsidRPr="00312569">
              <w:rPr>
                <w:sz w:val="22"/>
                <w:szCs w:val="22"/>
              </w:rPr>
              <w:t xml:space="preserve">     =  1/k[0]</w:t>
            </w:r>
          </w:p>
          <w:p w14:paraId="61BA6D1C" w14:textId="35CF9CEF" w:rsidR="00312569" w:rsidRPr="00312569" w:rsidRDefault="00312569" w:rsidP="00312569">
            <w:pPr>
              <w:rPr>
                <w:sz w:val="22"/>
                <w:szCs w:val="22"/>
              </w:rPr>
            </w:pPr>
            <w:proofErr w:type="spellStart"/>
            <w:r w:rsidRPr="00312569">
              <w:rPr>
                <w:sz w:val="22"/>
                <w:szCs w:val="22"/>
              </w:rPr>
              <w:t>EconomicRetention</w:t>
            </w:r>
            <w:proofErr w:type="spellEnd"/>
            <w:r w:rsidRPr="00312569">
              <w:rPr>
                <w:sz w:val="22"/>
                <w:szCs w:val="22"/>
              </w:rPr>
              <w:t xml:space="preserve">     =  1/k[1]</w:t>
            </w:r>
          </w:p>
          <w:p w14:paraId="47F8B113" w14:textId="1778AE5C" w:rsidR="00312569" w:rsidRPr="00312569" w:rsidRDefault="00312569" w:rsidP="00312569">
            <w:pPr>
              <w:rPr>
                <w:sz w:val="22"/>
                <w:szCs w:val="22"/>
              </w:rPr>
            </w:pPr>
            <w:proofErr w:type="spellStart"/>
            <w:r w:rsidRPr="00312569">
              <w:rPr>
                <w:sz w:val="22"/>
                <w:szCs w:val="22"/>
              </w:rPr>
              <w:t>EconomyRelaxation</w:t>
            </w:r>
            <w:proofErr w:type="spellEnd"/>
            <w:r w:rsidRPr="00312569">
              <w:rPr>
                <w:sz w:val="22"/>
                <w:szCs w:val="22"/>
              </w:rPr>
              <w:t xml:space="preserve">     =  1/k[2]</w:t>
            </w:r>
          </w:p>
          <w:p w14:paraId="4D86287E" w14:textId="1F0DD6BE" w:rsidR="000805D4" w:rsidRDefault="00312569" w:rsidP="00312569">
            <w:pPr>
              <w:rPr>
                <w:sz w:val="22"/>
                <w:szCs w:val="22"/>
              </w:rPr>
            </w:pPr>
            <w:proofErr w:type="spellStart"/>
            <w:r w:rsidRPr="00312569">
              <w:rPr>
                <w:sz w:val="22"/>
                <w:szCs w:val="22"/>
              </w:rPr>
              <w:t>EconomicCostOfCaution</w:t>
            </w:r>
            <w:proofErr w:type="spellEnd"/>
            <w:r w:rsidRPr="00312569">
              <w:rPr>
                <w:sz w:val="22"/>
                <w:szCs w:val="22"/>
              </w:rPr>
              <w:t xml:space="preserve"> =  k[3]</w:t>
            </w:r>
          </w:p>
        </w:tc>
      </w:tr>
    </w:tbl>
    <w:p w14:paraId="39B6722B" w14:textId="77777777" w:rsidR="000805D4" w:rsidRPr="00E838A3" w:rsidRDefault="000805D4">
      <w:pPr>
        <w:rPr>
          <w:sz w:val="22"/>
          <w:szCs w:val="22"/>
        </w:rPr>
      </w:pPr>
    </w:p>
    <w:p w14:paraId="7ECA664E" w14:textId="7614D4C2" w:rsidR="002C4E62" w:rsidRDefault="00B12CEC" w:rsidP="00021AD8">
      <w:pPr>
        <w:jc w:val="both"/>
        <w:rPr>
          <w:sz w:val="22"/>
          <w:szCs w:val="22"/>
        </w:rPr>
      </w:pPr>
      <w:r w:rsidRPr="00E838A3">
        <w:rPr>
          <w:b/>
          <w:bCs/>
          <w:sz w:val="22"/>
          <w:szCs w:val="22"/>
        </w:rPr>
        <w:t>Table S</w:t>
      </w:r>
      <w:r>
        <w:rPr>
          <w:b/>
          <w:bCs/>
          <w:sz w:val="22"/>
          <w:szCs w:val="22"/>
        </w:rPr>
        <w:t>2</w:t>
      </w:r>
      <w:r w:rsidRPr="00E838A3">
        <w:rPr>
          <w:b/>
          <w:bCs/>
          <w:sz w:val="22"/>
          <w:szCs w:val="22"/>
        </w:rPr>
        <w:t xml:space="preserve">: </w:t>
      </w:r>
      <w:r>
        <w:rPr>
          <w:b/>
          <w:bCs/>
          <w:sz w:val="22"/>
          <w:szCs w:val="22"/>
        </w:rPr>
        <w:t>Common parameters for compartmental models</w:t>
      </w:r>
      <w:r w:rsidRPr="00E838A3">
        <w:rPr>
          <w:sz w:val="22"/>
          <w:szCs w:val="22"/>
        </w:rPr>
        <w:t xml:space="preserve">. The </w:t>
      </w:r>
      <w:r>
        <w:rPr>
          <w:sz w:val="22"/>
          <w:szCs w:val="22"/>
        </w:rPr>
        <w:t xml:space="preserve">ODEs are formulated in terms of the vector parameters </w:t>
      </w:r>
      <w:proofErr w:type="spellStart"/>
      <w:r>
        <w:rPr>
          <w:sz w:val="22"/>
          <w:szCs w:val="22"/>
        </w:rPr>
        <w:t>a,b,p,g,c,k</w:t>
      </w:r>
      <w:proofErr w:type="spellEnd"/>
      <w:r>
        <w:rPr>
          <w:sz w:val="22"/>
          <w:szCs w:val="22"/>
        </w:rPr>
        <w:t xml:space="preserve"> which are related to the base parameters as shown in the two columns. </w:t>
      </w:r>
      <w:r w:rsidR="00021AD8">
        <w:rPr>
          <w:sz w:val="22"/>
          <w:szCs w:val="22"/>
        </w:rPr>
        <w:t>We normalize c[2] to c[2]’=c[2</w:t>
      </w:r>
      <w:r w:rsidR="00622360">
        <w:rPr>
          <w:sz w:val="22"/>
          <w:szCs w:val="22"/>
        </w:rPr>
        <w:t>]</w:t>
      </w:r>
      <w:r w:rsidR="00021AD8">
        <w:rPr>
          <w:sz w:val="22"/>
          <w:szCs w:val="22"/>
        </w:rPr>
        <w:t xml:space="preserve">/1000 and </w:t>
      </w:r>
      <w:proofErr w:type="spellStart"/>
      <w:r w:rsidR="00021AD8">
        <w:rPr>
          <w:sz w:val="22"/>
          <w:szCs w:val="22"/>
        </w:rPr>
        <w:t>ICUFrac</w:t>
      </w:r>
      <w:proofErr w:type="spellEnd"/>
      <w:r w:rsidR="00021AD8">
        <w:rPr>
          <w:sz w:val="22"/>
          <w:szCs w:val="22"/>
        </w:rPr>
        <w:t xml:space="preserve"> to </w:t>
      </w:r>
      <w:proofErr w:type="spellStart"/>
      <w:r w:rsidR="00021AD8" w:rsidRPr="00021AD8">
        <w:rPr>
          <w:sz w:val="22"/>
          <w:szCs w:val="22"/>
        </w:rPr>
        <w:t>ICUFrac</w:t>
      </w:r>
      <w:proofErr w:type="spellEnd"/>
      <w:r w:rsidR="00021AD8" w:rsidRPr="00021AD8">
        <w:rPr>
          <w:sz w:val="22"/>
          <w:szCs w:val="22"/>
        </w:rPr>
        <w:t>’</w:t>
      </w:r>
      <w:r w:rsidR="00021AD8">
        <w:rPr>
          <w:sz w:val="22"/>
          <w:szCs w:val="22"/>
        </w:rPr>
        <w:t>=1000*</w:t>
      </w:r>
      <w:proofErr w:type="spellStart"/>
      <w:r w:rsidR="00021AD8">
        <w:rPr>
          <w:sz w:val="22"/>
          <w:szCs w:val="22"/>
        </w:rPr>
        <w:t>ICUFrac</w:t>
      </w:r>
      <w:proofErr w:type="spellEnd"/>
      <w:r w:rsidR="00021AD8">
        <w:rPr>
          <w:sz w:val="22"/>
          <w:szCs w:val="22"/>
        </w:rPr>
        <w:t xml:space="preserve"> to keep parameters of order of magnitude closer to unity for fitting. The base parameter </w:t>
      </w:r>
      <w:proofErr w:type="spellStart"/>
      <w:r w:rsidR="00021AD8">
        <w:rPr>
          <w:sz w:val="22"/>
          <w:szCs w:val="22"/>
        </w:rPr>
        <w:t>ICUFrac</w:t>
      </w:r>
      <w:proofErr w:type="spellEnd"/>
      <w:r w:rsidR="00021AD8">
        <w:rPr>
          <w:sz w:val="22"/>
          <w:szCs w:val="22"/>
        </w:rPr>
        <w:t xml:space="preserve"> is an external (country dependent) constant which cannot be deduced from the ODE parameters.</w:t>
      </w:r>
      <w:r w:rsidR="005F7E90">
        <w:rPr>
          <w:sz w:val="22"/>
          <w:szCs w:val="22"/>
        </w:rPr>
        <w:t xml:space="preserve"> CFR is the </w:t>
      </w:r>
      <w:proofErr w:type="spellStart"/>
      <w:r w:rsidR="005F7E90">
        <w:rPr>
          <w:sz w:val="22"/>
          <w:szCs w:val="22"/>
        </w:rPr>
        <w:t>CaseFatalityRate</w:t>
      </w:r>
      <w:proofErr w:type="spellEnd"/>
      <w:r w:rsidR="005F7E90">
        <w:rPr>
          <w:sz w:val="22"/>
          <w:szCs w:val="22"/>
        </w:rPr>
        <w:t xml:space="preserve">. Note that </w:t>
      </w:r>
      <w:proofErr w:type="spellStart"/>
      <w:r w:rsidR="005F7E90">
        <w:rPr>
          <w:sz w:val="22"/>
          <w:szCs w:val="22"/>
        </w:rPr>
        <w:t>FracSevere</w:t>
      </w:r>
      <w:proofErr w:type="spellEnd"/>
      <w:r w:rsidR="005F7E90">
        <w:rPr>
          <w:sz w:val="22"/>
          <w:szCs w:val="22"/>
        </w:rPr>
        <w:t xml:space="preserve">=1-FracMild – </w:t>
      </w:r>
      <w:proofErr w:type="spellStart"/>
      <w:r w:rsidR="005F7E90">
        <w:rPr>
          <w:sz w:val="22"/>
          <w:szCs w:val="22"/>
        </w:rPr>
        <w:t>FracCritical</w:t>
      </w:r>
      <w:proofErr w:type="spellEnd"/>
      <w:r w:rsidR="005F7E90">
        <w:rPr>
          <w:sz w:val="22"/>
          <w:szCs w:val="22"/>
        </w:rPr>
        <w:t xml:space="preserve"> and hence is not listed here as a parameter.</w:t>
      </w:r>
    </w:p>
    <w:p w14:paraId="1833139C" w14:textId="77777777" w:rsidR="002C4E62" w:rsidRDefault="002C4E62">
      <w:pPr>
        <w:rPr>
          <w:sz w:val="22"/>
          <w:szCs w:val="22"/>
        </w:rPr>
      </w:pPr>
      <w:r>
        <w:rPr>
          <w:sz w:val="22"/>
          <w:szCs w:val="22"/>
        </w:rPr>
        <w:br w:type="page"/>
      </w:r>
    </w:p>
    <w:p w14:paraId="0D3A7591" w14:textId="136968DF" w:rsidR="0083085D" w:rsidRDefault="0083085D"/>
    <w:p w14:paraId="6E13697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4A798E57" w:rsidR="008A3669"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w:t>
      </w:r>
      <w:r w:rsidR="00622360">
        <w:rPr>
          <w:b/>
          <w:bCs/>
          <w:sz w:val="22"/>
          <w:szCs w:val="22"/>
        </w:rPr>
        <w:t>caution</w:t>
      </w:r>
      <w:r w:rsidR="00D509E0" w:rsidRPr="00D509E0">
        <w:rPr>
          <w:b/>
          <w:bCs/>
          <w:sz w:val="22"/>
          <w:szCs w:val="22"/>
        </w:rPr>
        <w:t xml:space="preserve">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2583FF2E" w14:textId="77777777" w:rsidR="00693293" w:rsidRDefault="00693293" w:rsidP="00693293"/>
    <w:p w14:paraId="53E1538A" w14:textId="77777777" w:rsidR="00693293" w:rsidRDefault="00693293" w:rsidP="00693293"/>
    <w:p w14:paraId="064EA815" w14:textId="77777777" w:rsidR="00693293" w:rsidRPr="00FB389E" w:rsidRDefault="00693293" w:rsidP="00693293">
      <w:pPr>
        <w:ind w:left="-567" w:hanging="284"/>
        <w:jc w:val="both"/>
        <w:rPr>
          <w:sz w:val="22"/>
          <w:szCs w:val="22"/>
        </w:rPr>
      </w:pPr>
      <w:r w:rsidRPr="00072537">
        <w:rPr>
          <w:noProof/>
          <w:sz w:val="22"/>
          <w:szCs w:val="22"/>
        </w:rPr>
        <w:drawing>
          <wp:inline distT="0" distB="0" distL="0" distR="0" wp14:anchorId="22375BD0" wp14:editId="40C9F109">
            <wp:extent cx="6858000" cy="3652531"/>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75627" cy="3661919"/>
                    </a:xfrm>
                    <a:prstGeom prst="rect">
                      <a:avLst/>
                    </a:prstGeom>
                  </pic:spPr>
                </pic:pic>
              </a:graphicData>
            </a:graphic>
          </wp:inline>
        </w:drawing>
      </w:r>
    </w:p>
    <w:p w14:paraId="1292E408" w14:textId="77777777" w:rsidR="00693293" w:rsidRDefault="00693293" w:rsidP="00693293"/>
    <w:p w14:paraId="2842B570" w14:textId="77777777" w:rsidR="00693293" w:rsidRPr="008E1C44" w:rsidRDefault="00693293" w:rsidP="00693293">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Pr>
          <w:sz w:val="22"/>
          <w:szCs w:val="22"/>
        </w:rPr>
        <w:t xml:space="preserve"> as in mechanisms of Fig. S2</w:t>
      </w:r>
      <w:r w:rsidRPr="0010500C">
        <w:rPr>
          <w:sz w:val="22"/>
          <w:szCs w:val="22"/>
        </w:rPr>
        <w:t xml:space="preserve">. </w:t>
      </w:r>
      <w:r>
        <w:rPr>
          <w:sz w:val="22"/>
          <w:szCs w:val="22"/>
        </w:rPr>
        <w:t xml:space="preserve">The four rows, as in Fig. 3, show the separate variations of the response with each of three caution parameters about reference values (0.2, 21, 0.3): </w:t>
      </w:r>
      <w:proofErr w:type="spellStart"/>
      <w:r>
        <w:rPr>
          <w:sz w:val="22"/>
          <w:szCs w:val="22"/>
        </w:rPr>
        <w:t>CautionFrac</w:t>
      </w:r>
      <w:proofErr w:type="spellEnd"/>
      <w:r>
        <w:rPr>
          <w:sz w:val="22"/>
          <w:szCs w:val="22"/>
        </w:rPr>
        <w:t>=c</w:t>
      </w:r>
      <w:r w:rsidRPr="00A747C9">
        <w:rPr>
          <w:sz w:val="22"/>
          <w:szCs w:val="22"/>
          <w:vertAlign w:val="subscript"/>
        </w:rPr>
        <w:t>0</w:t>
      </w:r>
      <w:r>
        <w:rPr>
          <w:sz w:val="22"/>
          <w:szCs w:val="22"/>
        </w:rPr>
        <w:t>:</w:t>
      </w:r>
      <w:r w:rsidRPr="00FA6B4E">
        <w:rPr>
          <w:sz w:val="22"/>
          <w:szCs w:val="22"/>
        </w:rPr>
        <w:t xml:space="preserve"> </w:t>
      </w:r>
      <w:r>
        <w:rPr>
          <w:sz w:val="22"/>
          <w:szCs w:val="22"/>
        </w:rPr>
        <w:t xml:space="preserve">infectivity reduction factor; </w:t>
      </w:r>
      <w:proofErr w:type="spellStart"/>
      <w:r>
        <w:rPr>
          <w:sz w:val="22"/>
          <w:szCs w:val="22"/>
        </w:rPr>
        <w:t>CautionRetention</w:t>
      </w:r>
      <w:proofErr w:type="spellEnd"/>
      <w:r>
        <w:rPr>
          <w:sz w:val="22"/>
          <w:szCs w:val="22"/>
        </w:rPr>
        <w:t>:</w:t>
      </w:r>
      <w:r w:rsidRPr="00FA6B4E">
        <w:rPr>
          <w:sz w:val="22"/>
          <w:szCs w:val="22"/>
        </w:rPr>
        <w:t xml:space="preserve"> </w:t>
      </w:r>
      <w:r>
        <w:rPr>
          <w:sz w:val="22"/>
          <w:szCs w:val="22"/>
        </w:rPr>
        <w:t>caution retention time = 1/c</w:t>
      </w:r>
      <w:r w:rsidRPr="00A747C9">
        <w:rPr>
          <w:sz w:val="22"/>
          <w:szCs w:val="22"/>
          <w:vertAlign w:val="subscript"/>
        </w:rPr>
        <w:t>1</w:t>
      </w:r>
      <w:r>
        <w:rPr>
          <w:sz w:val="22"/>
          <w:szCs w:val="22"/>
        </w:rPr>
        <w:t xml:space="preserve">; </w:t>
      </w:r>
      <w:proofErr w:type="spellStart"/>
      <w:r>
        <w:rPr>
          <w:sz w:val="22"/>
          <w:szCs w:val="22"/>
        </w:rPr>
        <w:t>CautionICUFrac</w:t>
      </w:r>
      <w:proofErr w:type="spellEnd"/>
      <w:r>
        <w:rPr>
          <w:sz w:val="22"/>
          <w:szCs w:val="22"/>
        </w:rPr>
        <w:t>: fraction of intensive care units (ICUs) occupied which result in a cautioning rate c</w:t>
      </w:r>
      <w:r w:rsidRPr="00A747C9">
        <w:rPr>
          <w:sz w:val="22"/>
          <w:szCs w:val="22"/>
          <w:vertAlign w:val="subscript"/>
        </w:rPr>
        <w:t>2</w:t>
      </w:r>
      <w:r>
        <w:rPr>
          <w:sz w:val="22"/>
          <w:szCs w:val="22"/>
        </w:rPr>
        <w:t>*I</w:t>
      </w:r>
      <w:r w:rsidRPr="00A747C9">
        <w:rPr>
          <w:sz w:val="22"/>
          <w:szCs w:val="22"/>
          <w:vertAlign w:val="subscript"/>
        </w:rPr>
        <w:t>3</w:t>
      </w:r>
      <w:r>
        <w:rPr>
          <w:sz w:val="22"/>
          <w:szCs w:val="22"/>
        </w:rPr>
        <w:t xml:space="preserve"> of 1 per day, i.e. c</w:t>
      </w:r>
      <w:r w:rsidRPr="00A747C9">
        <w:rPr>
          <w:sz w:val="22"/>
          <w:szCs w:val="22"/>
          <w:vertAlign w:val="subscript"/>
        </w:rPr>
        <w:t>2</w:t>
      </w:r>
      <w:r>
        <w:rPr>
          <w:sz w:val="22"/>
          <w:szCs w:val="22"/>
        </w:rPr>
        <w:t>=1/(</w:t>
      </w:r>
      <w:proofErr w:type="spellStart"/>
      <w:r>
        <w:rPr>
          <w:sz w:val="22"/>
          <w:szCs w:val="22"/>
        </w:rPr>
        <w:t>ICUFrac</w:t>
      </w:r>
      <w:proofErr w:type="spellEnd"/>
      <w:r>
        <w:rPr>
          <w:sz w:val="22"/>
          <w:szCs w:val="22"/>
        </w:rPr>
        <w:t>*</w:t>
      </w:r>
      <w:proofErr w:type="spellStart"/>
      <w:r>
        <w:rPr>
          <w:sz w:val="22"/>
          <w:szCs w:val="22"/>
        </w:rPr>
        <w:t>CautionICUFrac</w:t>
      </w:r>
      <w:proofErr w:type="spellEnd"/>
      <w:r>
        <w:rPr>
          <w:sz w:val="22"/>
          <w:szCs w:val="22"/>
        </w:rPr>
        <w:t xml:space="preserve">, fixing </w:t>
      </w:r>
      <w:proofErr w:type="spellStart"/>
      <w:r>
        <w:rPr>
          <w:sz w:val="22"/>
          <w:szCs w:val="22"/>
        </w:rPr>
        <w:t>ICUFrac</w:t>
      </w:r>
      <w:proofErr w:type="spellEnd"/>
      <w:r>
        <w:rPr>
          <w:sz w:val="22"/>
          <w:szCs w:val="22"/>
        </w:rPr>
        <w:t>=0.002 for the plots,</w:t>
      </w:r>
      <w:r w:rsidRPr="00A747C9">
        <w:rPr>
          <w:sz w:val="22"/>
          <w:szCs w:val="22"/>
        </w:rPr>
        <w:t xml:space="preserve"> </w:t>
      </w:r>
      <w:r>
        <w:rPr>
          <w:sz w:val="22"/>
          <w:szCs w:val="22"/>
        </w:rPr>
        <w:t>the fraction of ICUs per individual, assumed constant. This interpretation of c2 is adjusted by equivalent death rates in the first two columns to make the differentiated model commensurate with the first two. The vertical axis in all plots is the daily confirmed cases as a fraction of the population (allowing application to different regions or nations).</w:t>
      </w:r>
    </w:p>
    <w:p w14:paraId="345680F0" w14:textId="759D4F26" w:rsidR="00693293" w:rsidRDefault="00693293" w:rsidP="001663E6">
      <w:pPr>
        <w:jc w:val="both"/>
        <w:rPr>
          <w:sz w:val="22"/>
          <w:szCs w:val="22"/>
        </w:rPr>
      </w:pPr>
    </w:p>
    <w:p w14:paraId="1E8683DD" w14:textId="6E20536F" w:rsidR="001508F4" w:rsidRDefault="007C5044" w:rsidP="00D5526F">
      <w:r>
        <w:br w:type="page"/>
      </w:r>
    </w:p>
    <w:p w14:paraId="2AFD8AB0" w14:textId="64DC28D3" w:rsidR="00693293" w:rsidRDefault="00693293" w:rsidP="00693293">
      <w:pPr>
        <w:pStyle w:val="Heading2"/>
      </w:pPr>
      <w:r>
        <w:lastRenderedPageBreak/>
        <w:t>U models</w:t>
      </w:r>
    </w:p>
    <w:p w14:paraId="6D1725CE" w14:textId="77777777" w:rsidR="00FA1A84" w:rsidRPr="00FA1A84" w:rsidRDefault="00FA1A84" w:rsidP="009C74B5"/>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693293" w14:paraId="6C6CBE7F" w14:textId="77777777" w:rsidTr="006E68C6">
        <w:tc>
          <w:tcPr>
            <w:tcW w:w="1504" w:type="dxa"/>
          </w:tcPr>
          <w:p w14:paraId="3F1A77FF" w14:textId="77777777" w:rsidR="00693293" w:rsidRDefault="00693293" w:rsidP="006E68C6">
            <w:pPr>
              <w:ind w:right="-478"/>
              <w:jc w:val="both"/>
              <w:rPr>
                <w:b/>
                <w:bCs/>
                <w:sz w:val="22"/>
                <w:szCs w:val="22"/>
              </w:rPr>
            </w:pPr>
            <w:r>
              <w:rPr>
                <w:sz w:val="22"/>
                <w:szCs w:val="22"/>
              </w:rPr>
              <w:t>SC2UIR</w:t>
            </w:r>
          </w:p>
        </w:tc>
        <w:tc>
          <w:tcPr>
            <w:tcW w:w="8136" w:type="dxa"/>
          </w:tcPr>
          <w:p w14:paraId="757A35BE" w14:textId="77777777" w:rsidR="00693293" w:rsidRDefault="00693293" w:rsidP="006E68C6">
            <w:pPr>
              <w:ind w:right="-478"/>
              <w:jc w:val="both"/>
              <w:rPr>
                <w:b/>
                <w:bCs/>
                <w:sz w:val="22"/>
                <w:szCs w:val="22"/>
              </w:rPr>
            </w:pPr>
            <w:r>
              <w:rPr>
                <w:b/>
                <w:bCs/>
                <w:noProof/>
                <w:sz w:val="22"/>
                <w:szCs w:val="22"/>
              </w:rPr>
              <w:drawing>
                <wp:inline distT="0" distB="0" distL="0" distR="0" wp14:anchorId="0AC5F568" wp14:editId="676458F1">
                  <wp:extent cx="3606165" cy="1558794"/>
                  <wp:effectExtent l="0" t="0" r="635" b="381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693293" w14:paraId="5798EA29" w14:textId="77777777" w:rsidTr="006E68C6">
        <w:tc>
          <w:tcPr>
            <w:tcW w:w="1504" w:type="dxa"/>
          </w:tcPr>
          <w:p w14:paraId="22D4ED5F" w14:textId="77777777" w:rsidR="00693293" w:rsidRDefault="00693293" w:rsidP="006E68C6">
            <w:pPr>
              <w:ind w:right="-478"/>
              <w:jc w:val="both"/>
              <w:rPr>
                <w:b/>
                <w:bCs/>
                <w:sz w:val="22"/>
                <w:szCs w:val="22"/>
              </w:rPr>
            </w:pPr>
            <w:r>
              <w:rPr>
                <w:sz w:val="22"/>
                <w:szCs w:val="22"/>
              </w:rPr>
              <w:t>SC3UEIR</w:t>
            </w:r>
          </w:p>
        </w:tc>
        <w:tc>
          <w:tcPr>
            <w:tcW w:w="8136" w:type="dxa"/>
          </w:tcPr>
          <w:p w14:paraId="5DA32A41" w14:textId="77777777" w:rsidR="00693293" w:rsidRDefault="00693293" w:rsidP="006E68C6">
            <w:pPr>
              <w:ind w:right="-478"/>
              <w:jc w:val="both"/>
              <w:rPr>
                <w:b/>
                <w:bCs/>
                <w:sz w:val="22"/>
                <w:szCs w:val="22"/>
              </w:rPr>
            </w:pPr>
            <w:r>
              <w:rPr>
                <w:b/>
                <w:bCs/>
                <w:noProof/>
                <w:sz w:val="22"/>
                <w:szCs w:val="22"/>
              </w:rPr>
              <w:drawing>
                <wp:inline distT="0" distB="0" distL="0" distR="0" wp14:anchorId="0FB4FE4E" wp14:editId="2D8CA744">
                  <wp:extent cx="3691890" cy="1987036"/>
                  <wp:effectExtent l="0" t="0" r="381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693293" w14:paraId="0021F816" w14:textId="77777777" w:rsidTr="006E68C6">
        <w:tc>
          <w:tcPr>
            <w:tcW w:w="1504" w:type="dxa"/>
          </w:tcPr>
          <w:p w14:paraId="205C0BFA" w14:textId="77777777" w:rsidR="00693293" w:rsidRDefault="00693293" w:rsidP="006E68C6">
            <w:pPr>
              <w:ind w:right="-478"/>
              <w:jc w:val="both"/>
              <w:rPr>
                <w:b/>
                <w:bCs/>
                <w:sz w:val="22"/>
                <w:szCs w:val="22"/>
              </w:rPr>
            </w:pPr>
            <w:r>
              <w:rPr>
                <w:sz w:val="22"/>
                <w:szCs w:val="22"/>
              </w:rPr>
              <w:t>SC3UEI3R</w:t>
            </w:r>
          </w:p>
        </w:tc>
        <w:tc>
          <w:tcPr>
            <w:tcW w:w="8136" w:type="dxa"/>
          </w:tcPr>
          <w:p w14:paraId="06442A93" w14:textId="77777777" w:rsidR="00693293" w:rsidRDefault="00693293" w:rsidP="006E68C6">
            <w:pPr>
              <w:ind w:right="-478"/>
              <w:jc w:val="both"/>
              <w:rPr>
                <w:b/>
                <w:bCs/>
                <w:sz w:val="22"/>
                <w:szCs w:val="22"/>
              </w:rPr>
            </w:pPr>
            <w:r>
              <w:rPr>
                <w:b/>
                <w:bCs/>
                <w:noProof/>
                <w:sz w:val="22"/>
                <w:szCs w:val="22"/>
              </w:rPr>
              <w:drawing>
                <wp:inline distT="0" distB="0" distL="0" distR="0" wp14:anchorId="07F9A6A3" wp14:editId="0F7A60E8">
                  <wp:extent cx="4509135" cy="240322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32371DB0" w14:textId="77777777" w:rsidR="00693293" w:rsidRDefault="00693293" w:rsidP="00693293">
      <w:pPr>
        <w:ind w:left="-709" w:right="-478"/>
        <w:jc w:val="both"/>
        <w:rPr>
          <w:b/>
          <w:bCs/>
          <w:sz w:val="22"/>
          <w:szCs w:val="22"/>
        </w:rPr>
      </w:pPr>
    </w:p>
    <w:p w14:paraId="077ABD89" w14:textId="77777777" w:rsidR="00693293" w:rsidRDefault="00693293" w:rsidP="00693293">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(top),</w:t>
      </w:r>
      <w:r w:rsidRPr="0010500C">
        <w:rPr>
          <w:sz w:val="22"/>
          <w:szCs w:val="22"/>
        </w:rPr>
        <w:t xml:space="preserve"> SEIR (</w:t>
      </w:r>
      <w:r>
        <w:rPr>
          <w:sz w:val="22"/>
          <w:szCs w:val="22"/>
        </w:rPr>
        <w:t>middle</w:t>
      </w:r>
      <w:r w:rsidRPr="0010500C">
        <w:rPr>
          <w:sz w:val="22"/>
          <w:szCs w:val="22"/>
        </w:rPr>
        <w:t>) and SEI3R (</w:t>
      </w:r>
      <w:r>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The new state variables are the uncautionable susceptibles </w:t>
      </w:r>
      <m:oMath>
        <m:sSub>
          <m:sSubPr>
            <m:ctrlPr>
              <w:ins w:id="81"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Pr>
          <w:rFonts w:eastAsiaTheme="minorEastAsia"/>
          <w:sz w:val="22"/>
          <w:szCs w:val="22"/>
        </w:rPr>
        <w:t xml:space="preserve"> and the normalized state of the economy </w:t>
      </w:r>
      <m:oMath>
        <m:r>
          <w:rPr>
            <w:rFonts w:ascii="Cambria Math" w:eastAsiaTheme="minorEastAsia" w:hAnsi="Cambria Math"/>
            <w:sz w:val="22"/>
            <w:szCs w:val="22"/>
          </w:rPr>
          <m:t>W</m:t>
        </m:r>
      </m:oMath>
      <w:r>
        <w:rPr>
          <w:rFonts w:eastAsiaTheme="minorEastAsia"/>
          <w:sz w:val="22"/>
          <w:szCs w:val="22"/>
        </w:rPr>
        <w:t xml:space="preserve">. The extensions to the cautionary models of Fig. S2 are shaded green. Note that the uncautionables </w:t>
      </w:r>
      <m:oMath>
        <m:sSub>
          <m:sSubPr>
            <m:ctrlPr>
              <w:ins w:id="82"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Pr>
          <w:rFonts w:eastAsiaTheme="minorEastAsia"/>
          <w:sz w:val="22"/>
          <w:szCs w:val="22"/>
        </w:rPr>
        <w:t xml:space="preserve">, both cautioned </w:t>
      </w:r>
      <m:oMath>
        <m:sSub>
          <m:sSubPr>
            <m:ctrlPr>
              <w:ins w:id="83"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c</m:t>
            </m:r>
          </m:sub>
        </m:sSub>
      </m:oMath>
      <w:r>
        <w:rPr>
          <w:rFonts w:eastAsiaTheme="minorEastAsia"/>
          <w:sz w:val="22"/>
          <w:szCs w:val="22"/>
        </w:rPr>
        <w:t xml:space="preserve"> and uncautioned susceptibles </w:t>
      </w:r>
      <m:oMath>
        <m:r>
          <w:rPr>
            <w:rFonts w:ascii="Cambria Math" w:eastAsiaTheme="minorEastAsia" w:hAnsi="Cambria Math"/>
            <w:sz w:val="22"/>
            <w:szCs w:val="22"/>
          </w:rPr>
          <m:t>S</m:t>
        </m:r>
      </m:oMath>
      <w:r>
        <w:rPr>
          <w:rFonts w:eastAsiaTheme="minorEastAsia"/>
          <w:sz w:val="22"/>
          <w:szCs w:val="22"/>
        </w:rPr>
        <w:t xml:space="preserve"> can be goaded by economic considerations to become uncautionable (with rate coefficient </w:t>
      </w:r>
      <w:proofErr w:type="spellStart"/>
      <w:r w:rsidRPr="00AA705A">
        <w:rPr>
          <w:rFonts w:eastAsiaTheme="minorEastAsia"/>
          <w:i/>
          <w:iCs/>
          <w:sz w:val="22"/>
          <w:szCs w:val="22"/>
        </w:rPr>
        <w:t>k</w:t>
      </w:r>
      <w:r w:rsidRPr="00AA705A">
        <w:rPr>
          <w:rFonts w:eastAsiaTheme="minorEastAsia"/>
          <w:i/>
          <w:iCs/>
          <w:sz w:val="22"/>
          <w:szCs w:val="22"/>
          <w:vertAlign w:val="subscript"/>
        </w:rPr>
        <w:t>u</w:t>
      </w:r>
      <w:proofErr w:type="spellEnd"/>
      <w:r>
        <w:rPr>
          <w:rFonts w:eastAsiaTheme="minorEastAsia"/>
          <w:sz w:val="22"/>
          <w:szCs w:val="22"/>
        </w:rPr>
        <w:t xml:space="preserve">) , and the uncautionables </w:t>
      </w:r>
      <m:oMath>
        <m:sSub>
          <m:sSubPr>
            <m:ctrlPr>
              <w:ins w:id="84"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Pr>
          <w:rFonts w:eastAsiaTheme="minorEastAsia"/>
          <w:sz w:val="22"/>
          <w:szCs w:val="22"/>
        </w:rPr>
        <w:t xml:space="preserve"> (with rate coefficient </w:t>
      </w:r>
      <w:r w:rsidRPr="00AA705A">
        <w:rPr>
          <w:rFonts w:eastAsiaTheme="minorEastAsia"/>
          <w:i/>
          <w:iCs/>
          <w:sz w:val="22"/>
          <w:szCs w:val="22"/>
        </w:rPr>
        <w:t>k</w:t>
      </w:r>
      <w:r>
        <w:rPr>
          <w:rFonts w:eastAsiaTheme="minorEastAsia"/>
          <w:i/>
          <w:iCs/>
          <w:sz w:val="22"/>
          <w:szCs w:val="22"/>
          <w:vertAlign w:val="subscript"/>
        </w:rPr>
        <w:t>1</w:t>
      </w:r>
      <w:r>
        <w:rPr>
          <w:rFonts w:eastAsiaTheme="minorEastAsia"/>
          <w:sz w:val="22"/>
          <w:szCs w:val="22"/>
        </w:rPr>
        <w:t xml:space="preserve">). The economy </w:t>
      </w:r>
      <m:oMath>
        <m:r>
          <w:rPr>
            <w:rFonts w:ascii="Cambria Math" w:eastAsiaTheme="minorEastAsia" w:hAnsi="Cambria Math"/>
            <w:sz w:val="22"/>
            <w:szCs w:val="22"/>
          </w:rPr>
          <m:t>W</m:t>
        </m:r>
      </m:oMath>
      <w:r>
        <w:rPr>
          <w:rFonts w:eastAsiaTheme="minorEastAsia"/>
          <w:sz w:val="22"/>
          <w:szCs w:val="22"/>
        </w:rPr>
        <w:t xml:space="preserve"> follows a logistic model (rate coefficient </w:t>
      </w:r>
      <w:r w:rsidRPr="00AA705A">
        <w:rPr>
          <w:rFonts w:eastAsiaTheme="minorEastAsia"/>
          <w:i/>
          <w:iCs/>
          <w:sz w:val="22"/>
          <w:szCs w:val="22"/>
        </w:rPr>
        <w:t>k</w:t>
      </w:r>
      <w:r>
        <w:rPr>
          <w:rFonts w:eastAsiaTheme="minorEastAsia"/>
          <w:i/>
          <w:iCs/>
          <w:sz w:val="22"/>
          <w:szCs w:val="22"/>
          <w:vertAlign w:val="subscript"/>
        </w:rPr>
        <w:t>w</w:t>
      </w:r>
      <w:r>
        <w:rPr>
          <w:rFonts w:eastAsiaTheme="minorEastAsia"/>
          <w:sz w:val="22"/>
          <w:szCs w:val="22"/>
        </w:rPr>
        <w:t xml:space="preserve">) with the capacity reduced by the individuals exercising caution with the term - </w:t>
      </w:r>
      <m:oMath>
        <m:r>
          <w:rPr>
            <w:rFonts w:ascii="Cambria Math" w:eastAsiaTheme="minorEastAsia" w:hAnsi="Cambria Math"/>
            <w:sz w:val="22"/>
            <w:szCs w:val="22"/>
          </w:rPr>
          <m:t xml:space="preserve">κ </m:t>
        </m:r>
        <m:sSub>
          <m:sSubPr>
            <m:ctrlPr>
              <w:ins w:id="85"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Pr>
          <w:rFonts w:eastAsiaTheme="minorEastAsia"/>
          <w:sz w:val="22"/>
          <w:szCs w:val="22"/>
        </w:rPr>
        <w:t xml:space="preserve">. </w:t>
      </w:r>
    </w:p>
    <w:p w14:paraId="79D370B9" w14:textId="010F5032" w:rsidR="00C45510" w:rsidRPr="008E1C44" w:rsidRDefault="00FD172A" w:rsidP="00096B6B">
      <w:pPr>
        <w:ind w:left="-142" w:right="-478"/>
        <w:jc w:val="both"/>
        <w:rPr>
          <w:sz w:val="22"/>
          <w:szCs w:val="22"/>
        </w:rPr>
      </w:pPr>
      <w:r w:rsidRPr="00FD172A">
        <w:rPr>
          <w:noProof/>
          <w:sz w:val="22"/>
          <w:szCs w:val="22"/>
        </w:rPr>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ins w:id="86"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ins w:id="87"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ins w:id="88"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866416E" w14:textId="77777777" w:rsidR="00693293" w:rsidRDefault="0054135A" w:rsidP="00EC1907">
      <w:pPr>
        <w:jc w:val="both"/>
        <w:rPr>
          <w:rFonts w:eastAsiaTheme="minorEastAsia"/>
          <w:sz w:val="22"/>
          <w:szCs w:val="22"/>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ins w:id="89"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ins w:id="90"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ins w:id="91"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p>
    <w:p w14:paraId="5F4DF27A" w14:textId="77777777" w:rsidR="00693293" w:rsidRDefault="00693293" w:rsidP="00EC1907">
      <w:pPr>
        <w:jc w:val="both"/>
        <w:rPr>
          <w:rFonts w:eastAsiaTheme="minorEastAsia"/>
          <w:sz w:val="22"/>
          <w:szCs w:val="22"/>
        </w:rPr>
      </w:pPr>
    </w:p>
    <w:p w14:paraId="4C5C2988" w14:textId="77777777" w:rsidR="00693293" w:rsidRPr="001663E6" w:rsidRDefault="00693293" w:rsidP="00693293">
      <w:pPr>
        <w:jc w:val="both"/>
        <w:rPr>
          <w:sz w:val="22"/>
          <w:szCs w:val="22"/>
        </w:rPr>
      </w:pPr>
    </w:p>
    <w:p w14:paraId="06B21FE0" w14:textId="77777777" w:rsidR="00693293" w:rsidRDefault="00693293" w:rsidP="00693293">
      <w:pPr>
        <w:pStyle w:val="Heading2"/>
      </w:pPr>
      <w:r>
        <w:t>Fitting</w:t>
      </w:r>
    </w:p>
    <w:p w14:paraId="7A7D8334" w14:textId="77777777" w:rsidR="00693293" w:rsidRDefault="00693293" w:rsidP="00693293">
      <w:pPr>
        <w:jc w:val="center"/>
        <w:rPr>
          <w:b/>
          <w:bCs/>
          <w:sz w:val="22"/>
          <w:szCs w:val="22"/>
        </w:rPr>
      </w:pPr>
    </w:p>
    <w:p w14:paraId="3C1F4FE3" w14:textId="77777777" w:rsidR="00693293" w:rsidRDefault="00693293" w:rsidP="00693293">
      <w:pPr>
        <w:jc w:val="center"/>
        <w:rPr>
          <w:b/>
          <w:bCs/>
          <w:sz w:val="22"/>
          <w:szCs w:val="22"/>
        </w:rPr>
      </w:pPr>
      <w:r w:rsidRPr="006F28FA">
        <w:rPr>
          <w:noProof/>
          <w:sz w:val="56"/>
          <w:szCs w:val="56"/>
        </w:rPr>
        <w:lastRenderedPageBreak/>
        <w:drawing>
          <wp:inline distT="0" distB="0" distL="0" distR="0" wp14:anchorId="431462DF" wp14:editId="0021D231">
            <wp:extent cx="5492115" cy="7845879"/>
            <wp:effectExtent l="0" t="0" r="0" b="3175"/>
            <wp:docPr id="59" name="Picture 5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shape&#10;&#10;Description automatically generated"/>
                    <pic:cNvPicPr/>
                  </pic:nvPicPr>
                  <pic:blipFill>
                    <a:blip r:embed="rId50"/>
                    <a:stretch>
                      <a:fillRect/>
                    </a:stretch>
                  </pic:blipFill>
                  <pic:spPr>
                    <a:xfrm>
                      <a:off x="0" y="0"/>
                      <a:ext cx="5495587" cy="7850838"/>
                    </a:xfrm>
                    <a:prstGeom prst="rect">
                      <a:avLst/>
                    </a:prstGeom>
                  </pic:spPr>
                </pic:pic>
              </a:graphicData>
            </a:graphic>
          </wp:inline>
        </w:drawing>
      </w:r>
    </w:p>
    <w:p w14:paraId="184883D2" w14:textId="77777777" w:rsidR="00693293" w:rsidRDefault="00693293" w:rsidP="00693293">
      <w:pPr>
        <w:rPr>
          <w:b/>
          <w:bCs/>
          <w:sz w:val="22"/>
          <w:szCs w:val="22"/>
        </w:rPr>
      </w:pPr>
    </w:p>
    <w:p w14:paraId="30F5C64A" w14:textId="77777777" w:rsidR="00693293" w:rsidRDefault="00693293" w:rsidP="00693293">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Piecewise linear fits to all country data for cumulative confirmed cases.</w:t>
      </w:r>
      <w:r w:rsidRPr="0010500C">
        <w:rPr>
          <w:sz w:val="22"/>
          <w:szCs w:val="22"/>
        </w:rPr>
        <w:t xml:space="preserve"> </w:t>
      </w:r>
      <w:r>
        <w:rPr>
          <w:sz w:val="22"/>
          <w:szCs w:val="22"/>
        </w:rPr>
        <w:t xml:space="preserve">The piecewise linear analysis of Fig. 1 is extended to include all countries (up to Aug 1) that have registered at least 10000 cases of Covid-19 (John Hopkins Database). Piecewise linear fits performed with pwlf </w:t>
      </w:r>
      <w:r>
        <w:rPr>
          <w:sz w:val="22"/>
          <w:szCs w:val="22"/>
        </w:rPr>
        <w:fldChar w:fldCharType="begin"/>
      </w:r>
      <w:r>
        <w:rPr>
          <w:sz w:val="22"/>
          <w:szCs w:val="22"/>
        </w:rPr>
        <w:instrText xml:space="preserve"> ADDIN EN.CITE &lt;EndNote&gt;&lt;Cite&gt;&lt;Author&gt;Jekel&lt;/Author&gt;&lt;Year&gt;2019&lt;/Year&gt;&lt;RecNum&gt;27&lt;/RecNum&gt;&lt;DisplayText&gt;[41]&lt;/DisplayText&gt;&lt;record&gt;&lt;rec-number&gt;27&lt;/rec-number&gt;&lt;foreign-keys&gt;&lt;key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Pr>
          <w:sz w:val="22"/>
          <w:szCs w:val="22"/>
        </w:rPr>
        <w:fldChar w:fldCharType="separate"/>
      </w:r>
      <w:r>
        <w:rPr>
          <w:noProof/>
          <w:sz w:val="22"/>
          <w:szCs w:val="22"/>
        </w:rPr>
        <w:t>[41]</w:t>
      </w:r>
      <w:r>
        <w:rPr>
          <w:sz w:val="22"/>
          <w:szCs w:val="22"/>
        </w:rPr>
        <w:fldChar w:fldCharType="end"/>
      </w:r>
      <w:r>
        <w:rPr>
          <w:sz w:val="22"/>
          <w:szCs w:val="22"/>
        </w:rPr>
        <w:t xml:space="preserve"> using 4 segments. The data shown is the cumulative count of confirmed cases (not averaged </w:t>
      </w:r>
      <w:r w:rsidRPr="005339B0">
        <w:rPr>
          <w:i/>
          <w:iCs/>
          <w:sz w:val="22"/>
          <w:szCs w:val="22"/>
        </w:rPr>
        <w:t>cf.</w:t>
      </w:r>
      <w:r>
        <w:rPr>
          <w:sz w:val="22"/>
          <w:szCs w:val="22"/>
        </w:rPr>
        <w:t xml:space="preserve"> Fig. 1).</w:t>
      </w:r>
    </w:p>
    <w:p w14:paraId="5FC4C4CC" w14:textId="77777777" w:rsidR="00693293" w:rsidRDefault="00693293" w:rsidP="00693293">
      <w:pPr>
        <w:rPr>
          <w:sz w:val="22"/>
          <w:szCs w:val="22"/>
        </w:rPr>
      </w:pPr>
    </w:p>
    <w:p w14:paraId="1ABE9DA1" w14:textId="77777777" w:rsidR="00693293" w:rsidRPr="00A55EF7" w:rsidRDefault="00693293" w:rsidP="00693293">
      <w:pPr>
        <w:rPr>
          <w:b/>
          <w:bCs/>
          <w:sz w:val="22"/>
          <w:szCs w:val="22"/>
        </w:rPr>
      </w:pPr>
      <w:r>
        <w:rPr>
          <w:b/>
          <w:bCs/>
          <w:sz w:val="22"/>
          <w:szCs w:val="22"/>
        </w:rPr>
        <w:t>Hierarchical fitting</w:t>
      </w:r>
    </w:p>
    <w:p w14:paraId="1DB1E2F6" w14:textId="77777777" w:rsidR="00693293" w:rsidRDefault="00693293" w:rsidP="00693293">
      <w:pPr>
        <w:rPr>
          <w:sz w:val="22"/>
          <w:szCs w:val="22"/>
        </w:rPr>
      </w:pPr>
    </w:p>
    <w:p w14:paraId="4C5CB70E" w14:textId="77777777" w:rsidR="00693293" w:rsidRDefault="00693293" w:rsidP="00693293"/>
    <w:p w14:paraId="1BE77D10" w14:textId="77777777" w:rsidR="00693293" w:rsidRDefault="00693293" w:rsidP="00693293">
      <w:r w:rsidRPr="00DB0C24">
        <w:rPr>
          <w:noProof/>
        </w:rPr>
        <w:drawing>
          <wp:inline distT="0" distB="0" distL="0" distR="0" wp14:anchorId="2C8958BA" wp14:editId="2C1D9085">
            <wp:extent cx="5727700" cy="5304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5304790"/>
                    </a:xfrm>
                    <a:prstGeom prst="rect">
                      <a:avLst/>
                    </a:prstGeom>
                  </pic:spPr>
                </pic:pic>
              </a:graphicData>
            </a:graphic>
          </wp:inline>
        </w:drawing>
      </w:r>
    </w:p>
    <w:p w14:paraId="1AB594A6" w14:textId="77777777" w:rsidR="00693293" w:rsidRDefault="00693293" w:rsidP="00693293">
      <w:r>
        <w:t>Table S4</w:t>
      </w:r>
    </w:p>
    <w:p w14:paraId="094EF5FC" w14:textId="55E8CEAF" w:rsidR="0054135A" w:rsidRDefault="0054135A" w:rsidP="00EC1907">
      <w:pPr>
        <w:jc w:val="both"/>
        <w:rPr>
          <w:b/>
          <w:bCs/>
        </w:rPr>
      </w:pP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17D89CA6" w14:textId="77777777" w:rsidR="00693293" w:rsidRPr="00693293" w:rsidRDefault="0011114A" w:rsidP="00693293">
      <w:pPr>
        <w:pStyle w:val="EndNoteBibliography"/>
        <w:rPr>
          <w:noProof/>
        </w:rPr>
      </w:pPr>
      <w:r>
        <w:fldChar w:fldCharType="begin"/>
      </w:r>
      <w:r>
        <w:instrText xml:space="preserve"> ADDIN EN.REFLIST </w:instrText>
      </w:r>
      <w:r>
        <w:fldChar w:fldCharType="separate"/>
      </w:r>
      <w:r w:rsidR="00693293" w:rsidRPr="00693293">
        <w:rPr>
          <w:noProof/>
        </w:rPr>
        <w:t>1.</w:t>
      </w:r>
      <w:r w:rsidR="00693293" w:rsidRPr="00693293">
        <w:rPr>
          <w:noProof/>
        </w:rPr>
        <w:tab/>
        <w:t>Kermack, W.O., McKendrick, A.G., Walker, G.T.: A contribution to the mathematical theory of epidemics. Proceedings of the Royal Society of London. Series A, Containing Papers of a Mathematical and Physical Character 115,</w:t>
      </w:r>
      <w:r w:rsidR="00693293" w:rsidRPr="00693293">
        <w:rPr>
          <w:b/>
          <w:noProof/>
        </w:rPr>
        <w:t xml:space="preserve"> </w:t>
      </w:r>
      <w:r w:rsidR="00693293" w:rsidRPr="00693293">
        <w:rPr>
          <w:noProof/>
        </w:rPr>
        <w:t>700-721 (1927)</w:t>
      </w:r>
    </w:p>
    <w:p w14:paraId="2E8855CE" w14:textId="77777777" w:rsidR="00693293" w:rsidRPr="00693293" w:rsidRDefault="00693293" w:rsidP="00693293">
      <w:pPr>
        <w:pStyle w:val="EndNoteBibliography"/>
        <w:rPr>
          <w:noProof/>
        </w:rPr>
      </w:pPr>
      <w:r w:rsidRPr="00693293">
        <w:rPr>
          <w:noProof/>
        </w:rPr>
        <w:t>2.</w:t>
      </w:r>
      <w:r w:rsidRPr="00693293">
        <w:rPr>
          <w:noProof/>
        </w:rPr>
        <w:tab/>
        <w:t>Anderson, R.M., Anderson, B., May, R.M.: Infectious Diseases of Humans: Dynamics and Control. Oxford University Press, Oxford, UK (1992)</w:t>
      </w:r>
    </w:p>
    <w:p w14:paraId="11A2F958" w14:textId="77777777" w:rsidR="00693293" w:rsidRPr="00693293" w:rsidRDefault="00693293" w:rsidP="00693293">
      <w:pPr>
        <w:pStyle w:val="EndNoteBibliography"/>
        <w:rPr>
          <w:noProof/>
        </w:rPr>
      </w:pPr>
      <w:r w:rsidRPr="00693293">
        <w:rPr>
          <w:noProof/>
        </w:rPr>
        <w:t>3.</w:t>
      </w:r>
      <w:r w:rsidRPr="00693293">
        <w:rPr>
          <w:noProof/>
        </w:rPr>
        <w:tab/>
        <w:t>Anderson, R., May, R.: Directly transmitted infections diseases: control by vaccination. Science 215,</w:t>
      </w:r>
      <w:r w:rsidRPr="00693293">
        <w:rPr>
          <w:b/>
          <w:noProof/>
        </w:rPr>
        <w:t xml:space="preserve"> </w:t>
      </w:r>
      <w:r w:rsidRPr="00693293">
        <w:rPr>
          <w:noProof/>
        </w:rPr>
        <w:t>1053-1060 (1982)</w:t>
      </w:r>
    </w:p>
    <w:p w14:paraId="58D08455" w14:textId="77777777" w:rsidR="00693293" w:rsidRPr="00693293" w:rsidRDefault="00693293" w:rsidP="00693293">
      <w:pPr>
        <w:pStyle w:val="EndNoteBibliography"/>
        <w:rPr>
          <w:noProof/>
        </w:rPr>
      </w:pPr>
      <w:r w:rsidRPr="00693293">
        <w:rPr>
          <w:noProof/>
        </w:rPr>
        <w:t>4.</w:t>
      </w:r>
      <w:r w:rsidRPr="00693293">
        <w:rPr>
          <w:noProof/>
        </w:rPr>
        <w:tab/>
        <w:t>Hethcote, H.W.: The Mathematics of Infectious Diseases. SIAM Rev. 42,</w:t>
      </w:r>
      <w:r w:rsidRPr="00693293">
        <w:rPr>
          <w:b/>
          <w:noProof/>
        </w:rPr>
        <w:t xml:space="preserve"> </w:t>
      </w:r>
      <w:r w:rsidRPr="00693293">
        <w:rPr>
          <w:noProof/>
        </w:rPr>
        <w:t>599–653 (2000)</w:t>
      </w:r>
    </w:p>
    <w:p w14:paraId="44B7C60F" w14:textId="77777777" w:rsidR="00693293" w:rsidRPr="00693293" w:rsidRDefault="00693293" w:rsidP="00693293">
      <w:pPr>
        <w:pStyle w:val="EndNoteBibliography"/>
        <w:rPr>
          <w:noProof/>
        </w:rPr>
      </w:pPr>
      <w:r w:rsidRPr="00693293">
        <w:rPr>
          <w:noProof/>
        </w:rPr>
        <w:t>5.</w:t>
      </w:r>
      <w:r w:rsidRPr="00693293">
        <w:rPr>
          <w:noProof/>
        </w:rPr>
        <w:tab/>
        <w:t>Wu, Z., McGoogan, J.M.: Characteristics of and Important Lessons from the Coronavirus Disease 2019 (COVID-19) Outbreak in China: Summary of a Report of 72 314 Cases from the Chinese Center for Disease Control and Prevention. . JAMA 323,</w:t>
      </w:r>
      <w:r w:rsidRPr="00693293">
        <w:rPr>
          <w:b/>
          <w:noProof/>
        </w:rPr>
        <w:t xml:space="preserve"> </w:t>
      </w:r>
      <w:r w:rsidRPr="00693293">
        <w:rPr>
          <w:noProof/>
        </w:rPr>
        <w:t>1239–1242 (2020)</w:t>
      </w:r>
    </w:p>
    <w:p w14:paraId="5C42E484" w14:textId="77777777" w:rsidR="00693293" w:rsidRPr="00693293" w:rsidRDefault="00693293" w:rsidP="00693293">
      <w:pPr>
        <w:pStyle w:val="EndNoteBibliography"/>
        <w:rPr>
          <w:noProof/>
        </w:rPr>
      </w:pPr>
      <w:r w:rsidRPr="00693293">
        <w:rPr>
          <w:noProof/>
        </w:rPr>
        <w:t>6.</w:t>
      </w:r>
      <w:r w:rsidRPr="00693293">
        <w:rPr>
          <w:noProof/>
        </w:rPr>
        <w:tab/>
        <w:t>Lin, Q., Zhao, S., Gao, D., Lou, Y., Yang, S., Musa, S.S., Wang, M.H., Cai, Y., Wang, W., Yang, L., He, D.: A conceptual model for the coronavirus disease 2019 (COVID-19) outbreak in Wuhan, China with individual reaction and governmental action. Int. J. Infect. Dis. 93,</w:t>
      </w:r>
      <w:r w:rsidRPr="00693293">
        <w:rPr>
          <w:b/>
          <w:noProof/>
        </w:rPr>
        <w:t xml:space="preserve"> </w:t>
      </w:r>
      <w:r w:rsidRPr="00693293">
        <w:rPr>
          <w:noProof/>
        </w:rPr>
        <w:t>211-216 (2020)</w:t>
      </w:r>
    </w:p>
    <w:p w14:paraId="42E649F5" w14:textId="77777777" w:rsidR="00693293" w:rsidRPr="00693293" w:rsidRDefault="00693293" w:rsidP="00693293">
      <w:pPr>
        <w:pStyle w:val="EndNoteBibliography"/>
        <w:rPr>
          <w:noProof/>
        </w:rPr>
      </w:pPr>
      <w:r w:rsidRPr="00693293">
        <w:rPr>
          <w:noProof/>
        </w:rPr>
        <w:t>7.</w:t>
      </w:r>
      <w:r w:rsidRPr="00693293">
        <w:rPr>
          <w:noProof/>
        </w:rPr>
        <w:tab/>
        <w:t>Giordano, G., Blanchini, F., Bruno, R., Colaneri, P., Di Filippo, A., Di Matteo, A., Colaneri, M.: Modelling the COVID-19 epidemic and implementation of population-wide interventions in Italy. Nature Medicine (2020)</w:t>
      </w:r>
    </w:p>
    <w:p w14:paraId="75A266D9" w14:textId="77777777" w:rsidR="00693293" w:rsidRPr="00693293" w:rsidRDefault="00693293" w:rsidP="00693293">
      <w:pPr>
        <w:pStyle w:val="EndNoteBibliography"/>
        <w:rPr>
          <w:noProof/>
        </w:rPr>
      </w:pPr>
      <w:r w:rsidRPr="00693293">
        <w:rPr>
          <w:noProof/>
        </w:rPr>
        <w:t>8.</w:t>
      </w:r>
      <w:r w:rsidRPr="00693293">
        <w:rPr>
          <w:noProof/>
        </w:rPr>
        <w:tab/>
        <w:t>Gumel, A.B., Ruan, S., Day, T., Watmough, J., Brauer, F., van den Driessche, P., Gabrielson, D., Bowman, C., Alexander, M.E., Ardal, S., Wu, J., Sahai, B.M.: Modelling strategies for controlling SARS outbreaks. Proc Biol Sci 271,</w:t>
      </w:r>
      <w:r w:rsidRPr="00693293">
        <w:rPr>
          <w:b/>
          <w:noProof/>
        </w:rPr>
        <w:t xml:space="preserve"> </w:t>
      </w:r>
      <w:r w:rsidRPr="00693293">
        <w:rPr>
          <w:noProof/>
        </w:rPr>
        <w:t>2223-2232 (2004)</w:t>
      </w:r>
    </w:p>
    <w:p w14:paraId="54BA1FCB" w14:textId="77777777" w:rsidR="00693293" w:rsidRPr="00693293" w:rsidRDefault="00693293" w:rsidP="00693293">
      <w:pPr>
        <w:pStyle w:val="EndNoteBibliography"/>
        <w:rPr>
          <w:noProof/>
        </w:rPr>
      </w:pPr>
      <w:r w:rsidRPr="00693293">
        <w:rPr>
          <w:noProof/>
        </w:rPr>
        <w:t>9.</w:t>
      </w:r>
      <w:r w:rsidRPr="00693293">
        <w:rPr>
          <w:noProof/>
        </w:rPr>
        <w:tab/>
        <w:t>Klepac, P., Kucharski, A.J., Conlan, A.J., Kissler, S., Tang, M., Fry, H., Gog, J.R.: Contacts in context: large-scale setting-specific social mixing matrices from the BBC Pandemic project. medRxiv (2020)</w:t>
      </w:r>
    </w:p>
    <w:p w14:paraId="3FDC59FB" w14:textId="77777777" w:rsidR="00693293" w:rsidRPr="00693293" w:rsidRDefault="00693293" w:rsidP="00693293">
      <w:pPr>
        <w:pStyle w:val="EndNoteBibliography"/>
        <w:rPr>
          <w:noProof/>
        </w:rPr>
      </w:pPr>
      <w:r w:rsidRPr="00693293">
        <w:rPr>
          <w:noProof/>
        </w:rPr>
        <w:t>10.</w:t>
      </w:r>
      <w:r w:rsidRPr="00693293">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w:t>
      </w:r>
      <w:r w:rsidRPr="00693293">
        <w:rPr>
          <w:b/>
          <w:noProof/>
        </w:rPr>
        <w:t xml:space="preserve"> </w:t>
      </w:r>
      <w:r w:rsidRPr="00693293">
        <w:rPr>
          <w:noProof/>
        </w:rPr>
        <w:t>e261-e270 (2020)</w:t>
      </w:r>
    </w:p>
    <w:p w14:paraId="3774C661" w14:textId="77777777" w:rsidR="00693293" w:rsidRPr="00693293" w:rsidRDefault="00693293" w:rsidP="00693293">
      <w:pPr>
        <w:pStyle w:val="EndNoteBibliography"/>
        <w:rPr>
          <w:noProof/>
        </w:rPr>
      </w:pPr>
      <w:r w:rsidRPr="00693293">
        <w:rPr>
          <w:noProof/>
        </w:rPr>
        <w:t>11.</w:t>
      </w:r>
      <w:r w:rsidRPr="00693293">
        <w:rPr>
          <w:noProof/>
        </w:rPr>
        <w:tab/>
        <w:t>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w:t>
      </w:r>
      <w:r w:rsidRPr="00693293">
        <w:rPr>
          <w:b/>
          <w:noProof/>
        </w:rPr>
        <w:t xml:space="preserve"> </w:t>
      </w:r>
      <w:r w:rsidRPr="00693293">
        <w:rPr>
          <w:noProof/>
        </w:rPr>
        <w:t>e488-e496 (2020)</w:t>
      </w:r>
    </w:p>
    <w:p w14:paraId="6EA202D5" w14:textId="77777777" w:rsidR="00693293" w:rsidRPr="00693293" w:rsidRDefault="00693293" w:rsidP="00693293">
      <w:pPr>
        <w:pStyle w:val="EndNoteBibliography"/>
        <w:rPr>
          <w:noProof/>
        </w:rPr>
      </w:pPr>
      <w:r w:rsidRPr="00693293">
        <w:rPr>
          <w:noProof/>
        </w:rPr>
        <w:t>12.</w:t>
      </w:r>
      <w:r w:rsidRPr="00693293">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w:t>
      </w:r>
      <w:r w:rsidRPr="00693293">
        <w:rPr>
          <w:b/>
          <w:noProof/>
        </w:rPr>
        <w:t xml:space="preserve"> </w:t>
      </w:r>
      <w:r w:rsidRPr="00693293">
        <w:rPr>
          <w:noProof/>
        </w:rPr>
        <w:t>553-558 (2020)</w:t>
      </w:r>
    </w:p>
    <w:p w14:paraId="642CA9F2" w14:textId="77777777" w:rsidR="00693293" w:rsidRPr="00693293" w:rsidRDefault="00693293" w:rsidP="00693293">
      <w:pPr>
        <w:pStyle w:val="EndNoteBibliography"/>
        <w:rPr>
          <w:noProof/>
        </w:rPr>
      </w:pPr>
      <w:r w:rsidRPr="00693293">
        <w:rPr>
          <w:noProof/>
        </w:rPr>
        <w:lastRenderedPageBreak/>
        <w:t>13.</w:t>
      </w:r>
      <w:r w:rsidRPr="00693293">
        <w:rPr>
          <w:noProof/>
        </w:rPr>
        <w:tab/>
        <w:t>Angulo, J., Yu, H.-L., Langousis, A., Kolovos, A., Wang, J., Madrid, A.E., Christakos, G.: Spatiotemporal Infectious Disease Modeling: A BME-SIR Approach. PLOS ONE 8,</w:t>
      </w:r>
      <w:r w:rsidRPr="00693293">
        <w:rPr>
          <w:b/>
          <w:noProof/>
        </w:rPr>
        <w:t xml:space="preserve"> </w:t>
      </w:r>
      <w:r w:rsidRPr="00693293">
        <w:rPr>
          <w:noProof/>
        </w:rPr>
        <w:t>e72168 (2013)</w:t>
      </w:r>
    </w:p>
    <w:p w14:paraId="7EFC6292" w14:textId="77777777" w:rsidR="00693293" w:rsidRPr="00693293" w:rsidRDefault="00693293" w:rsidP="00693293">
      <w:pPr>
        <w:pStyle w:val="EndNoteBibliography"/>
        <w:rPr>
          <w:noProof/>
        </w:rPr>
      </w:pPr>
      <w:r w:rsidRPr="00693293">
        <w:rPr>
          <w:noProof/>
        </w:rPr>
        <w:t>14.</w:t>
      </w:r>
      <w:r w:rsidRPr="00693293">
        <w:rPr>
          <w:noProof/>
        </w:rPr>
        <w:tab/>
        <w:t>Keeling, M.J.: The effects of local spatial structure on epidemiological invasions. Proc Biol Sci 266,</w:t>
      </w:r>
      <w:r w:rsidRPr="00693293">
        <w:rPr>
          <w:b/>
          <w:noProof/>
        </w:rPr>
        <w:t xml:space="preserve"> </w:t>
      </w:r>
      <w:r w:rsidRPr="00693293">
        <w:rPr>
          <w:noProof/>
        </w:rPr>
        <w:t>859-867 (1999)</w:t>
      </w:r>
    </w:p>
    <w:p w14:paraId="6D878DA6" w14:textId="77777777" w:rsidR="00693293" w:rsidRPr="00693293" w:rsidRDefault="00693293" w:rsidP="00693293">
      <w:pPr>
        <w:pStyle w:val="EndNoteBibliography"/>
        <w:rPr>
          <w:noProof/>
        </w:rPr>
      </w:pPr>
      <w:r w:rsidRPr="00693293">
        <w:rPr>
          <w:noProof/>
        </w:rPr>
        <w:t>15.</w:t>
      </w:r>
      <w:r w:rsidRPr="00693293">
        <w:rPr>
          <w:noProof/>
        </w:rPr>
        <w:tab/>
        <w:t>Danon, L., Brooks-Pollock, E., Bailey, M., Keeling, M.J.: A spatial model of CoVID-19 transmission in England and Wales: early spread and peak timing. medRxiv 2020.2002.2012.20022566 (2020)</w:t>
      </w:r>
    </w:p>
    <w:p w14:paraId="1302F4DF" w14:textId="77777777" w:rsidR="00693293" w:rsidRPr="00693293" w:rsidRDefault="00693293" w:rsidP="00693293">
      <w:pPr>
        <w:pStyle w:val="EndNoteBibliography"/>
        <w:rPr>
          <w:noProof/>
        </w:rPr>
      </w:pPr>
      <w:r w:rsidRPr="00693293">
        <w:rPr>
          <w:noProof/>
        </w:rPr>
        <w:t>16.</w:t>
      </w:r>
      <w:r w:rsidRPr="00693293">
        <w:rPr>
          <w:noProof/>
        </w:rPr>
        <w:tab/>
        <w:t>Epstein, J.M., Parker, J., Cummings, D., Hammond, R.A.: Coupled Contagion Dynamics of Fear and Disease: Mathematical and Computational Explorations. PLOS ONE 3,</w:t>
      </w:r>
      <w:r w:rsidRPr="00693293">
        <w:rPr>
          <w:b/>
          <w:noProof/>
        </w:rPr>
        <w:t xml:space="preserve"> </w:t>
      </w:r>
      <w:r w:rsidRPr="00693293">
        <w:rPr>
          <w:noProof/>
        </w:rPr>
        <w:t>e3955 (2008)</w:t>
      </w:r>
    </w:p>
    <w:p w14:paraId="79BBD33C" w14:textId="77777777" w:rsidR="00693293" w:rsidRPr="00693293" w:rsidRDefault="00693293" w:rsidP="00693293">
      <w:pPr>
        <w:pStyle w:val="EndNoteBibliography"/>
        <w:rPr>
          <w:noProof/>
        </w:rPr>
      </w:pPr>
      <w:r w:rsidRPr="00693293">
        <w:rPr>
          <w:noProof/>
        </w:rPr>
        <w:t>17.</w:t>
      </w:r>
      <w:r w:rsidRPr="00693293">
        <w:rPr>
          <w:noProof/>
        </w:rPr>
        <w:tab/>
        <w:t>Ziff, A.L., Ziff, R.M.: Fractal kinetics of COVID-19 pandemic. medRxiv (2020)</w:t>
      </w:r>
    </w:p>
    <w:p w14:paraId="627C3D0E" w14:textId="77777777" w:rsidR="00693293" w:rsidRPr="00693293" w:rsidRDefault="00693293" w:rsidP="00693293">
      <w:pPr>
        <w:pStyle w:val="EndNoteBibliography"/>
        <w:rPr>
          <w:noProof/>
        </w:rPr>
      </w:pPr>
      <w:r w:rsidRPr="00693293">
        <w:rPr>
          <w:noProof/>
        </w:rPr>
        <w:t>18.</w:t>
      </w:r>
      <w:r w:rsidRPr="00693293">
        <w:rPr>
          <w:noProof/>
        </w:rPr>
        <w:tab/>
        <w:t>Simoes, J.M.: Spatial Epidemic Modelling in Social Networks. AIP Conference Proceedings 776,</w:t>
      </w:r>
      <w:r w:rsidRPr="00693293">
        <w:rPr>
          <w:b/>
          <w:noProof/>
        </w:rPr>
        <w:t xml:space="preserve"> </w:t>
      </w:r>
      <w:r w:rsidRPr="00693293">
        <w:rPr>
          <w:noProof/>
        </w:rPr>
        <w:t>287-297 (2005)</w:t>
      </w:r>
    </w:p>
    <w:p w14:paraId="09425824" w14:textId="77777777" w:rsidR="00693293" w:rsidRPr="00693293" w:rsidRDefault="00693293" w:rsidP="00693293">
      <w:pPr>
        <w:pStyle w:val="EndNoteBibliography"/>
        <w:rPr>
          <w:noProof/>
        </w:rPr>
      </w:pPr>
      <w:r w:rsidRPr="00693293">
        <w:rPr>
          <w:noProof/>
        </w:rPr>
        <w:t>19.</w:t>
      </w:r>
      <w:r w:rsidRPr="00693293">
        <w:rPr>
          <w:noProof/>
        </w:rPr>
        <w:tab/>
        <w:t>Manchein, C., Brugnago, E.L., da Silva, R.M., Mendes, C.F.O., Beims, M.W.: Strong correlations between power-law growth of COVID-19 in four continents and the inefficiency of soft quarantine strategies. Chaos: An Interdisciplinary Journal of Nonlinear Science 30,</w:t>
      </w:r>
      <w:r w:rsidRPr="00693293">
        <w:rPr>
          <w:b/>
          <w:noProof/>
        </w:rPr>
        <w:t xml:space="preserve"> </w:t>
      </w:r>
      <w:r w:rsidRPr="00693293">
        <w:rPr>
          <w:noProof/>
        </w:rPr>
        <w:t>041102 (2020)</w:t>
      </w:r>
    </w:p>
    <w:p w14:paraId="220E2F2E" w14:textId="77777777" w:rsidR="00693293" w:rsidRPr="00693293" w:rsidRDefault="00693293" w:rsidP="00693293">
      <w:pPr>
        <w:pStyle w:val="EndNoteBibliography"/>
        <w:rPr>
          <w:noProof/>
        </w:rPr>
      </w:pPr>
      <w:r w:rsidRPr="00693293">
        <w:rPr>
          <w:noProof/>
        </w:rPr>
        <w:t>20.</w:t>
      </w:r>
      <w:r w:rsidRPr="00693293">
        <w:rPr>
          <w:noProof/>
        </w:rPr>
        <w:tab/>
        <w:t>Hunter, E., Mac Namee, B., Kelleher, J.D.: A Taxonomy for Agent-Based Models in Human Infectious Disease Epidemiology. Journal of Artificial Societies and Social Simulation 20,</w:t>
      </w:r>
      <w:r w:rsidRPr="00693293">
        <w:rPr>
          <w:b/>
          <w:noProof/>
        </w:rPr>
        <w:t xml:space="preserve"> </w:t>
      </w:r>
      <w:r w:rsidRPr="00693293">
        <w:rPr>
          <w:noProof/>
        </w:rPr>
        <w:t>2 (2017)</w:t>
      </w:r>
    </w:p>
    <w:p w14:paraId="0258FF52" w14:textId="77777777" w:rsidR="00693293" w:rsidRPr="00693293" w:rsidRDefault="00693293" w:rsidP="00693293">
      <w:pPr>
        <w:pStyle w:val="EndNoteBibliography"/>
        <w:rPr>
          <w:noProof/>
        </w:rPr>
      </w:pPr>
      <w:r w:rsidRPr="00693293">
        <w:rPr>
          <w:noProof/>
        </w:rPr>
        <w:t>21.</w:t>
      </w:r>
      <w:r w:rsidRPr="00693293">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w:t>
      </w:r>
      <w:r w:rsidRPr="00693293">
        <w:rPr>
          <w:b/>
          <w:noProof/>
        </w:rPr>
        <w:t xml:space="preserve"> </w:t>
      </w:r>
      <w:r w:rsidRPr="00693293">
        <w:rPr>
          <w:noProof/>
        </w:rPr>
        <w:t>395 (2020)</w:t>
      </w:r>
    </w:p>
    <w:p w14:paraId="762F7EA0" w14:textId="77777777" w:rsidR="00693293" w:rsidRPr="00693293" w:rsidRDefault="00693293" w:rsidP="00693293">
      <w:pPr>
        <w:pStyle w:val="EndNoteBibliography"/>
        <w:rPr>
          <w:noProof/>
        </w:rPr>
      </w:pPr>
      <w:r w:rsidRPr="00693293">
        <w:rPr>
          <w:noProof/>
        </w:rPr>
        <w:t>22.</w:t>
      </w:r>
      <w:r w:rsidRPr="00693293">
        <w:rPr>
          <w:noProof/>
        </w:rPr>
        <w:tab/>
        <w:t>Wang, C.J., Ng, C.Y., Brook, R.H.: Response to COVID-19 in Taiwan: Big Data Analytics, New Technology, and Proactive Testing. JAMA 323,</w:t>
      </w:r>
      <w:r w:rsidRPr="00693293">
        <w:rPr>
          <w:b/>
          <w:noProof/>
        </w:rPr>
        <w:t xml:space="preserve"> </w:t>
      </w:r>
      <w:r w:rsidRPr="00693293">
        <w:rPr>
          <w:noProof/>
        </w:rPr>
        <w:t>1341-1342 (2020)</w:t>
      </w:r>
    </w:p>
    <w:p w14:paraId="5075C438" w14:textId="77777777" w:rsidR="00693293" w:rsidRPr="00693293" w:rsidRDefault="00693293" w:rsidP="00693293">
      <w:pPr>
        <w:pStyle w:val="EndNoteBibliography"/>
        <w:rPr>
          <w:noProof/>
        </w:rPr>
      </w:pPr>
      <w:r w:rsidRPr="00693293">
        <w:rPr>
          <w:noProof/>
        </w:rPr>
        <w:t>23.</w:t>
      </w:r>
      <w:r w:rsidRPr="00693293">
        <w:rPr>
          <w:noProof/>
        </w:rPr>
        <w:tab/>
        <w:t>Zhou, C., Su, F., Pei, T., Zhang, A., Du, Y., Luo, B., Cao, Z., Wang, J., Yuan, W., Zhu, Y., Song, C., Chen, J., Xu, J., Li, F., Ma, T., Jiang, L., Yan, F., Yi, J., Hu, Y., Liao, Y., Xiao, H.: COVID-19: Challenges to GIS with Big Data. Geography and Sustainability 1,</w:t>
      </w:r>
      <w:r w:rsidRPr="00693293">
        <w:rPr>
          <w:b/>
          <w:noProof/>
        </w:rPr>
        <w:t xml:space="preserve"> </w:t>
      </w:r>
      <w:r w:rsidRPr="00693293">
        <w:rPr>
          <w:noProof/>
        </w:rPr>
        <w:t>77-87 (2020)</w:t>
      </w:r>
    </w:p>
    <w:p w14:paraId="614EF966" w14:textId="77777777" w:rsidR="00693293" w:rsidRPr="00693293" w:rsidRDefault="00693293" w:rsidP="00693293">
      <w:pPr>
        <w:pStyle w:val="EndNoteBibliography"/>
        <w:rPr>
          <w:noProof/>
        </w:rPr>
      </w:pPr>
      <w:r w:rsidRPr="00693293">
        <w:rPr>
          <w:noProof/>
        </w:rPr>
        <w:t>24.</w:t>
      </w:r>
      <w:r w:rsidRPr="00693293">
        <w:rPr>
          <w:noProof/>
        </w:rPr>
        <w:tab/>
        <w:t>Chowell, G., Sattenspiel, L., Bansal, S., Viboud, C.: Mathematical models to characterize early epidemic growth: A review. Phys Life Rev 18,</w:t>
      </w:r>
      <w:r w:rsidRPr="00693293">
        <w:rPr>
          <w:b/>
          <w:noProof/>
        </w:rPr>
        <w:t xml:space="preserve"> </w:t>
      </w:r>
      <w:r w:rsidRPr="00693293">
        <w:rPr>
          <w:noProof/>
        </w:rPr>
        <w:t>66-97 (2016)</w:t>
      </w:r>
    </w:p>
    <w:p w14:paraId="401352A7" w14:textId="77777777" w:rsidR="00693293" w:rsidRPr="00693293" w:rsidRDefault="00693293" w:rsidP="00693293">
      <w:pPr>
        <w:pStyle w:val="EndNoteBibliography"/>
        <w:rPr>
          <w:noProof/>
        </w:rPr>
      </w:pPr>
      <w:r w:rsidRPr="00693293">
        <w:rPr>
          <w:noProof/>
        </w:rPr>
        <w:t>25.</w:t>
      </w:r>
      <w:r w:rsidRPr="00693293">
        <w:rPr>
          <w:noProof/>
        </w:rPr>
        <w:tab/>
        <w:t>Okell, L.C., Verity, R., Watson, O.J., Mishra, S., Walker, P., Whittaker, C., Katzourakis, A., Donnelly, C.A., Riley, S., Ghani, A.C.: Have deaths from COVID-19 in Europe plateaued due to herd immunity? Lancet (London, England) (2020)</w:t>
      </w:r>
    </w:p>
    <w:p w14:paraId="53C6F3BE" w14:textId="77777777" w:rsidR="00693293" w:rsidRPr="00693293" w:rsidRDefault="00693293" w:rsidP="00693293">
      <w:pPr>
        <w:pStyle w:val="EndNoteBibliography"/>
        <w:rPr>
          <w:noProof/>
        </w:rPr>
      </w:pPr>
      <w:r w:rsidRPr="00693293">
        <w:rPr>
          <w:noProof/>
        </w:rPr>
        <w:t>26.</w:t>
      </w:r>
      <w:r w:rsidRPr="00693293">
        <w:rPr>
          <w:noProof/>
        </w:rPr>
        <w:tab/>
        <w:t>Bruinen de Bruin, Y., Lequarre, A.-S., McCourt, J., Clevestig, P., Pigazzani, F., Zare Jeddi, M., Colosio, C., Goulart, M.: Initial impacts of global risk mitigation measures taken during the combatting of the COVID-19 pandemic. Safety Science 128,</w:t>
      </w:r>
      <w:r w:rsidRPr="00693293">
        <w:rPr>
          <w:b/>
          <w:noProof/>
        </w:rPr>
        <w:t xml:space="preserve"> </w:t>
      </w:r>
      <w:r w:rsidRPr="00693293">
        <w:rPr>
          <w:noProof/>
        </w:rPr>
        <w:t>104773 (2020)</w:t>
      </w:r>
    </w:p>
    <w:p w14:paraId="15902754" w14:textId="77777777" w:rsidR="00693293" w:rsidRPr="00693293" w:rsidRDefault="00693293" w:rsidP="00693293">
      <w:pPr>
        <w:pStyle w:val="EndNoteBibliography"/>
        <w:rPr>
          <w:noProof/>
        </w:rPr>
      </w:pPr>
      <w:r w:rsidRPr="00693293">
        <w:rPr>
          <w:noProof/>
        </w:rPr>
        <w:t>27.</w:t>
      </w:r>
      <w:r w:rsidRPr="00693293">
        <w:rPr>
          <w:noProof/>
        </w:rPr>
        <w:tab/>
        <w:t>Johnston, M.D., Pell, B.: A Dynamical Framework for Modeling Fear of Infection and Frustration with Social Distancing in COVID-19 Spread. arXiv preprint arXiv:2008.06023 (2020)</w:t>
      </w:r>
    </w:p>
    <w:p w14:paraId="2C56B63A" w14:textId="77777777" w:rsidR="00693293" w:rsidRPr="00693293" w:rsidRDefault="00693293" w:rsidP="00693293">
      <w:pPr>
        <w:pStyle w:val="EndNoteBibliography"/>
        <w:rPr>
          <w:noProof/>
        </w:rPr>
      </w:pPr>
      <w:r w:rsidRPr="00693293">
        <w:rPr>
          <w:noProof/>
        </w:rPr>
        <w:t>28.</w:t>
      </w:r>
      <w:r w:rsidRPr="00693293">
        <w:rPr>
          <w:noProof/>
        </w:rPr>
        <w:tab/>
        <w:t>Ghosh, I.: Modeling the effects of prosocial awareness on COVID-19 dynamics: A case study on Colombia. arXiv preprint arXiv:2008.09109 (2020)</w:t>
      </w:r>
    </w:p>
    <w:p w14:paraId="5E6D7339" w14:textId="77777777" w:rsidR="00693293" w:rsidRPr="00693293" w:rsidRDefault="00693293" w:rsidP="00693293">
      <w:pPr>
        <w:pStyle w:val="EndNoteBibliography"/>
        <w:rPr>
          <w:noProof/>
        </w:rPr>
      </w:pPr>
      <w:r w:rsidRPr="00693293">
        <w:rPr>
          <w:noProof/>
        </w:rPr>
        <w:t>29.</w:t>
      </w:r>
      <w:r w:rsidRPr="00693293">
        <w:rPr>
          <w:noProof/>
        </w:rPr>
        <w:tab/>
        <w:t>Perra, N., Balcan, D., Gonçalves, B., Vespignani, A.: Towards a characterization of behavior-disease models. PloS one 6,</w:t>
      </w:r>
      <w:r w:rsidRPr="00693293">
        <w:rPr>
          <w:b/>
          <w:noProof/>
        </w:rPr>
        <w:t xml:space="preserve"> </w:t>
      </w:r>
      <w:r w:rsidRPr="00693293">
        <w:rPr>
          <w:noProof/>
        </w:rPr>
        <w:t>e23084 (2011)</w:t>
      </w:r>
    </w:p>
    <w:p w14:paraId="7F0168DD" w14:textId="77777777" w:rsidR="00693293" w:rsidRPr="00693293" w:rsidRDefault="00693293" w:rsidP="00693293">
      <w:pPr>
        <w:pStyle w:val="EndNoteBibliography"/>
        <w:rPr>
          <w:noProof/>
        </w:rPr>
      </w:pPr>
      <w:r w:rsidRPr="00693293">
        <w:rPr>
          <w:noProof/>
        </w:rPr>
        <w:t>30.</w:t>
      </w:r>
      <w:r w:rsidRPr="00693293">
        <w:rPr>
          <w:noProof/>
        </w:rPr>
        <w:tab/>
        <w:t xml:space="preserve">Fenichel, E.P., Castillo-Chavez, C., Ceddia, M.G., Chowell, G., Parra, P.A.G., Hickling, G.J., Holloway, G., Horan, R., Morin, B., Perrings, C.: Adaptive human behavior in </w:t>
      </w:r>
      <w:r w:rsidRPr="00693293">
        <w:rPr>
          <w:noProof/>
        </w:rPr>
        <w:lastRenderedPageBreak/>
        <w:t>epidemiological models. Proceedings of the National Academy of Sciences 108,</w:t>
      </w:r>
      <w:r w:rsidRPr="00693293">
        <w:rPr>
          <w:b/>
          <w:noProof/>
        </w:rPr>
        <w:t xml:space="preserve"> </w:t>
      </w:r>
      <w:r w:rsidRPr="00693293">
        <w:rPr>
          <w:noProof/>
        </w:rPr>
        <w:t>6306-6311 (2011)</w:t>
      </w:r>
    </w:p>
    <w:p w14:paraId="2CC70021" w14:textId="77777777" w:rsidR="00693293" w:rsidRPr="00693293" w:rsidRDefault="00693293" w:rsidP="00693293">
      <w:pPr>
        <w:pStyle w:val="EndNoteBibliography"/>
        <w:rPr>
          <w:noProof/>
        </w:rPr>
      </w:pPr>
      <w:r w:rsidRPr="00693293">
        <w:rPr>
          <w:noProof/>
        </w:rPr>
        <w:t>31.</w:t>
      </w:r>
      <w:r w:rsidRPr="00693293">
        <w:rPr>
          <w:noProof/>
        </w:rPr>
        <w:tab/>
        <w:t>Manfredi, P., D'Onofrio, A.: Modeling the interplay between human behavior and the spread of infectious diseases. Springer Science &amp; Business Media (2013)</w:t>
      </w:r>
    </w:p>
    <w:p w14:paraId="6AC34194" w14:textId="77777777" w:rsidR="00693293" w:rsidRPr="00693293" w:rsidRDefault="00693293" w:rsidP="00693293">
      <w:pPr>
        <w:pStyle w:val="EndNoteBibliography"/>
        <w:rPr>
          <w:noProof/>
        </w:rPr>
      </w:pPr>
      <w:r w:rsidRPr="00693293">
        <w:rPr>
          <w:noProof/>
        </w:rPr>
        <w:t>32.</w:t>
      </w:r>
      <w:r w:rsidRPr="00693293">
        <w:rPr>
          <w:noProof/>
        </w:rPr>
        <w:tab/>
        <w:t>Fenichel, E.P., Castillo-Chavez, C., Ceddia, M.G., Chowell, G., Parra, P.A.G., Hickling, G.J., Holloway, G., Horan, R., Morin, B., Perrings, C., Springborn, M., Velazquez, L., Villalobos, C.: Adaptive human behavior in epidemiological models. Proc Natl Acad Sci U S A 108,</w:t>
      </w:r>
      <w:r w:rsidRPr="00693293">
        <w:rPr>
          <w:b/>
          <w:noProof/>
        </w:rPr>
        <w:t xml:space="preserve"> </w:t>
      </w:r>
      <w:r w:rsidRPr="00693293">
        <w:rPr>
          <w:noProof/>
        </w:rPr>
        <w:t>6306-6311 (2011)</w:t>
      </w:r>
    </w:p>
    <w:p w14:paraId="4297EF14" w14:textId="77777777" w:rsidR="00693293" w:rsidRPr="00693293" w:rsidRDefault="00693293" w:rsidP="00693293">
      <w:pPr>
        <w:pStyle w:val="EndNoteBibliography"/>
        <w:rPr>
          <w:noProof/>
        </w:rPr>
      </w:pPr>
      <w:r w:rsidRPr="00693293">
        <w:rPr>
          <w:noProof/>
        </w:rPr>
        <w:t>33.</w:t>
      </w:r>
      <w:r w:rsidRPr="00693293">
        <w:rPr>
          <w:noProof/>
        </w:rPr>
        <w:tab/>
        <w:t>Lourenco, J., Paton, R., Ghafari, M., Kraemer, M., Thompson, C., Simmonds, P., Klenerman, P., Gupta, S.: Fundamental principles of epidemic spread highlight the immediate need for large-scale serological surveys to assess the stage of the SARS-CoV-2 epidemic. medRxiv (2020)</w:t>
      </w:r>
    </w:p>
    <w:p w14:paraId="0DACD1AB" w14:textId="77777777" w:rsidR="00693293" w:rsidRPr="00693293" w:rsidRDefault="00693293" w:rsidP="00693293">
      <w:pPr>
        <w:pStyle w:val="EndNoteBibliography"/>
        <w:rPr>
          <w:noProof/>
        </w:rPr>
      </w:pPr>
      <w:r w:rsidRPr="00693293">
        <w:rPr>
          <w:noProof/>
        </w:rPr>
        <w:t>34.</w:t>
      </w:r>
      <w:r w:rsidRPr="00693293">
        <w:rPr>
          <w:noProof/>
        </w:rPr>
        <w:tab/>
        <w:t>Yin, J., Redovich, J.: Kinetic Modeling of Virus Growth in Cells. Microbiology and Molecular Biology Reviews 82,</w:t>
      </w:r>
      <w:r w:rsidRPr="00693293">
        <w:rPr>
          <w:b/>
          <w:noProof/>
        </w:rPr>
        <w:t xml:space="preserve"> </w:t>
      </w:r>
      <w:r w:rsidRPr="00693293">
        <w:rPr>
          <w:noProof/>
        </w:rPr>
        <w:t>e00066-00017 (2018)</w:t>
      </w:r>
    </w:p>
    <w:p w14:paraId="262D5BBE" w14:textId="77777777" w:rsidR="00693293" w:rsidRPr="00693293" w:rsidRDefault="00693293" w:rsidP="00693293">
      <w:pPr>
        <w:pStyle w:val="EndNoteBibliography"/>
        <w:rPr>
          <w:noProof/>
        </w:rPr>
      </w:pPr>
      <w:r w:rsidRPr="00693293">
        <w:rPr>
          <w:noProof/>
        </w:rPr>
        <w:t>35.</w:t>
      </w:r>
      <w:r w:rsidRPr="00693293">
        <w:rPr>
          <w:noProof/>
        </w:rPr>
        <w:tab/>
        <w:t>Biebricher, C.K., Eigen, M., Gardiner, W.C.: Kinetics of ribonucleic acid replication. Biochemistry 22,</w:t>
      </w:r>
      <w:r w:rsidRPr="00693293">
        <w:rPr>
          <w:b/>
          <w:noProof/>
        </w:rPr>
        <w:t xml:space="preserve"> </w:t>
      </w:r>
      <w:r w:rsidRPr="00693293">
        <w:rPr>
          <w:noProof/>
        </w:rPr>
        <w:t>2544-2559 (1983)</w:t>
      </w:r>
    </w:p>
    <w:p w14:paraId="70DB69FF" w14:textId="77777777" w:rsidR="00693293" w:rsidRPr="00693293" w:rsidRDefault="00693293" w:rsidP="00693293">
      <w:pPr>
        <w:pStyle w:val="EndNoteBibliography"/>
        <w:rPr>
          <w:noProof/>
        </w:rPr>
      </w:pPr>
      <w:r w:rsidRPr="00693293">
        <w:rPr>
          <w:noProof/>
        </w:rPr>
        <w:t>36.</w:t>
      </w:r>
      <w:r w:rsidRPr="00693293">
        <w:rPr>
          <w:noProof/>
        </w:rPr>
        <w:tab/>
        <w:t>Jones, M.C., Rice, J.A.: Displaying the Important Features of Large Collections of Similar Curves. The American Statistician 46,</w:t>
      </w:r>
      <w:r w:rsidRPr="00693293">
        <w:rPr>
          <w:b/>
          <w:noProof/>
        </w:rPr>
        <w:t xml:space="preserve"> </w:t>
      </w:r>
      <w:r w:rsidRPr="00693293">
        <w:rPr>
          <w:noProof/>
        </w:rPr>
        <w:t>140-145 (1992)</w:t>
      </w:r>
    </w:p>
    <w:p w14:paraId="37CEE8D4" w14:textId="77777777" w:rsidR="00693293" w:rsidRPr="00693293" w:rsidRDefault="00693293" w:rsidP="00693293">
      <w:pPr>
        <w:pStyle w:val="EndNoteBibliography"/>
        <w:rPr>
          <w:noProof/>
        </w:rPr>
      </w:pPr>
      <w:r w:rsidRPr="00693293">
        <w:rPr>
          <w:noProof/>
        </w:rPr>
        <w:t>37.</w:t>
      </w:r>
      <w:r w:rsidRPr="00693293">
        <w:rPr>
          <w:noProof/>
        </w:rPr>
        <w:tab/>
        <w:t>McInnes, L., Healy, J., Astels, S.: hdbscan: Hierarchical density based clustering. Journal of Open Source Software 2,</w:t>
      </w:r>
      <w:r w:rsidRPr="00693293">
        <w:rPr>
          <w:b/>
          <w:noProof/>
        </w:rPr>
        <w:t xml:space="preserve"> </w:t>
      </w:r>
      <w:r w:rsidRPr="00693293">
        <w:rPr>
          <w:noProof/>
        </w:rPr>
        <w:t>205 (2017)</w:t>
      </w:r>
    </w:p>
    <w:p w14:paraId="346E6B33" w14:textId="77777777" w:rsidR="00693293" w:rsidRPr="00693293" w:rsidRDefault="00693293" w:rsidP="00693293">
      <w:pPr>
        <w:pStyle w:val="EndNoteBibliography"/>
        <w:rPr>
          <w:noProof/>
        </w:rPr>
      </w:pPr>
      <w:r w:rsidRPr="00693293">
        <w:rPr>
          <w:noProof/>
        </w:rPr>
        <w:t>38.</w:t>
      </w:r>
      <w:r w:rsidRPr="00693293">
        <w:rPr>
          <w:noProof/>
        </w:rPr>
        <w:tab/>
        <w:t>Richard Eiser, J., Bostrom, A., Burton, I., Johnston, D.M., McClure, J., Paton, D., van der Pligt, J., White, M.P.: Risk interpretation and action: A conceptual framework for responses to natural hazards. International Journal of Disaster Risk Reduction 1,</w:t>
      </w:r>
      <w:r w:rsidRPr="00693293">
        <w:rPr>
          <w:b/>
          <w:noProof/>
        </w:rPr>
        <w:t xml:space="preserve"> </w:t>
      </w:r>
      <w:r w:rsidRPr="00693293">
        <w:rPr>
          <w:noProof/>
        </w:rPr>
        <w:t>5-16 (2012)</w:t>
      </w:r>
    </w:p>
    <w:p w14:paraId="3F78C781" w14:textId="77777777" w:rsidR="00693293" w:rsidRPr="00693293" w:rsidRDefault="00693293" w:rsidP="00693293">
      <w:pPr>
        <w:pStyle w:val="EndNoteBibliography"/>
        <w:rPr>
          <w:noProof/>
        </w:rPr>
      </w:pPr>
      <w:r w:rsidRPr="00693293">
        <w:rPr>
          <w:noProof/>
        </w:rPr>
        <w:t>39.</w:t>
      </w:r>
      <w:r w:rsidRPr="00693293">
        <w:rPr>
          <w:noProof/>
        </w:rPr>
        <w:tab/>
        <w:t>Tye, E., Finnie, T.J.R., Hall, I., Leach, S.: PyGOM - A Python Package for Simplifying Modelling with Systems of Ordinary Differential Equations. ArXiv abs/1803.06934,</w:t>
      </w:r>
      <w:r w:rsidRPr="00693293">
        <w:rPr>
          <w:b/>
          <w:noProof/>
        </w:rPr>
        <w:t xml:space="preserve"> </w:t>
      </w:r>
      <w:r w:rsidRPr="00693293">
        <w:rPr>
          <w:noProof/>
        </w:rPr>
        <w:t>(2018)</w:t>
      </w:r>
    </w:p>
    <w:p w14:paraId="467B1384" w14:textId="0527C06E" w:rsidR="00693293" w:rsidRPr="00693293" w:rsidRDefault="00693293" w:rsidP="00693293">
      <w:pPr>
        <w:pStyle w:val="EndNoteBibliography"/>
        <w:rPr>
          <w:noProof/>
        </w:rPr>
      </w:pPr>
      <w:r w:rsidRPr="00693293">
        <w:rPr>
          <w:noProof/>
        </w:rPr>
        <w:t>40.</w:t>
      </w:r>
      <w:r w:rsidRPr="00693293">
        <w:rPr>
          <w:noProof/>
        </w:rPr>
        <w:tab/>
        <w:t xml:space="preserve">Hill, A., Levy, M., Xie, S., Sheen, S., Shinnick, J., Gheorghe, A., Rehmann, C.: Modeling COVID-19 spread vs healthcare capacity, 2020., Planning as Inference in Epidemiological Models.  Available from: </w:t>
      </w:r>
      <w:hyperlink r:id="rId52" w:history="1">
        <w:r w:rsidRPr="00693293">
          <w:rPr>
            <w:rStyle w:val="Hyperlink"/>
            <w:noProof/>
          </w:rPr>
          <w:t>https://www.researchgate.net/publication/340295625_Planning_as_Inference_in_Epidemiological_Models</w:t>
        </w:r>
      </w:hyperlink>
      <w:r w:rsidRPr="00693293">
        <w:rPr>
          <w:noProof/>
        </w:rPr>
        <w:t>. (2020) doi:</w:t>
      </w:r>
    </w:p>
    <w:p w14:paraId="2ECE22D5" w14:textId="49B48C54" w:rsidR="00693293" w:rsidRPr="00693293" w:rsidRDefault="00693293" w:rsidP="00693293">
      <w:pPr>
        <w:pStyle w:val="EndNoteBibliography"/>
        <w:rPr>
          <w:noProof/>
        </w:rPr>
      </w:pPr>
      <w:r w:rsidRPr="00693293">
        <w:rPr>
          <w:noProof/>
        </w:rPr>
        <w:t>41.</w:t>
      </w:r>
      <w:r w:rsidRPr="00693293">
        <w:rPr>
          <w:noProof/>
        </w:rPr>
        <w:tab/>
      </w:r>
      <w:hyperlink r:id="rId53" w:history="1">
        <w:r w:rsidRPr="00693293">
          <w:rPr>
            <w:rStyle w:val="Hyperlink"/>
            <w:noProof/>
          </w:rPr>
          <w:t>https://github.com/cjekel/piecewise_linear_fit_py</w:t>
        </w:r>
      </w:hyperlink>
    </w:p>
    <w:p w14:paraId="6BA3835C" w14:textId="77777777" w:rsidR="00693293" w:rsidRPr="00693293" w:rsidRDefault="00693293" w:rsidP="00693293">
      <w:pPr>
        <w:pStyle w:val="EndNoteBibliography"/>
        <w:rPr>
          <w:noProof/>
        </w:rPr>
      </w:pPr>
      <w:r w:rsidRPr="00693293">
        <w:rPr>
          <w:noProof/>
        </w:rPr>
        <w:t>42.</w:t>
      </w:r>
      <w:r w:rsidRPr="00693293">
        <w:rPr>
          <w:noProof/>
        </w:rPr>
        <w:tab/>
        <w:t xml:space="preserve">COVID-19 Data Repository by the Center for Systems Science and Engineering (CSSE) at Johns Hopkins University. </w:t>
      </w:r>
    </w:p>
    <w:p w14:paraId="15C7E5D8" w14:textId="77777777" w:rsidR="00693293" w:rsidRPr="00693293" w:rsidRDefault="00693293" w:rsidP="00693293">
      <w:pPr>
        <w:pStyle w:val="EndNoteBibliography"/>
        <w:rPr>
          <w:noProof/>
        </w:rPr>
      </w:pPr>
      <w:r w:rsidRPr="00693293">
        <w:rPr>
          <w:noProof/>
        </w:rPr>
        <w:t>43.</w:t>
      </w:r>
      <w:r w:rsidRPr="00693293">
        <w:rPr>
          <w:noProof/>
        </w:rPr>
        <w:tab/>
        <w:t>Roser, M., Ritchie , H., Ortiz-Ospina, E., Hasell, J.: Coronavirus Pandemic (COVID-19). OurWorldInData.org (2020) doi:</w:t>
      </w:r>
    </w:p>
    <w:p w14:paraId="797B7548" w14:textId="6367878C" w:rsidR="00A41CB4" w:rsidRDefault="0011114A">
      <w:r>
        <w:fldChar w:fldCharType="end"/>
      </w:r>
    </w:p>
    <w:sectPr w:rsidR="00A41CB4" w:rsidSect="00205CEC">
      <w:footerReference w:type="even" r:id="rId54"/>
      <w:footerReference w:type="default" r:id="rId55"/>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6E4A24" w14:textId="77777777" w:rsidR="00B85F94" w:rsidRDefault="00B85F94" w:rsidP="00205CEC">
      <w:r>
        <w:separator/>
      </w:r>
    </w:p>
  </w:endnote>
  <w:endnote w:type="continuationSeparator" w:id="0">
    <w:p w14:paraId="014C5A5C" w14:textId="77777777" w:rsidR="00B85F94" w:rsidRDefault="00B85F94" w:rsidP="00205CEC">
      <w:r>
        <w:continuationSeparator/>
      </w:r>
    </w:p>
  </w:endnote>
  <w:endnote w:type="continuationNotice" w:id="1">
    <w:p w14:paraId="6CCE9163" w14:textId="77777777" w:rsidR="00B85F94" w:rsidRDefault="00B85F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Content>
      <w:p w14:paraId="7D9D1CFC" w14:textId="06123BD5" w:rsidR="005724B5" w:rsidRDefault="005724B5"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5724B5" w:rsidRDefault="005724B5"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Content>
      <w:p w14:paraId="6AA52034" w14:textId="335B524B" w:rsidR="005724B5" w:rsidRDefault="005724B5"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5724B5" w:rsidRDefault="005724B5"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ADAF00" w14:textId="77777777" w:rsidR="00B85F94" w:rsidRDefault="00B85F94" w:rsidP="00205CEC">
      <w:r>
        <w:separator/>
      </w:r>
    </w:p>
  </w:footnote>
  <w:footnote w:type="continuationSeparator" w:id="0">
    <w:p w14:paraId="78EF6B35" w14:textId="77777777" w:rsidR="00B85F94" w:rsidRDefault="00B85F94" w:rsidP="00205CEC">
      <w:r>
        <w:continuationSeparator/>
      </w:r>
    </w:p>
  </w:footnote>
  <w:footnote w:type="continuationNotice" w:id="1">
    <w:p w14:paraId="18B64776" w14:textId="77777777" w:rsidR="00B85F94" w:rsidRDefault="00B85F9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207555"/>
    <w:multiLevelType w:val="hybridMultilevel"/>
    <w:tmpl w:val="917A7E02"/>
    <w:lvl w:ilvl="0" w:tplc="C5ECA7A4">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A1B08586">
      <w:start w:val="2"/>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orman Packard">
    <w15:presenceInfo w15:providerId="Windows Live" w15:userId="6114c9a5f38cc5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8"/>
  <w:activeWritingStyle w:appName="MSWord" w:lang="en-AU" w:vendorID="64" w:dllVersion="0" w:nlCheck="1" w:checkStyle="0"/>
  <w:activeWritingStyle w:appName="MSWord" w:lang="en-US" w:vendorID="64" w:dllVersion="0" w:nlCheck="1" w:checkStyle="0"/>
  <w:activeWritingStyle w:appName="MSWord" w:lang="en-AU" w:vendorID="64" w:dllVersion="4096" w:nlCheck="1" w:checkStyle="0"/>
  <w:activeWritingStyle w:appName="MSWord" w:lang="de-DE" w:vendorID="64" w:dllVersion="0" w:nlCheck="1" w:checkStyle="0"/>
  <w:proofState w:spelling="clean"/>
  <w:trackRevisions/>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ew9xad2o9pv08e5wp3vr2diezd9fwtzv2vp&quot;&gt;covid-19-caution-Dupl&lt;record-ids&gt;&lt;item&gt;1&lt;/item&gt;&lt;item&gt;3&lt;/item&gt;&lt;item&gt;4&lt;/item&gt;&lt;item&gt;5&lt;/item&gt;&lt;item&gt;6&lt;/item&gt;&lt;/record-ids&gt;&lt;/item&gt;&lt;/Libraries&gt;"/>
  </w:docVars>
  <w:rsids>
    <w:rsidRoot w:val="0014064D"/>
    <w:rsid w:val="0000227E"/>
    <w:rsid w:val="00002DF1"/>
    <w:rsid w:val="00004F16"/>
    <w:rsid w:val="00006C70"/>
    <w:rsid w:val="00014A64"/>
    <w:rsid w:val="00021AD8"/>
    <w:rsid w:val="00025309"/>
    <w:rsid w:val="000362AC"/>
    <w:rsid w:val="000410C2"/>
    <w:rsid w:val="0004656E"/>
    <w:rsid w:val="0004675E"/>
    <w:rsid w:val="00052373"/>
    <w:rsid w:val="000702F7"/>
    <w:rsid w:val="000708E9"/>
    <w:rsid w:val="00072537"/>
    <w:rsid w:val="00072A9A"/>
    <w:rsid w:val="00077136"/>
    <w:rsid w:val="000805D4"/>
    <w:rsid w:val="00081ED4"/>
    <w:rsid w:val="00096B6B"/>
    <w:rsid w:val="000A24CA"/>
    <w:rsid w:val="000A5341"/>
    <w:rsid w:val="000A5FD6"/>
    <w:rsid w:val="000B30B8"/>
    <w:rsid w:val="000D50B2"/>
    <w:rsid w:val="000D7C0D"/>
    <w:rsid w:val="000E2A92"/>
    <w:rsid w:val="001003C1"/>
    <w:rsid w:val="00101D01"/>
    <w:rsid w:val="0010500C"/>
    <w:rsid w:val="00111098"/>
    <w:rsid w:val="0011114A"/>
    <w:rsid w:val="00123A08"/>
    <w:rsid w:val="001267A8"/>
    <w:rsid w:val="00130C34"/>
    <w:rsid w:val="00134AA5"/>
    <w:rsid w:val="0014064D"/>
    <w:rsid w:val="00141EC7"/>
    <w:rsid w:val="001508F4"/>
    <w:rsid w:val="001663E6"/>
    <w:rsid w:val="00172775"/>
    <w:rsid w:val="00176998"/>
    <w:rsid w:val="00183653"/>
    <w:rsid w:val="001932BB"/>
    <w:rsid w:val="001A458D"/>
    <w:rsid w:val="001A4D37"/>
    <w:rsid w:val="001B4B3B"/>
    <w:rsid w:val="001B74F6"/>
    <w:rsid w:val="001C0372"/>
    <w:rsid w:val="001C653A"/>
    <w:rsid w:val="001C76B6"/>
    <w:rsid w:val="001D2E87"/>
    <w:rsid w:val="001D3AEF"/>
    <w:rsid w:val="001D5F94"/>
    <w:rsid w:val="001E3962"/>
    <w:rsid w:val="0020070B"/>
    <w:rsid w:val="00200EA8"/>
    <w:rsid w:val="00201C51"/>
    <w:rsid w:val="00205CEC"/>
    <w:rsid w:val="00211CDF"/>
    <w:rsid w:val="00222A72"/>
    <w:rsid w:val="00225626"/>
    <w:rsid w:val="00227F4E"/>
    <w:rsid w:val="00231C89"/>
    <w:rsid w:val="00235CE6"/>
    <w:rsid w:val="0024322C"/>
    <w:rsid w:val="00243B58"/>
    <w:rsid w:val="0024554E"/>
    <w:rsid w:val="00250AAA"/>
    <w:rsid w:val="00254972"/>
    <w:rsid w:val="002633A9"/>
    <w:rsid w:val="0026404D"/>
    <w:rsid w:val="00275BBB"/>
    <w:rsid w:val="0027686B"/>
    <w:rsid w:val="002B1595"/>
    <w:rsid w:val="002C4E62"/>
    <w:rsid w:val="002C669F"/>
    <w:rsid w:val="002D1BB0"/>
    <w:rsid w:val="002D26F6"/>
    <w:rsid w:val="002E169A"/>
    <w:rsid w:val="002E25F7"/>
    <w:rsid w:val="002E6E35"/>
    <w:rsid w:val="002F4B8E"/>
    <w:rsid w:val="00312569"/>
    <w:rsid w:val="00313967"/>
    <w:rsid w:val="00316F9C"/>
    <w:rsid w:val="00326435"/>
    <w:rsid w:val="003475CB"/>
    <w:rsid w:val="00362D8B"/>
    <w:rsid w:val="003679E9"/>
    <w:rsid w:val="00374A88"/>
    <w:rsid w:val="00386D10"/>
    <w:rsid w:val="003976D4"/>
    <w:rsid w:val="003A0EFF"/>
    <w:rsid w:val="003B0E83"/>
    <w:rsid w:val="003B3411"/>
    <w:rsid w:val="003B726D"/>
    <w:rsid w:val="003E07A2"/>
    <w:rsid w:val="003E6B6A"/>
    <w:rsid w:val="003E6BA5"/>
    <w:rsid w:val="003F5B17"/>
    <w:rsid w:val="00403B49"/>
    <w:rsid w:val="00406BA4"/>
    <w:rsid w:val="00407D1B"/>
    <w:rsid w:val="004117B2"/>
    <w:rsid w:val="004200C1"/>
    <w:rsid w:val="004360EA"/>
    <w:rsid w:val="00445305"/>
    <w:rsid w:val="004707EC"/>
    <w:rsid w:val="00492D0E"/>
    <w:rsid w:val="004943D1"/>
    <w:rsid w:val="004A07DA"/>
    <w:rsid w:val="004A18DA"/>
    <w:rsid w:val="004B0294"/>
    <w:rsid w:val="004C58E1"/>
    <w:rsid w:val="004C7DAA"/>
    <w:rsid w:val="004E011C"/>
    <w:rsid w:val="004E273D"/>
    <w:rsid w:val="004E60D3"/>
    <w:rsid w:val="005039AD"/>
    <w:rsid w:val="00517FA0"/>
    <w:rsid w:val="00523A82"/>
    <w:rsid w:val="005339B0"/>
    <w:rsid w:val="0054135A"/>
    <w:rsid w:val="00545522"/>
    <w:rsid w:val="005724B5"/>
    <w:rsid w:val="0057313C"/>
    <w:rsid w:val="00580A50"/>
    <w:rsid w:val="00582E88"/>
    <w:rsid w:val="00585534"/>
    <w:rsid w:val="00591EE7"/>
    <w:rsid w:val="005A194B"/>
    <w:rsid w:val="005A248A"/>
    <w:rsid w:val="005C179C"/>
    <w:rsid w:val="005C3992"/>
    <w:rsid w:val="005D258F"/>
    <w:rsid w:val="005D649F"/>
    <w:rsid w:val="005E07EF"/>
    <w:rsid w:val="005F0145"/>
    <w:rsid w:val="005F1C93"/>
    <w:rsid w:val="005F3B46"/>
    <w:rsid w:val="005F7E90"/>
    <w:rsid w:val="00600F90"/>
    <w:rsid w:val="00615B64"/>
    <w:rsid w:val="00620DA2"/>
    <w:rsid w:val="00622360"/>
    <w:rsid w:val="006465EE"/>
    <w:rsid w:val="00656A28"/>
    <w:rsid w:val="00671EB8"/>
    <w:rsid w:val="006836A1"/>
    <w:rsid w:val="00693293"/>
    <w:rsid w:val="006978B2"/>
    <w:rsid w:val="006A1118"/>
    <w:rsid w:val="006B0AED"/>
    <w:rsid w:val="006B2018"/>
    <w:rsid w:val="006B7A29"/>
    <w:rsid w:val="006E17CC"/>
    <w:rsid w:val="006E68C6"/>
    <w:rsid w:val="006F0953"/>
    <w:rsid w:val="006F28FA"/>
    <w:rsid w:val="0070512D"/>
    <w:rsid w:val="00707395"/>
    <w:rsid w:val="007160E2"/>
    <w:rsid w:val="007238FC"/>
    <w:rsid w:val="007308B6"/>
    <w:rsid w:val="007379AA"/>
    <w:rsid w:val="007506F5"/>
    <w:rsid w:val="00760B56"/>
    <w:rsid w:val="00770D6E"/>
    <w:rsid w:val="007721E5"/>
    <w:rsid w:val="00777D93"/>
    <w:rsid w:val="00781A18"/>
    <w:rsid w:val="00783CA3"/>
    <w:rsid w:val="00785D57"/>
    <w:rsid w:val="00787E3D"/>
    <w:rsid w:val="007B048D"/>
    <w:rsid w:val="007B17AF"/>
    <w:rsid w:val="007B596B"/>
    <w:rsid w:val="007B63DA"/>
    <w:rsid w:val="007C0877"/>
    <w:rsid w:val="007C5044"/>
    <w:rsid w:val="007D1E71"/>
    <w:rsid w:val="007D448D"/>
    <w:rsid w:val="007D68F4"/>
    <w:rsid w:val="007D7C63"/>
    <w:rsid w:val="007E73A9"/>
    <w:rsid w:val="008015F4"/>
    <w:rsid w:val="0083085D"/>
    <w:rsid w:val="00831BED"/>
    <w:rsid w:val="00836B82"/>
    <w:rsid w:val="00837C60"/>
    <w:rsid w:val="00843679"/>
    <w:rsid w:val="00870360"/>
    <w:rsid w:val="008928AF"/>
    <w:rsid w:val="008945B5"/>
    <w:rsid w:val="00895D36"/>
    <w:rsid w:val="008A3669"/>
    <w:rsid w:val="008A56AF"/>
    <w:rsid w:val="008A627F"/>
    <w:rsid w:val="008B2094"/>
    <w:rsid w:val="008B7610"/>
    <w:rsid w:val="008C1006"/>
    <w:rsid w:val="008C58D6"/>
    <w:rsid w:val="008D4DAF"/>
    <w:rsid w:val="008D656A"/>
    <w:rsid w:val="008E1C44"/>
    <w:rsid w:val="008E2428"/>
    <w:rsid w:val="008E5186"/>
    <w:rsid w:val="00904403"/>
    <w:rsid w:val="00905C25"/>
    <w:rsid w:val="00910621"/>
    <w:rsid w:val="00916FF1"/>
    <w:rsid w:val="00924DF1"/>
    <w:rsid w:val="00925DE6"/>
    <w:rsid w:val="00927074"/>
    <w:rsid w:val="00936A37"/>
    <w:rsid w:val="00953AF0"/>
    <w:rsid w:val="0096593C"/>
    <w:rsid w:val="0097029C"/>
    <w:rsid w:val="00971C1E"/>
    <w:rsid w:val="009723F1"/>
    <w:rsid w:val="00982B35"/>
    <w:rsid w:val="00997612"/>
    <w:rsid w:val="009A4676"/>
    <w:rsid w:val="009B7339"/>
    <w:rsid w:val="009C03BC"/>
    <w:rsid w:val="009C6B94"/>
    <w:rsid w:val="009C70C1"/>
    <w:rsid w:val="009C74B5"/>
    <w:rsid w:val="009D0B3E"/>
    <w:rsid w:val="009E2257"/>
    <w:rsid w:val="009E453D"/>
    <w:rsid w:val="009F4214"/>
    <w:rsid w:val="00A07926"/>
    <w:rsid w:val="00A1691C"/>
    <w:rsid w:val="00A41CB4"/>
    <w:rsid w:val="00A53F9F"/>
    <w:rsid w:val="00A571AD"/>
    <w:rsid w:val="00A747C9"/>
    <w:rsid w:val="00A83AE9"/>
    <w:rsid w:val="00A905F2"/>
    <w:rsid w:val="00AA6EE7"/>
    <w:rsid w:val="00AA705A"/>
    <w:rsid w:val="00AC7395"/>
    <w:rsid w:val="00AD39E5"/>
    <w:rsid w:val="00AD44D7"/>
    <w:rsid w:val="00AD48E8"/>
    <w:rsid w:val="00AE0090"/>
    <w:rsid w:val="00AE2502"/>
    <w:rsid w:val="00AE4C8A"/>
    <w:rsid w:val="00AE4D83"/>
    <w:rsid w:val="00AF0ADB"/>
    <w:rsid w:val="00B05583"/>
    <w:rsid w:val="00B07D82"/>
    <w:rsid w:val="00B12CEC"/>
    <w:rsid w:val="00B15680"/>
    <w:rsid w:val="00B16E3E"/>
    <w:rsid w:val="00B2575D"/>
    <w:rsid w:val="00B776D8"/>
    <w:rsid w:val="00B81293"/>
    <w:rsid w:val="00B85F94"/>
    <w:rsid w:val="00B9464A"/>
    <w:rsid w:val="00BA2B13"/>
    <w:rsid w:val="00BA3A52"/>
    <w:rsid w:val="00BC531D"/>
    <w:rsid w:val="00C04966"/>
    <w:rsid w:val="00C12E16"/>
    <w:rsid w:val="00C12F27"/>
    <w:rsid w:val="00C27C51"/>
    <w:rsid w:val="00C35442"/>
    <w:rsid w:val="00C35EF1"/>
    <w:rsid w:val="00C45510"/>
    <w:rsid w:val="00C80F92"/>
    <w:rsid w:val="00C81F24"/>
    <w:rsid w:val="00C86CE6"/>
    <w:rsid w:val="00C977CC"/>
    <w:rsid w:val="00CA24E5"/>
    <w:rsid w:val="00CA3B20"/>
    <w:rsid w:val="00CA6E4C"/>
    <w:rsid w:val="00CB4CC3"/>
    <w:rsid w:val="00CC1644"/>
    <w:rsid w:val="00CD04BD"/>
    <w:rsid w:val="00CD16AA"/>
    <w:rsid w:val="00CD3420"/>
    <w:rsid w:val="00CD5AFA"/>
    <w:rsid w:val="00CE0ECA"/>
    <w:rsid w:val="00CE1077"/>
    <w:rsid w:val="00CE23F1"/>
    <w:rsid w:val="00CE2D64"/>
    <w:rsid w:val="00CE45E7"/>
    <w:rsid w:val="00CE5B67"/>
    <w:rsid w:val="00CE6D85"/>
    <w:rsid w:val="00CF1226"/>
    <w:rsid w:val="00CF2600"/>
    <w:rsid w:val="00CF546D"/>
    <w:rsid w:val="00D06DEB"/>
    <w:rsid w:val="00D30CA0"/>
    <w:rsid w:val="00D37222"/>
    <w:rsid w:val="00D50025"/>
    <w:rsid w:val="00D509E0"/>
    <w:rsid w:val="00D53CC1"/>
    <w:rsid w:val="00D5526F"/>
    <w:rsid w:val="00D57DEA"/>
    <w:rsid w:val="00D713FF"/>
    <w:rsid w:val="00D726B6"/>
    <w:rsid w:val="00D75906"/>
    <w:rsid w:val="00D767D6"/>
    <w:rsid w:val="00D815EE"/>
    <w:rsid w:val="00D81B1A"/>
    <w:rsid w:val="00D827B2"/>
    <w:rsid w:val="00D918BF"/>
    <w:rsid w:val="00D91ED1"/>
    <w:rsid w:val="00D9228A"/>
    <w:rsid w:val="00D933A0"/>
    <w:rsid w:val="00D9479B"/>
    <w:rsid w:val="00DA1594"/>
    <w:rsid w:val="00DB0C24"/>
    <w:rsid w:val="00DB4722"/>
    <w:rsid w:val="00DC3505"/>
    <w:rsid w:val="00DD18D7"/>
    <w:rsid w:val="00DE00A8"/>
    <w:rsid w:val="00E027AC"/>
    <w:rsid w:val="00E029E4"/>
    <w:rsid w:val="00E15AF0"/>
    <w:rsid w:val="00E243CA"/>
    <w:rsid w:val="00E32672"/>
    <w:rsid w:val="00E40DEC"/>
    <w:rsid w:val="00E443F4"/>
    <w:rsid w:val="00E501A1"/>
    <w:rsid w:val="00E50473"/>
    <w:rsid w:val="00E529B4"/>
    <w:rsid w:val="00E617A3"/>
    <w:rsid w:val="00E626CB"/>
    <w:rsid w:val="00E70D1A"/>
    <w:rsid w:val="00E744EA"/>
    <w:rsid w:val="00E76A30"/>
    <w:rsid w:val="00E777CF"/>
    <w:rsid w:val="00E838A3"/>
    <w:rsid w:val="00EB7F90"/>
    <w:rsid w:val="00EC0319"/>
    <w:rsid w:val="00EC1907"/>
    <w:rsid w:val="00EE16A3"/>
    <w:rsid w:val="00EE5E34"/>
    <w:rsid w:val="00EE6A1A"/>
    <w:rsid w:val="00EF38A5"/>
    <w:rsid w:val="00F1292F"/>
    <w:rsid w:val="00F170E7"/>
    <w:rsid w:val="00F21393"/>
    <w:rsid w:val="00F24362"/>
    <w:rsid w:val="00F2641B"/>
    <w:rsid w:val="00F321A7"/>
    <w:rsid w:val="00F3368C"/>
    <w:rsid w:val="00F420BE"/>
    <w:rsid w:val="00F51803"/>
    <w:rsid w:val="00F639C0"/>
    <w:rsid w:val="00F63C94"/>
    <w:rsid w:val="00F66BBC"/>
    <w:rsid w:val="00F736D6"/>
    <w:rsid w:val="00F95C6B"/>
    <w:rsid w:val="00FA1A84"/>
    <w:rsid w:val="00FA269F"/>
    <w:rsid w:val="00FA4D34"/>
    <w:rsid w:val="00FA5E93"/>
    <w:rsid w:val="00FA6B4E"/>
    <w:rsid w:val="00FB389E"/>
    <w:rsid w:val="00FC0501"/>
    <w:rsid w:val="00FD172A"/>
    <w:rsid w:val="00FD7B39"/>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554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A0EF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unhideWhenUsed/>
    <w:rsid w:val="00783CA3"/>
    <w:rPr>
      <w:sz w:val="20"/>
      <w:szCs w:val="20"/>
    </w:rPr>
  </w:style>
  <w:style w:type="character" w:customStyle="1" w:styleId="CommentTextChar">
    <w:name w:val="Comment Text Char"/>
    <w:basedOn w:val="DefaultParagraphFont"/>
    <w:link w:val="CommentText"/>
    <w:uiPriority w:val="99"/>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 w:type="paragraph" w:styleId="HTMLPreformatted">
    <w:name w:val="HTML Preformatted"/>
    <w:basedOn w:val="Normal"/>
    <w:link w:val="HTMLPreformattedChar"/>
    <w:uiPriority w:val="99"/>
    <w:semiHidden/>
    <w:unhideWhenUsed/>
    <w:rsid w:val="001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76998"/>
    <w:rPr>
      <w:rFonts w:ascii="Courier New" w:eastAsia="Times New Roman" w:hAnsi="Courier New" w:cs="Courier New"/>
      <w:sz w:val="20"/>
      <w:szCs w:val="20"/>
      <w:lang w:eastAsia="en-GB"/>
    </w:rPr>
  </w:style>
  <w:style w:type="character" w:customStyle="1" w:styleId="Heading2Char">
    <w:name w:val="Heading 2 Char"/>
    <w:basedOn w:val="DefaultParagraphFont"/>
    <w:link w:val="Heading2"/>
    <w:uiPriority w:val="9"/>
    <w:rsid w:val="0024554E"/>
    <w:rPr>
      <w:rFonts w:asciiTheme="majorHAnsi" w:eastAsiaTheme="majorEastAsia" w:hAnsiTheme="majorHAnsi" w:cstheme="majorBidi"/>
      <w:color w:val="2F5496" w:themeColor="accent1" w:themeShade="BF"/>
      <w:sz w:val="26"/>
      <w:szCs w:val="26"/>
      <w:lang w:val="en-AU"/>
    </w:rPr>
  </w:style>
  <w:style w:type="character" w:customStyle="1" w:styleId="Heading3Char">
    <w:name w:val="Heading 3 Char"/>
    <w:basedOn w:val="DefaultParagraphFont"/>
    <w:link w:val="Heading3"/>
    <w:uiPriority w:val="9"/>
    <w:rsid w:val="003A0EFF"/>
    <w:rPr>
      <w:rFonts w:asciiTheme="majorHAnsi" w:eastAsiaTheme="majorEastAsia" w:hAnsiTheme="majorHAnsi" w:cstheme="majorBidi"/>
      <w:color w:val="1F3763" w:themeColor="accent1" w:themeShade="7F"/>
      <w:lang w:val="en-AU"/>
    </w:rPr>
  </w:style>
  <w:style w:type="paragraph" w:styleId="Revision">
    <w:name w:val="Revision"/>
    <w:hidden/>
    <w:uiPriority w:val="99"/>
    <w:semiHidden/>
    <w:rsid w:val="00693293"/>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780526">
      <w:bodyDiv w:val="1"/>
      <w:marLeft w:val="0"/>
      <w:marRight w:val="0"/>
      <w:marTop w:val="0"/>
      <w:marBottom w:val="0"/>
      <w:divBdr>
        <w:top w:val="none" w:sz="0" w:space="0" w:color="auto"/>
        <w:left w:val="none" w:sz="0" w:space="0" w:color="auto"/>
        <w:bottom w:val="none" w:sz="0" w:space="0" w:color="auto"/>
        <w:right w:val="none" w:sz="0" w:space="0" w:color="auto"/>
      </w:divBdr>
    </w:div>
    <w:div w:id="306202074">
      <w:bodyDiv w:val="1"/>
      <w:marLeft w:val="0"/>
      <w:marRight w:val="0"/>
      <w:marTop w:val="0"/>
      <w:marBottom w:val="0"/>
      <w:divBdr>
        <w:top w:val="none" w:sz="0" w:space="0" w:color="auto"/>
        <w:left w:val="none" w:sz="0" w:space="0" w:color="auto"/>
        <w:bottom w:val="none" w:sz="0" w:space="0" w:color="auto"/>
        <w:right w:val="none" w:sz="0" w:space="0" w:color="auto"/>
      </w:divBdr>
    </w:div>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38801923">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375928984">
      <w:bodyDiv w:val="1"/>
      <w:marLeft w:val="0"/>
      <w:marRight w:val="0"/>
      <w:marTop w:val="0"/>
      <w:marBottom w:val="0"/>
      <w:divBdr>
        <w:top w:val="none" w:sz="0" w:space="0" w:color="auto"/>
        <w:left w:val="none" w:sz="0" w:space="0" w:color="auto"/>
        <w:bottom w:val="none" w:sz="0" w:space="0" w:color="auto"/>
        <w:right w:val="none" w:sz="0" w:space="0" w:color="auto"/>
      </w:divBdr>
    </w:div>
    <w:div w:id="1669364661">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 w:id="1750348516">
      <w:bodyDiv w:val="1"/>
      <w:marLeft w:val="0"/>
      <w:marRight w:val="0"/>
      <w:marTop w:val="0"/>
      <w:marBottom w:val="0"/>
      <w:divBdr>
        <w:top w:val="none" w:sz="0" w:space="0" w:color="auto"/>
        <w:left w:val="none" w:sz="0" w:space="0" w:color="auto"/>
        <w:bottom w:val="none" w:sz="0" w:space="0" w:color="auto"/>
        <w:right w:val="none" w:sz="0" w:space="0" w:color="auto"/>
      </w:divBdr>
    </w:div>
    <w:div w:id="1815564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ithub.com/cjekel/piecewise_linear_fit_py"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PublicHealthEngland/pygom" TargetMode="Externa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fontTable" Target="fontTable.xml"/><Relationship Id="rId8" Type="http://schemas.openxmlformats.org/officeDocument/2006/relationships/hyperlink" Target="https://github" TargetMode="External"/><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emf"/><Relationship Id="rId57" Type="http://schemas.microsoft.com/office/2011/relationships/people" Target="people.xml"/><Relationship Id="rId10" Type="http://schemas.openxmlformats.org/officeDocument/2006/relationships/image" Target="media/image1.emf"/><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hyperlink" Target="https://www.researchgate.net/publication/340295625_Planning_as_Inference_in_Epidemiological_Mode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30</Pages>
  <Words>12333</Words>
  <Characters>70301</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82470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Norman Packard</cp:lastModifiedBy>
  <cp:revision>5</cp:revision>
  <dcterms:created xsi:type="dcterms:W3CDTF">2020-10-11T05:26:00Z</dcterms:created>
  <dcterms:modified xsi:type="dcterms:W3CDTF">2020-10-12T03:18:00Z</dcterms:modified>
</cp:coreProperties>
</file>