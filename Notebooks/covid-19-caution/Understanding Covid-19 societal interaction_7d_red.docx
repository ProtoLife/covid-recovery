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4D71CF61" w:rsidR="00313967" w:rsidRDefault="009C03BC" w:rsidP="009C03BC">
      <w:pPr>
        <w:jc w:val="both"/>
      </w:pPr>
      <w:r>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subsequent decline to the advent of a significant fraction of the population becoming immune to the disease</w:t>
      </w:r>
      <w:r w:rsidR="00656A28">
        <w:t xml:space="preserve"> (herd immunity)</w:t>
      </w:r>
      <w:r>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76FD6CB7"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7680289D"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ins w:id="0" w:author="Norman Packard" w:date="2020-10-09T12:24:00Z">
        <w:r w:rsidR="001267A8">
          <w:t>In analogy with the viral proliferation kinetics producing linear grow</w:t>
        </w:r>
      </w:ins>
      <w:ins w:id="1" w:author="Norman Packard" w:date="2020-10-09T12:25:00Z">
        <w:r w:rsidR="001267A8">
          <w:t xml:space="preserve">th, </w:t>
        </w:r>
      </w:ins>
      <w:del w:id="2" w:author="Norman Packard" w:date="2020-10-09T12:25:00Z">
        <w:r w:rsidR="002D1BB0" w:rsidDel="001267A8">
          <w:delText>T</w:delText>
        </w:r>
      </w:del>
      <w:ins w:id="3" w:author="Norman Packard" w:date="2020-10-09T12:25:00Z">
        <w:r w:rsidR="001267A8">
          <w:t>t</w:t>
        </w:r>
      </w:ins>
      <w:r w:rsidR="002D1BB0">
        <w:t>he authors</w:t>
      </w:r>
      <w:ins w:id="4" w:author="Norman Packard" w:date="2020-10-09T12:25:00Z">
        <w:r w:rsidR="001267A8">
          <w:t>’</w:t>
        </w:r>
      </w:ins>
      <w:r w:rsidR="002D1BB0">
        <w:t xml:space="preserve"> propose</w:t>
      </w:r>
      <w:ins w:id="5" w:author="Norman Packard" w:date="2020-10-09T12:25:00Z">
        <w:r w:rsidR="001267A8">
          <w:t>d caution coupling is</w:t>
        </w:r>
      </w:ins>
      <w:r w:rsidR="002D1BB0">
        <w:t xml:space="preserve"> a similarly endogenous mechanism that </w:t>
      </w:r>
      <w:r w:rsidR="002D1BB0">
        <w:lastRenderedPageBreak/>
        <w:t xml:space="preserve">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24228866" w14:textId="222DAD15" w:rsidR="007721E5" w:rsidRDefault="00326435" w:rsidP="009C03BC">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p>
    <w:p w14:paraId="747741B3" w14:textId="77777777" w:rsidR="007721E5" w:rsidRDefault="007721E5" w:rsidP="009C03BC">
      <w:pPr>
        <w:jc w:val="both"/>
      </w:pPr>
    </w:p>
    <w:p w14:paraId="0FA31995" w14:textId="4A44DC8B" w:rsidR="00014A64" w:rsidRPr="003B0E83" w:rsidRDefault="007721E5" w:rsidP="009C03BC">
      <w:pPr>
        <w:jc w:val="both"/>
      </w:pPr>
      <w:r w:rsidRPr="003B0E83">
        <w:t>S</w:t>
      </w:r>
      <w:r w:rsidR="00E443F4" w:rsidRPr="003B0E83">
        <w:t xml:space="preserve">uperficially, the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014A64" w:rsidRPr="003B0E83">
        <w:t xml:space="preserve">On the other hand,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4B0294">
        <w:t>Although</w:t>
      </w:r>
      <w:r w:rsidR="00014A64" w:rsidRPr="003B0E83">
        <w:t xml:space="preserve"> principal component analysis (PCA) and subsequent clustering </w:t>
      </w:r>
      <w:r w:rsidR="004B0294">
        <w:t>can be used to understand</w:t>
      </w:r>
      <w:r w:rsidR="00014A64" w:rsidRPr="003B0E83">
        <w:t xml:space="preserve"> systematic variations in </w:t>
      </w:r>
      <w:r w:rsidR="004B0294">
        <w:t xml:space="preserve">high dimensional </w:t>
      </w:r>
      <w:r w:rsidR="00014A64" w:rsidRPr="003B0E83">
        <w:t>data,</w:t>
      </w:r>
      <w:r w:rsidR="004B0294">
        <w:t xml:space="preserve"> and can also be applied to time series,</w:t>
      </w:r>
      <w:r w:rsidR="00014A64" w:rsidRPr="003B0E83">
        <w:t xml:space="preserve"> functional PCA provides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014A64" w:rsidRPr="003B0E83">
        <w:t xml:space="preserve">.  </w:t>
      </w:r>
      <w:r w:rsidRPr="003B0E83">
        <w:t>In order to see these systematic responses, country specific differences in both the temporal start of the infection and its magnitude</w:t>
      </w:r>
      <w:r w:rsidR="00014A64" w:rsidRPr="003B0E83">
        <w:t xml:space="preserve"> </w:t>
      </w:r>
      <w:r w:rsidRPr="003B0E83">
        <w:t>should be factored out. The temporal alignment of curves is relatively standard, as employed</w:t>
      </w:r>
      <w:r w:rsidR="00EB7F90">
        <w:t>,</w:t>
      </w:r>
      <w:r w:rsidRPr="003B0E83">
        <w:t xml:space="preserve"> for example</w:t>
      </w:r>
      <w:r w:rsidR="00EB7F90">
        <w:t>,</w:t>
      </w:r>
      <w:r w:rsidRPr="003B0E83">
        <w:t xml:space="preserve"> in the OWID dashboard tool</w:t>
      </w:r>
      <w:ins w:id="6" w:author="Norman Packard" w:date="2020-10-09T18:59:00Z">
        <w:r w:rsidR="00C977CC">
          <w:t xml:space="preserve"> </w:t>
        </w:r>
      </w:ins>
      <w:r w:rsidR="00C977CC">
        <w:fldChar w:fldCharType="begin"/>
      </w:r>
      <w:r w:rsidR="00C977CC">
        <w:instrText xml:space="preserve"> ADDIN EN.CITE &lt;EndNote&gt;&lt;Cite&gt;&lt;Author&gt;Roser&lt;/Author&gt;&lt;Year&gt;2020&lt;/Year&gt;&lt;RecNum&gt;4&lt;/RecNum&gt;&lt;DisplayText&gt;[37]&lt;/DisplayText&gt;&lt;record&gt;&lt;rec-number&gt;4&lt;/rec-number&gt;&lt;foreign-keys&gt;&lt;key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rsidR="00C977CC">
        <w:fldChar w:fldCharType="separate"/>
      </w:r>
      <w:r w:rsidR="00C977CC">
        <w:rPr>
          <w:noProof/>
        </w:rPr>
        <w:t>[37]</w:t>
      </w:r>
      <w:r w:rsidR="00C977CC">
        <w:fldChar w:fldCharType="end"/>
      </w:r>
      <w:del w:id="7" w:author="Norman Packard" w:date="2020-10-09T19:02:00Z">
        <w:r w:rsidRPr="003B0E83" w:rsidDel="00C977CC">
          <w:delText xml:space="preserve"> </w:delText>
        </w:r>
        <w:r w:rsidRPr="003B0E83" w:rsidDel="00C977CC">
          <w:rPr>
            <w:highlight w:val="yellow"/>
          </w:rPr>
          <w:delText>[ref]</w:delText>
        </w:r>
      </w:del>
      <w:r w:rsidRPr="003B0E83">
        <w:t>:  we synchronized the time axis to start at a common low but significant level (10) of resulting deaths.</w:t>
      </w:r>
      <w:r w:rsidR="00EB7F90">
        <w:t xml:space="preserve"> </w:t>
      </w:r>
      <w:r w:rsidR="004B0294">
        <w:t>On the vertical axis, a</w:t>
      </w:r>
      <w:r w:rsidR="00EB7F90">
        <w:t xml:space="preserve">lthough much of the  large differences in the numbers of cases and deaths in different countries can be normalized </w:t>
      </w:r>
      <w:r w:rsidR="004B0294">
        <w:t>relative to</w:t>
      </w:r>
      <w:r w:rsidR="00EB7F90">
        <w:t xml:space="preserve"> population size, reporting </w:t>
      </w:r>
      <w:r w:rsidR="008E5186">
        <w:t xml:space="preserve">counts in cases and deaths per million, it is also useful in comparing curve shapes to completely rescale the epidemics by their curve maxima, to eliminate variations in the magnitude of the curves from the shape clustering. Further details of the functional PCA and clustering are described in the SI. </w:t>
      </w:r>
    </w:p>
    <w:p w14:paraId="03230433" w14:textId="38FE8FF1" w:rsidR="00014A64" w:rsidRDefault="00014A64" w:rsidP="009C03BC">
      <w:pPr>
        <w:jc w:val="both"/>
        <w:rPr>
          <w:highlight w:val="yellow"/>
        </w:rPr>
      </w:pPr>
    </w:p>
    <w:p w14:paraId="7A2C953C" w14:textId="60C370EF" w:rsidR="00910621" w:rsidRDefault="004B0294" w:rsidP="009C03BC">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w:t>
      </w:r>
      <w:r w:rsidR="00910621">
        <w:t xml:space="preserve">(JHU) </w:t>
      </w:r>
      <w:ins w:id="8" w:author="Norman Packard" w:date="2020-10-09T19:05:00Z">
        <w:r w:rsidR="00C977CC">
          <w:fldChar w:fldCharType="begin"/>
        </w:r>
        <w:r w:rsidR="00C977CC">
          <w:instrText xml:space="preserve"> ADDIN EN.CITE &lt;EndNote&gt;&lt;Cite&gt;&lt;RecNum&gt;5&lt;/RecNum&gt;&lt;DisplayText&gt;[38]&lt;/DisplayText&gt;&lt;record&gt;&lt;rec-number&gt;5&lt;/rec-number&gt;&lt;foreign-keys&gt;&lt;key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rsidR="00C977CC">
          <w:fldChar w:fldCharType="separate"/>
        </w:r>
        <w:r w:rsidR="00C977CC">
          <w:rPr>
            <w:noProof/>
          </w:rPr>
          <w:t>[38]</w:t>
        </w:r>
        <w:r w:rsidR="00C977CC">
          <w:fldChar w:fldCharType="end"/>
        </w:r>
      </w:ins>
      <w:del w:id="9" w:author="Norman Packard" w:date="2020-10-09T19:05:00Z">
        <w:r w:rsidRPr="00910621" w:rsidDel="00C977CC">
          <w:rPr>
            <w:highlight w:val="yellow"/>
          </w:rPr>
          <w:delText>[ref]</w:delText>
        </w:r>
        <w:r w:rsidDel="00C977CC">
          <w:delText xml:space="preserve"> </w:delText>
        </w:r>
      </w:del>
      <w:ins w:id="10" w:author="Norman Packard" w:date="2020-10-09T19:06:00Z">
        <w:r w:rsidR="00C977CC">
          <w:t xml:space="preserve"> </w:t>
        </w:r>
      </w:ins>
      <w:del w:id="11" w:author="Norman Packard" w:date="2020-10-09T19:06:00Z">
        <w:r w:rsidDel="00C977CC">
          <w:delText>a</w:delText>
        </w:r>
      </w:del>
      <w:ins w:id="12" w:author="Norman Packard" w:date="2020-10-09T19:06:00Z">
        <w:r w:rsidR="00C977CC">
          <w:t>a</w:t>
        </w:r>
      </w:ins>
      <w:r>
        <w:t xml:space="preserve">nd by the </w:t>
      </w:r>
      <w:r w:rsidR="00910621">
        <w:t xml:space="preserve">University of Oxford maintained site </w:t>
      </w:r>
      <w:r>
        <w:t xml:space="preserve">Our World in Data </w:t>
      </w:r>
      <w:r w:rsidR="00910621">
        <w:t>(OWID)</w:t>
      </w:r>
      <w:ins w:id="13" w:author="Norman Packard" w:date="2020-10-09T19:06:00Z">
        <w:r w:rsidR="00C977CC">
          <w:t xml:space="preserve"> </w:t>
        </w:r>
      </w:ins>
      <w:r w:rsidR="00C977CC">
        <w:fldChar w:fldCharType="begin"/>
      </w:r>
      <w:r w:rsidR="00C977CC">
        <w:instrText xml:space="preserve"> ADDIN EN.CITE &lt;EndNote&gt;&lt;Cite&gt;&lt;Author&gt;Roser&lt;/Author&gt;&lt;Year&gt;2020&lt;/Year&gt;&lt;RecNum&gt;4&lt;/RecNum&gt;&lt;DisplayText&gt;[37]&lt;/DisplayText&gt;&lt;record&gt;&lt;rec-number&gt;4&lt;/rec-number&gt;&lt;foreign-keys&gt;&lt;key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rsidR="00C977CC">
        <w:fldChar w:fldCharType="separate"/>
      </w:r>
      <w:r w:rsidR="00C977CC">
        <w:rPr>
          <w:noProof/>
        </w:rPr>
        <w:t>[37]</w:t>
      </w:r>
      <w:r w:rsidR="00C977CC">
        <w:fldChar w:fldCharType="end"/>
      </w:r>
      <w:del w:id="14" w:author="Norman Packard" w:date="2020-10-09T19:05:00Z">
        <w:r w:rsidR="00C977CC" w:rsidDel="00C977CC">
          <w:fldChar w:fldCharType="begin"/>
        </w:r>
        <w:r w:rsidR="00C977CC" w:rsidDel="00C977CC">
          <w:delInstrText xml:space="preserve"> ADDIN EN.CITE &lt;EndNote&gt;&lt;Cite&gt;&lt;RecNum&gt;5&lt;/RecNum&gt;&lt;DisplayText&gt;[38]&lt;/DisplayText&gt;&lt;record&gt;&lt;rec-number&gt;5&lt;/rec-number&gt;&lt;foreign-keys&gt;&lt;key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R="00C977CC" w:rsidDel="00C977CC">
          <w:fldChar w:fldCharType="separate"/>
        </w:r>
        <w:r w:rsidR="00C977CC" w:rsidDel="00C977CC">
          <w:rPr>
            <w:noProof/>
          </w:rPr>
          <w:delText>[38]</w:delText>
        </w:r>
        <w:r w:rsidR="00C977CC" w:rsidDel="00C977CC">
          <w:fldChar w:fldCharType="end"/>
        </w:r>
      </w:del>
      <w:del w:id="15" w:author="Norman Packard" w:date="2020-10-09T19:07:00Z">
        <w:r w:rsidR="00910621" w:rsidDel="00C977CC">
          <w:delText xml:space="preserve"> </w:delText>
        </w:r>
        <w:r w:rsidR="00910621" w:rsidRPr="00910621" w:rsidDel="00C977CC">
          <w:rPr>
            <w:highlight w:val="yellow"/>
          </w:rPr>
          <w:delText>[ref]</w:delText>
        </w:r>
      </w:del>
      <w:r w:rsidR="00910621">
        <w:t xml:space="preserve">. We employ recent population numbers (assumed constant during 2020) as well as testing data  for countries  from the OWID compilation. Although the deaths data is generally more reliable, the confirmed case data provides additional important insight </w:t>
      </w:r>
      <w:proofErr w:type="spellStart"/>
      <w:r w:rsidR="00910621">
        <w:t>intot</w:t>
      </w:r>
      <w:proofErr w:type="spellEnd"/>
      <w:r w:rsidR="00910621">
        <w:t xml:space="preserve"> he </w:t>
      </w:r>
      <w:proofErr w:type="gramStart"/>
      <w:r w:rsidR="00910621">
        <w:t>course</w:t>
      </w:r>
      <w:proofErr w:type="gramEnd"/>
      <w:r w:rsidR="00910621">
        <w:t xml:space="preserve"> of the epidemic, but one that requires a more careful treatment since it is more dependent on the amount, strategy and quality of testing in the different countries. Common problems with the data are</w:t>
      </w:r>
      <w:r w:rsidR="009E2257">
        <w:t>:</w:t>
      </w:r>
      <w:r w:rsidR="00910621">
        <w:t xml:space="preserv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w:t>
      </w:r>
      <w:r w:rsidR="009E2257">
        <w:t xml:space="preserve">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rsidR="009E2257">
        <w:t>on a daily basis</w:t>
      </w:r>
      <w:proofErr w:type="gramEnd"/>
      <w:r w:rsidR="009E2257">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2B569C97" w14:textId="34C20700" w:rsidR="009E2257" w:rsidRDefault="009E2257" w:rsidP="009C03BC">
      <w:pPr>
        <w:jc w:val="both"/>
      </w:pPr>
    </w:p>
    <w:p w14:paraId="1293630B" w14:textId="73BFB7F0" w:rsidR="009E2257" w:rsidRDefault="009E2257" w:rsidP="009C03BC">
      <w:pPr>
        <w:jc w:val="both"/>
      </w:pPr>
      <w:r>
        <w:t xml:space="preserve">Our procedure for processing the data is detailed in Table S4. </w:t>
      </w:r>
    </w:p>
    <w:p w14:paraId="18E4D783" w14:textId="31B7FB33" w:rsidR="004B0294" w:rsidRPr="004B0294" w:rsidRDefault="00910621" w:rsidP="009C03BC">
      <w:pPr>
        <w:jc w:val="both"/>
      </w:pPr>
      <w:r>
        <w:lastRenderedPageBreak/>
        <w:t xml:space="preserve"> </w:t>
      </w:r>
    </w:p>
    <w:p w14:paraId="18C1ED12" w14:textId="28F42365" w:rsidR="004B0294" w:rsidRPr="00EB7F90" w:rsidRDefault="004B0294" w:rsidP="009C03BC">
      <w:pPr>
        <w:jc w:val="both"/>
        <w:rPr>
          <w:highlight w:val="yellow"/>
        </w:rPr>
      </w:pPr>
      <w:r>
        <w:rPr>
          <w:highlight w:val="yellow"/>
        </w:rPr>
        <w:t>We</w:t>
      </w:r>
    </w:p>
    <w:p w14:paraId="12245AF2" w14:textId="50F591EF" w:rsidR="00787E3D" w:rsidRDefault="00E443F4" w:rsidP="009C03BC">
      <w:pPr>
        <w:jc w:val="both"/>
      </w:pPr>
      <w:r w:rsidRPr="00EB7F90">
        <w:rPr>
          <w:highlight w:val="yellow"/>
        </w:rPr>
        <w:t xml:space="preserve">can be </w:t>
      </w:r>
      <w:r w:rsidR="00927074" w:rsidRPr="00EB7F90">
        <w:rPr>
          <w:highlight w:val="yellow"/>
        </w:rPr>
        <w:t xml:space="preserve">arranged in 2D </w:t>
      </w:r>
      <w:r w:rsidRPr="00EB7F90">
        <w:rPr>
          <w:highlight w:val="yellow"/>
        </w:rPr>
        <w:t xml:space="preserve">using </w:t>
      </w:r>
      <w:r w:rsidR="00927074" w:rsidRPr="00EB7F90">
        <w:rPr>
          <w:highlight w:val="yellow"/>
        </w:rPr>
        <w:t xml:space="preserve">an enhanced </w:t>
      </w:r>
      <w:r w:rsidRPr="00EB7F90">
        <w:rPr>
          <w:highlight w:val="yellow"/>
        </w:rPr>
        <w:t>principal component analysis</w:t>
      </w:r>
      <w:r w:rsidR="00927074" w:rsidRPr="00EB7F90">
        <w:rPr>
          <w:highlight w:val="yellow"/>
        </w:rPr>
        <w:t xml:space="preserve"> and ordered effectively into 4 clusters</w:t>
      </w:r>
      <w:r w:rsidRPr="00EB7F90">
        <w:rPr>
          <w:highlight w:val="yellow"/>
        </w:rPr>
        <w:t xml:space="preserve"> </w:t>
      </w:r>
      <w:r w:rsidR="00927074" w:rsidRPr="00EB7F90">
        <w:rPr>
          <w:highlight w:val="yellow"/>
        </w:rPr>
        <w:t xml:space="preserve">(details are provided in the SI) as shown in Figure </w:t>
      </w:r>
      <w:r w:rsidR="005039AD" w:rsidRPr="00EB7F90">
        <w:rPr>
          <w:highlight w:val="yellow"/>
        </w:rPr>
        <w:t>2a</w:t>
      </w:r>
      <w:r w:rsidR="00A53F9F" w:rsidRPr="00EB7F90">
        <w:rPr>
          <w:highlight w:val="yellow"/>
        </w:rPr>
        <w:t>-c</w:t>
      </w:r>
      <w:r w:rsidR="00927074" w:rsidRPr="00EB7F90">
        <w:rPr>
          <w:highlight w:val="yellow"/>
        </w:rPr>
        <w:t xml:space="preserve">. This clustering in profiles is similar in both the daily deaths data and the confirmed cases data: for more details see SI. The principal component profiles capture </w:t>
      </w:r>
      <w:r w:rsidR="00787E3D" w:rsidRPr="00EB7F90">
        <w:rPr>
          <w:highlight w:val="yellow"/>
        </w:rPr>
        <w:t xml:space="preserve">the dominant forms </w:t>
      </w:r>
      <w:r w:rsidR="00A53F9F" w:rsidRPr="00EB7F90">
        <w:rPr>
          <w:highlight w:val="yellow"/>
        </w:rPr>
        <w:t xml:space="preserve">present in the temporal dynamics, </w:t>
      </w:r>
      <w:r w:rsidR="00787E3D" w:rsidRPr="00EB7F90">
        <w:rPr>
          <w:highlight w:val="yellow"/>
        </w:rPr>
        <w:t xml:space="preserve">and the main departures from them and are shown in Figure </w:t>
      </w:r>
      <w:r w:rsidR="005039AD" w:rsidRPr="00EB7F90">
        <w:rPr>
          <w:highlight w:val="yellow"/>
        </w:rPr>
        <w:t>2e</w:t>
      </w:r>
      <w:r w:rsidR="00787E3D" w:rsidRPr="00EB7F90">
        <w:rPr>
          <w:highlight w:val="yellow"/>
        </w:rPr>
        <w:t xml:space="preserve">. Note </w:t>
      </w:r>
      <w:r w:rsidR="009A4676" w:rsidRPr="00EB7F90">
        <w:rPr>
          <w:highlight w:val="yellow"/>
        </w:rPr>
        <w:t>the</w:t>
      </w:r>
      <w:r w:rsidR="00787E3D" w:rsidRPr="00EB7F90">
        <w:rPr>
          <w:highlight w:val="yellow"/>
        </w:rPr>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rsidRPr="00EB7F90">
        <w:rPr>
          <w:highlight w:val="yellow"/>
        </w:rPr>
        <w:t xml:space="preserve">; Figure </w:t>
      </w:r>
      <w:r w:rsidR="005039AD" w:rsidRPr="00EB7F90">
        <w:rPr>
          <w:highlight w:val="yellow"/>
        </w:rPr>
        <w:t xml:space="preserve">2e </w:t>
      </w:r>
      <w:r w:rsidR="00DD18D7" w:rsidRPr="00EB7F90">
        <w:rPr>
          <w:highlight w:val="yellow"/>
        </w:rPr>
        <w:t>shows principal components computed for several different maps from observed to actual data</w:t>
      </w:r>
      <w:r w:rsidR="00787E3D" w:rsidRPr="00EB7F90">
        <w:rPr>
          <w:highlight w:val="yellow"/>
        </w:rPr>
        <w:t xml:space="preserve"> (see the SI for more details).</w:t>
      </w:r>
      <w:r w:rsidR="00A53F9F" w:rsidRPr="00EB7F90">
        <w:rPr>
          <w:highlight w:val="yellow"/>
        </w:rPr>
        <w:t xml:space="preserve">  The range of dynamical phenomena observed in the epidemiological dynamics illustrated in Figure </w:t>
      </w:r>
      <w:r w:rsidR="005039AD" w:rsidRPr="00EB7F90">
        <w:rPr>
          <w:highlight w:val="yellow"/>
        </w:rPr>
        <w:t xml:space="preserve">2 </w:t>
      </w:r>
      <w:r w:rsidR="00A83AE9" w:rsidRPr="00EB7F90">
        <w:rPr>
          <w:highlight w:val="yellow"/>
        </w:rPr>
        <w:t xml:space="preserve">(including the three classes of dynamics identified by the cluster analysis) </w:t>
      </w:r>
      <w:r w:rsidR="00A53F9F" w:rsidRPr="00EB7F90">
        <w:rPr>
          <w:highlight w:val="yellow"/>
        </w:rPr>
        <w:t xml:space="preserve">is </w:t>
      </w:r>
      <w:r w:rsidR="00A83AE9" w:rsidRPr="00EB7F90">
        <w:rPr>
          <w:highlight w:val="yellow"/>
        </w:rPr>
        <w:t xml:space="preserve">well </w:t>
      </w:r>
      <w:r w:rsidR="00A53F9F" w:rsidRPr="00EB7F90">
        <w:rPr>
          <w:highlight w:val="yellow"/>
        </w:rPr>
        <w:t>beyond the dynamical repertoire of classical epidemiological models.</w:t>
      </w:r>
      <w:r w:rsidR="00A83AE9" w:rsidRPr="00EB7F90">
        <w:rPr>
          <w:highlight w:val="yellow"/>
        </w:rPr>
        <w:t xml:space="preserve">  We will demonstrate that addition of caution coupling to the models enriches the models’ dynamical repertoire to include the range of dynamics </w:t>
      </w:r>
      <w:r w:rsidR="00DD18D7" w:rsidRPr="00EB7F90">
        <w:rPr>
          <w:highlight w:val="yellow"/>
        </w:rPr>
        <w:t xml:space="preserve">seen </w:t>
      </w:r>
      <w:r w:rsidR="00A83AE9" w:rsidRPr="00EB7F90">
        <w:rPr>
          <w:highlight w:val="yellow"/>
        </w:rPr>
        <w:t xml:space="preserve">in Figure </w:t>
      </w:r>
      <w:r w:rsidR="005039AD" w:rsidRPr="00EB7F90">
        <w:rPr>
          <w:highlight w:val="yellow"/>
        </w:rPr>
        <w:t>2</w:t>
      </w:r>
      <w:r w:rsidR="00A83AE9" w:rsidRPr="00EB7F90">
        <w:rPr>
          <w:highlight w:val="yellow"/>
        </w:rPr>
        <w:t>.</w:t>
      </w:r>
    </w:p>
    <w:p w14:paraId="69AAAF84" w14:textId="77777777" w:rsidR="00787E3D" w:rsidRDefault="00787E3D" w:rsidP="009C03BC">
      <w:pPr>
        <w:jc w:val="both"/>
      </w:pP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w:t>
      </w:r>
      <w:r w:rsidR="00997612">
        <w:lastRenderedPageBreak/>
        <w:t xml:space="preserve">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1838B44D"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C977CC">
        <w:rPr>
          <w:rFonts w:eastAsiaTheme="minorEastAsia"/>
        </w:rPr>
        <w:instrText xml:space="preserve"> ADDIN EN.CITE &lt;EndNote&gt;&lt;Cite&gt;&lt;Author&gt;Richard Eiser&lt;/Author&gt;&lt;Year&gt;2012&lt;/Year&gt;&lt;RecNum&gt;29&lt;/RecNum&gt;&lt;DisplayText&gt;[39]&lt;/DisplayText&gt;&lt;record&gt;&lt;rec-number&gt;29&lt;/rec-number&gt;&lt;foreign-keys&gt;&lt;key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C977CC">
        <w:rPr>
          <w:rFonts w:eastAsiaTheme="minorEastAsia"/>
          <w:noProof/>
        </w:rPr>
        <w:t>[39]</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60226D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 xml:space="preserve">modelling package </w:t>
      </w:r>
      <w:proofErr w:type="spellStart"/>
      <w:r w:rsidR="00B81293">
        <w:t>Py</w:t>
      </w:r>
      <w:r w:rsidR="00D9479B">
        <w:t>Gom</w:t>
      </w:r>
      <w:proofErr w:type="spellEnd"/>
      <w:r w:rsidR="00D9479B">
        <w:t xml:space="preserve"> </w:t>
      </w:r>
      <w:r w:rsidR="00D9479B">
        <w:fldChar w:fldCharType="begin"/>
      </w:r>
      <w:r w:rsidR="00C977CC">
        <w:instrText xml:space="preserve"> ADDIN EN.CITE &lt;EndNote&gt;&lt;Cite&gt;&lt;Author&gt;Tye&lt;/Author&gt;&lt;Year&gt;2018&lt;/Year&gt;&lt;RecNum&gt;30&lt;/RecNum&gt;&lt;DisplayText&gt;[40]&lt;/DisplayText&gt;&lt;record&gt;&lt;rec-number&gt;30&lt;/rec-number&gt;&lt;foreign-keys&gt;&lt;key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C977CC">
        <w:rPr>
          <w:noProof/>
        </w:rPr>
        <w:t>[40]</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C977CC">
        <w:instrText xml:space="preserve"> ADDIN EN.CITE &lt;EndNote&gt;&lt;Cite&gt;&lt;Author&gt;A.&lt;/Author&gt;&lt;Year&gt;2020&lt;/Year&gt;&lt;RecNum&gt;31&lt;/RecNum&gt;&lt;DisplayText&gt;[41]&lt;/DisplayText&gt;&lt;record&gt;&lt;rec-number&gt;31&lt;/rec-number&gt;&lt;foreign-keys&gt;&lt;key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C977CC">
        <w:rPr>
          <w:noProof/>
        </w:rPr>
        <w:t>[41]</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w:t>
      </w:r>
      <w:r w:rsidR="00837C60">
        <w:lastRenderedPageBreak/>
        <w:t xml:space="preserve">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xml:space="preserve">. </w:t>
      </w:r>
      <w:r w:rsidR="007D1E71">
        <w:lastRenderedPageBreak/>
        <w:t>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xml:space="preserve">, we also allow for exponential decay of economic </w:t>
      </w:r>
      <w:r w:rsidR="00D91ED1">
        <w:rPr>
          <w:rFonts w:eastAsiaTheme="minorEastAsia"/>
        </w:rPr>
        <w:lastRenderedPageBreak/>
        <w:t>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w:t>
      </w:r>
      <w:r>
        <w:lastRenderedPageBreak/>
        <w:t>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8"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70C3AB59"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 xml:space="preserve">Cumulative confirmed cases for the world and seven countries with largest population epidemics in the world for Covid-19 as of 1st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w:t>
      </w:r>
      <w:proofErr w:type="spellStart"/>
      <w:r>
        <w:rPr>
          <w:sz w:val="22"/>
          <w:szCs w:val="22"/>
        </w:rPr>
        <w:t>pwlf</w:t>
      </w:r>
      <w:proofErr w:type="spellEnd"/>
      <w:r>
        <w:rPr>
          <w:sz w:val="22"/>
          <w:szCs w:val="22"/>
        </w:rPr>
        <w:t xml:space="preserve"> </w:t>
      </w:r>
      <w:r>
        <w:rPr>
          <w:sz w:val="22"/>
          <w:szCs w:val="22"/>
        </w:rPr>
        <w:fldChar w:fldCharType="begin"/>
      </w:r>
      <w:r w:rsidR="00C977CC">
        <w:rPr>
          <w:sz w:val="22"/>
          <w:szCs w:val="22"/>
        </w:rPr>
        <w:instrText xml:space="preserve"> ADDIN EN.CITE &lt;EndNote&gt;&lt;Cite&gt;&lt;Author&gt;Jekel&lt;/Author&gt;&lt;Year&gt;2019&lt;/Year&gt;&lt;RecNum&gt;27&lt;/RecNum&gt;&lt;DisplayText&gt;[42]&lt;/DisplayText&gt;&lt;record&gt;&lt;rec-number&gt;27&lt;/rec-number&gt;&lt;foreign-keys&gt;&lt;key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C977CC">
        <w:rPr>
          <w:noProof/>
          <w:sz w:val="22"/>
          <w:szCs w:val="22"/>
        </w:rPr>
        <w:t>[42]</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285F57A" w:rsidR="00D5526F"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3"/>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1267A8" w:rsidRDefault="001267A8"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1267A8" w:rsidRDefault="001267A8"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1267A8" w:rsidRDefault="001267A8"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1267A8" w:rsidRDefault="001267A8"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1267A8" w:rsidRDefault="001267A8"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5"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6"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7"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8"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9"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1267A8" w:rsidRDefault="001267A8"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1267A8" w:rsidRDefault="001267A8"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1267A8" w:rsidRDefault="001267A8"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1267A8" w:rsidRDefault="001267A8"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1267A8" w:rsidRDefault="001267A8"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1267A8" w:rsidRDefault="00126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1267A8" w:rsidRDefault="001267A8"/>
                  </w:txbxContent>
                </v:textbox>
              </v:shape>
            </w:pict>
          </mc:Fallback>
        </mc:AlternateContent>
      </w:r>
    </w:p>
    <w:p w14:paraId="741A6AA0" w14:textId="77777777" w:rsidR="00326435" w:rsidRDefault="00326435">
      <w:pPr>
        <w:rPr>
          <w:b/>
          <w:bCs/>
        </w:rPr>
      </w:pPr>
    </w:p>
    <w:p w14:paraId="324DF16D" w14:textId="77777777" w:rsidR="00CA24E5" w:rsidRDefault="00CA24E5">
      <w:pPr>
        <w:rPr>
          <w:b/>
          <w:bCs/>
          <w:sz w:val="22"/>
          <w:szCs w:val="22"/>
        </w:rPr>
      </w:pPr>
    </w:p>
    <w:p w14:paraId="01B098F4" w14:textId="5FEA1429" w:rsidR="00CA24E5" w:rsidRDefault="00CA24E5" w:rsidP="00582E88">
      <w:pPr>
        <w:jc w:val="both"/>
        <w:rPr>
          <w:noProof/>
        </w:rPr>
      </w:pPr>
      <w:r w:rsidRPr="00B05583">
        <w:rPr>
          <w:b/>
          <w:bCs/>
          <w:sz w:val="22"/>
          <w:szCs w:val="22"/>
        </w:rPr>
        <w:t>Fig.</w:t>
      </w:r>
      <w:r w:rsidR="00326435">
        <w:rPr>
          <w:b/>
          <w:bCs/>
          <w:sz w:val="22"/>
          <w:szCs w:val="22"/>
        </w:rPr>
        <w:t>2</w:t>
      </w:r>
      <w:r w:rsidR="00326435" w:rsidRPr="00B05583">
        <w:rPr>
          <w:b/>
          <w:bCs/>
          <w:sz w:val="22"/>
          <w:szCs w:val="22"/>
        </w:rPr>
        <w:t xml:space="preserve"> </w:t>
      </w:r>
      <w:commentRangeStart w:id="16"/>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commentRangeEnd w:id="16"/>
      <w:r w:rsidR="00CF2600">
        <w:rPr>
          <w:rStyle w:val="CommentReference"/>
        </w:rPr>
        <w:commentReference w:id="16"/>
      </w:r>
      <w:r>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66D0DF56" w14:textId="039268F1" w:rsidR="00E838A3" w:rsidRDefault="002C4E62" w:rsidP="00021AD8">
      <w:pPr>
        <w:jc w:val="both"/>
      </w:pPr>
      <w:r>
        <w:lastRenderedPageBreak/>
        <w:t>Table S3 Data Processing Outline</w:t>
      </w:r>
    </w:p>
    <w:p w14:paraId="22D09D4D" w14:textId="382F5757" w:rsidR="002C4E62" w:rsidRDefault="002C4E62" w:rsidP="00021AD8">
      <w:pPr>
        <w:jc w:val="both"/>
      </w:pPr>
    </w:p>
    <w:p w14:paraId="1C5E4738" w14:textId="0CA895A5" w:rsidR="002C4E62" w:rsidRDefault="002C4E62" w:rsidP="00021AD8">
      <w:pPr>
        <w:jc w:val="both"/>
      </w:pPr>
      <w:r>
        <w:t>Main Inputs for Databases</w:t>
      </w:r>
    </w:p>
    <w:p w14:paraId="22EAA4B0" w14:textId="40185E9F" w:rsidR="002C4E62" w:rsidRDefault="002C4E62" w:rsidP="002C4E62">
      <w:pPr>
        <w:jc w:val="both"/>
      </w:pPr>
      <w:r>
        <w:t xml:space="preserve">Cumulative time series data on </w:t>
      </w:r>
    </w:p>
    <w:p w14:paraId="01F2DFAB" w14:textId="77777777" w:rsidR="002C4E62" w:rsidRDefault="002C4E62" w:rsidP="002C4E62">
      <w:pPr>
        <w:jc w:val="both"/>
      </w:pPr>
    </w:p>
    <w:tbl>
      <w:tblPr>
        <w:tblStyle w:val="TableGrid"/>
        <w:tblW w:w="0" w:type="auto"/>
        <w:tblLook w:val="04A0" w:firstRow="1" w:lastRow="0" w:firstColumn="1" w:lastColumn="0" w:noHBand="0" w:noVBand="1"/>
      </w:tblPr>
      <w:tblGrid>
        <w:gridCol w:w="3681"/>
        <w:gridCol w:w="1843"/>
        <w:gridCol w:w="3402"/>
      </w:tblGrid>
      <w:tr w:rsidR="002C4E62" w14:paraId="1470847B" w14:textId="77777777" w:rsidTr="00DC3505">
        <w:tc>
          <w:tcPr>
            <w:tcW w:w="3681" w:type="dxa"/>
          </w:tcPr>
          <w:p w14:paraId="5B18F878" w14:textId="002AEE20" w:rsidR="002C4E62" w:rsidRPr="002C4E62" w:rsidRDefault="002C4E62">
            <w:pPr>
              <w:rPr>
                <w:b/>
                <w:bCs/>
              </w:rPr>
            </w:pPr>
            <w:r>
              <w:rPr>
                <w:b/>
                <w:bCs/>
              </w:rPr>
              <w:t>Main c</w:t>
            </w:r>
            <w:r w:rsidRPr="002C4E62">
              <w:rPr>
                <w:b/>
                <w:bCs/>
              </w:rPr>
              <w:t>ountry specific data</w:t>
            </w:r>
            <w:r>
              <w:rPr>
                <w:b/>
                <w:bCs/>
              </w:rPr>
              <w:t xml:space="preserve"> used</w:t>
            </w:r>
          </w:p>
        </w:tc>
        <w:tc>
          <w:tcPr>
            <w:tcW w:w="1843" w:type="dxa"/>
          </w:tcPr>
          <w:p w14:paraId="6800E903" w14:textId="3B16A291" w:rsidR="002C4E62" w:rsidRPr="002C4E62" w:rsidRDefault="002C4E62">
            <w:pPr>
              <w:rPr>
                <w:b/>
                <w:bCs/>
              </w:rPr>
            </w:pPr>
            <w:r w:rsidRPr="002C4E62">
              <w:rPr>
                <w:b/>
                <w:bCs/>
              </w:rPr>
              <w:t>JHU</w:t>
            </w:r>
          </w:p>
        </w:tc>
        <w:tc>
          <w:tcPr>
            <w:tcW w:w="3402" w:type="dxa"/>
          </w:tcPr>
          <w:p w14:paraId="05F7F4A1" w14:textId="33B34E2B" w:rsidR="002C4E62" w:rsidRPr="002C4E62" w:rsidRDefault="002C4E62">
            <w:pPr>
              <w:rPr>
                <w:b/>
                <w:bCs/>
              </w:rPr>
            </w:pPr>
            <w:r w:rsidRPr="002C4E62">
              <w:rPr>
                <w:b/>
                <w:bCs/>
              </w:rPr>
              <w:t>OWID</w:t>
            </w:r>
          </w:p>
        </w:tc>
      </w:tr>
      <w:tr w:rsidR="002C4E62" w14:paraId="05B71EFA" w14:textId="77777777" w:rsidTr="00DC3505">
        <w:tc>
          <w:tcPr>
            <w:tcW w:w="3681" w:type="dxa"/>
          </w:tcPr>
          <w:p w14:paraId="3B971ACE" w14:textId="57916F94" w:rsidR="002C4E62" w:rsidRDefault="002C4E62">
            <w:r>
              <w:t xml:space="preserve">Covid-19 deaths from </w:t>
            </w:r>
          </w:p>
        </w:tc>
        <w:tc>
          <w:tcPr>
            <w:tcW w:w="1843" w:type="dxa"/>
          </w:tcPr>
          <w:p w14:paraId="2EEC2C8D" w14:textId="509DB7C6" w:rsidR="002C4E62" w:rsidRDefault="002C4E62">
            <w:proofErr w:type="spellStart"/>
            <w:r>
              <w:t>deaths_jhu</w:t>
            </w:r>
            <w:proofErr w:type="spellEnd"/>
          </w:p>
        </w:tc>
        <w:tc>
          <w:tcPr>
            <w:tcW w:w="3402" w:type="dxa"/>
          </w:tcPr>
          <w:p w14:paraId="3575DD4A" w14:textId="7E6EFB08" w:rsidR="002C4E62" w:rsidRDefault="002C4E62">
            <w:proofErr w:type="spellStart"/>
            <w:r>
              <w:t>deaths_owid</w:t>
            </w:r>
            <w:proofErr w:type="spellEnd"/>
          </w:p>
        </w:tc>
      </w:tr>
      <w:tr w:rsidR="002C4E62" w14:paraId="30778714" w14:textId="77777777" w:rsidTr="00DC3505">
        <w:tc>
          <w:tcPr>
            <w:tcW w:w="3681" w:type="dxa"/>
          </w:tcPr>
          <w:p w14:paraId="5D2C0E0C" w14:textId="26C6799B" w:rsidR="002C4E62" w:rsidRDefault="00DC3505">
            <w:r>
              <w:t>C</w:t>
            </w:r>
            <w:r w:rsidR="002C4E62">
              <w:t xml:space="preserve">onfirmed cases </w:t>
            </w:r>
          </w:p>
        </w:tc>
        <w:tc>
          <w:tcPr>
            <w:tcW w:w="1843" w:type="dxa"/>
          </w:tcPr>
          <w:p w14:paraId="7E23C928" w14:textId="56CCFADE" w:rsidR="002C4E62" w:rsidRDefault="002C4E62">
            <w:proofErr w:type="spellStart"/>
            <w:r>
              <w:t>confirmed_jhu</w:t>
            </w:r>
            <w:proofErr w:type="spellEnd"/>
          </w:p>
        </w:tc>
        <w:tc>
          <w:tcPr>
            <w:tcW w:w="3402" w:type="dxa"/>
          </w:tcPr>
          <w:p w14:paraId="3DE90BD4" w14:textId="7E93B009" w:rsidR="002C4E62" w:rsidRDefault="002C4E62">
            <w:proofErr w:type="spellStart"/>
            <w:r>
              <w:t>confirmed_owid</w:t>
            </w:r>
            <w:proofErr w:type="spellEnd"/>
          </w:p>
        </w:tc>
      </w:tr>
      <w:tr w:rsidR="002C4E62" w14:paraId="24626B30" w14:textId="77777777" w:rsidTr="00DC3505">
        <w:tc>
          <w:tcPr>
            <w:tcW w:w="3681" w:type="dxa"/>
          </w:tcPr>
          <w:p w14:paraId="7485D38B" w14:textId="0E67757C" w:rsidR="002C4E62" w:rsidRDefault="00DC3505">
            <w:r>
              <w:t>P</w:t>
            </w:r>
            <w:r w:rsidR="002C4E62">
              <w:t>opulation size</w:t>
            </w:r>
            <w:r>
              <w:t xml:space="preserve"> at end of series</w:t>
            </w:r>
          </w:p>
        </w:tc>
        <w:tc>
          <w:tcPr>
            <w:tcW w:w="1843" w:type="dxa"/>
          </w:tcPr>
          <w:p w14:paraId="4D116E10" w14:textId="77777777" w:rsidR="002C4E62" w:rsidRDefault="002C4E62"/>
        </w:tc>
        <w:tc>
          <w:tcPr>
            <w:tcW w:w="3402" w:type="dxa"/>
          </w:tcPr>
          <w:p w14:paraId="30B82B50" w14:textId="4FAFC18D" w:rsidR="002C4E62" w:rsidRDefault="00DC3505">
            <w:r>
              <w:t>p</w:t>
            </w:r>
            <w:r w:rsidR="002C4E62">
              <w:t>opulation</w:t>
            </w:r>
          </w:p>
        </w:tc>
      </w:tr>
      <w:tr w:rsidR="002C4E62" w14:paraId="16B3F357" w14:textId="77777777" w:rsidTr="00DC3505">
        <w:tc>
          <w:tcPr>
            <w:tcW w:w="3681" w:type="dxa"/>
          </w:tcPr>
          <w:p w14:paraId="6EB6E315" w14:textId="65EA22B0" w:rsidR="002C4E62" w:rsidRDefault="002C4E62">
            <w:r>
              <w:t>Covid-19 tests per million people</w:t>
            </w:r>
          </w:p>
        </w:tc>
        <w:tc>
          <w:tcPr>
            <w:tcW w:w="1843" w:type="dxa"/>
          </w:tcPr>
          <w:p w14:paraId="793283E0" w14:textId="77777777" w:rsidR="002C4E62" w:rsidRDefault="002C4E62"/>
        </w:tc>
        <w:tc>
          <w:tcPr>
            <w:tcW w:w="3402" w:type="dxa"/>
          </w:tcPr>
          <w:p w14:paraId="21FA3445" w14:textId="1D9F2631" w:rsidR="002C4E62" w:rsidRDefault="002C4E62">
            <w:r>
              <w:t>testing</w:t>
            </w:r>
          </w:p>
        </w:tc>
      </w:tr>
      <w:tr w:rsidR="00DC3505" w14:paraId="738ABCAE" w14:textId="77777777" w:rsidTr="00DC3505">
        <w:tc>
          <w:tcPr>
            <w:tcW w:w="3681" w:type="dxa"/>
          </w:tcPr>
          <w:p w14:paraId="11355E4A" w14:textId="6ECE32EA" w:rsidR="00DC3505" w:rsidRDefault="00DC3505">
            <w:r>
              <w:t>Stringency of measures</w:t>
            </w:r>
          </w:p>
        </w:tc>
        <w:tc>
          <w:tcPr>
            <w:tcW w:w="1843" w:type="dxa"/>
          </w:tcPr>
          <w:p w14:paraId="476F03D7" w14:textId="77777777" w:rsidR="00DC3505" w:rsidRDefault="00DC3505"/>
        </w:tc>
        <w:tc>
          <w:tcPr>
            <w:tcW w:w="3402" w:type="dxa"/>
          </w:tcPr>
          <w:p w14:paraId="08F32979" w14:textId="12706D6C" w:rsidR="00DC3505" w:rsidRDefault="00DC3505">
            <w:r>
              <w:t>stringency</w:t>
            </w:r>
          </w:p>
        </w:tc>
      </w:tr>
      <w:tr w:rsidR="00DC3505" w14:paraId="276A33AE" w14:textId="77777777" w:rsidTr="00DC3505">
        <w:tc>
          <w:tcPr>
            <w:tcW w:w="3681" w:type="dxa"/>
          </w:tcPr>
          <w:p w14:paraId="521161BE" w14:textId="3C6535B4" w:rsidR="00DC3505" w:rsidRDefault="00DC3505">
            <w:r>
              <w:t xml:space="preserve">Other country indicators </w:t>
            </w:r>
          </w:p>
        </w:tc>
        <w:tc>
          <w:tcPr>
            <w:tcW w:w="1843" w:type="dxa"/>
          </w:tcPr>
          <w:p w14:paraId="7FDF9734" w14:textId="77777777" w:rsidR="00DC3505" w:rsidRDefault="00DC3505"/>
        </w:tc>
        <w:tc>
          <w:tcPr>
            <w:tcW w:w="3402" w:type="dxa"/>
          </w:tcPr>
          <w:p w14:paraId="3FB89649" w14:textId="6E120F4D" w:rsidR="00DC3505" w:rsidRDefault="00DC3505">
            <w:proofErr w:type="spellStart"/>
            <w:r>
              <w:t>population_density</w:t>
            </w:r>
            <w:proofErr w:type="spellEnd"/>
          </w:p>
        </w:tc>
      </w:tr>
      <w:tr w:rsidR="00DC3505" w14:paraId="5F16122D" w14:textId="77777777" w:rsidTr="00DC3505">
        <w:tc>
          <w:tcPr>
            <w:tcW w:w="3681" w:type="dxa"/>
          </w:tcPr>
          <w:p w14:paraId="454E33F7" w14:textId="77777777" w:rsidR="00DC3505" w:rsidRDefault="00DC3505"/>
        </w:tc>
        <w:tc>
          <w:tcPr>
            <w:tcW w:w="1843" w:type="dxa"/>
          </w:tcPr>
          <w:p w14:paraId="642C5FFF" w14:textId="77777777" w:rsidR="00DC3505" w:rsidRDefault="00DC3505"/>
        </w:tc>
        <w:tc>
          <w:tcPr>
            <w:tcW w:w="3402" w:type="dxa"/>
          </w:tcPr>
          <w:p w14:paraId="156BAE9A" w14:textId="2F497F5A" w:rsidR="00DC3505" w:rsidRDefault="00DC3505">
            <w:proofErr w:type="spellStart"/>
            <w:r>
              <w:t>gdp_per_capita</w:t>
            </w:r>
            <w:proofErr w:type="spellEnd"/>
          </w:p>
        </w:tc>
      </w:tr>
    </w:tbl>
    <w:p w14:paraId="415F6A65" w14:textId="4203B2AE" w:rsidR="002C4E62" w:rsidRDefault="002C4E62"/>
    <w:p w14:paraId="25306227" w14:textId="77777777" w:rsidR="002F4B8E" w:rsidRDefault="00DC3505" w:rsidP="007D7C63">
      <w:pPr>
        <w:jc w:val="both"/>
      </w:pPr>
      <w:r>
        <w:t>The time series data were restricted to a common starting point (JHU data starts 22 days later) and realigned by one day, to remove the main temporal offsets in reporting, deleting the last day</w:t>
      </w:r>
      <w:r w:rsidR="002F4B8E">
        <w:t xml:space="preserve"> of the JHU data so that the time series are the same length. The end point of the analysis for the paper was set as Friday Oct 9</w:t>
      </w:r>
      <w:r w:rsidR="002F4B8E" w:rsidRPr="002F4B8E">
        <w:rPr>
          <w:vertAlign w:val="superscript"/>
        </w:rPr>
        <w:t>th</w:t>
      </w:r>
      <w:proofErr w:type="gramStart"/>
      <w:r w:rsidR="002F4B8E">
        <w:t xml:space="preserve"> 2020</w:t>
      </w:r>
      <w:proofErr w:type="gramEnd"/>
      <w:r w:rsidR="002F4B8E">
        <w:t>.</w:t>
      </w:r>
    </w:p>
    <w:p w14:paraId="3B4277F5" w14:textId="77777777" w:rsidR="002F4B8E" w:rsidRDefault="002F4B8E" w:rsidP="007D7C63">
      <w:pPr>
        <w:jc w:val="both"/>
      </w:pPr>
    </w:p>
    <w:p w14:paraId="059757D0" w14:textId="77777777" w:rsidR="005A194B" w:rsidRDefault="002F4B8E" w:rsidP="007D7C63">
      <w:pPr>
        <w:jc w:val="both"/>
      </w:pPr>
      <w:r>
        <w:t xml:space="preserve">The countries covered </w:t>
      </w:r>
      <w:r w:rsidR="007D7C63">
        <w:t xml:space="preserve">by the two databases </w:t>
      </w:r>
      <w:r>
        <w:t>are different. The JHU data set has state and regionally resolved information for some countries</w:t>
      </w:r>
      <w:r w:rsidR="007D7C63">
        <w:t xml:space="preserve"> like Australia, Canada, China, Denmark, France, Netherlands and United Kingdom (with the USA resolved at state level in a separate file)</w:t>
      </w:r>
      <w:r>
        <w:t xml:space="preserv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w:t>
      </w:r>
      <w:r w:rsidR="007D7C63">
        <w:t xml:space="preserve">cumulative </w:t>
      </w:r>
      <w:r>
        <w:t>deaths recorded and a minimum daily</w:t>
      </w:r>
      <w:r w:rsidR="007D7C63">
        <w:t xml:space="preserve"> death rate of 0.5 per day per million inhabitants (this would be 1 death per day for a country with 2 million inhabitants).</w:t>
      </w:r>
      <w:r w:rsidR="005A194B">
        <w:t xml:space="preserve"> As of </w:t>
      </w:r>
      <w:proofErr w:type="gramStart"/>
      <w:r w:rsidR="005A194B">
        <w:t>October 9</w:t>
      </w:r>
      <w:r w:rsidR="005A194B" w:rsidRPr="005A194B">
        <w:rPr>
          <w:vertAlign w:val="superscript"/>
        </w:rPr>
        <w:t>th</w:t>
      </w:r>
      <w:proofErr w:type="gramEnd"/>
      <w:r w:rsidR="005A194B">
        <w:t xml:space="preserve"> there were 81 countries with such larger epidemics.</w:t>
      </w:r>
    </w:p>
    <w:p w14:paraId="0482CAAE" w14:textId="77777777" w:rsidR="005A194B" w:rsidRDefault="005A194B" w:rsidP="007D7C63">
      <w:pPr>
        <w:jc w:val="both"/>
      </w:pPr>
    </w:p>
    <w:p w14:paraId="380C73D3" w14:textId="2A6A7AA0" w:rsidR="002C4E62" w:rsidRDefault="005A194B" w:rsidP="007D7C63">
      <w:pPr>
        <w:jc w:val="both"/>
      </w:pPr>
      <w:r>
        <w:t xml:space="preserve">The data were then processed for reporting </w:t>
      </w:r>
      <w:r w:rsidR="00953AF0">
        <w:t>backlogs/corrections</w:t>
      </w:r>
      <w:r>
        <w:t xml:space="preserve"> and weekly periodicities. The weekly periodicity (stemming from weekly work patterns) were </w:t>
      </w:r>
      <w:r w:rsidR="00953AF0">
        <w:t>smooth</w:t>
      </w:r>
      <w:r>
        <w:t xml:space="preserve">ed as is standard using a rolling 7-day average. </w:t>
      </w:r>
      <w:r w:rsidR="00953AF0">
        <w:t>Significant reporting backlogs/corrections were recognized as departures of more than 2</w:t>
      </w:r>
      <m:oMath>
        <m:r>
          <w:rPr>
            <w:rFonts w:ascii="Cambria Math" w:hAnsi="Cambria Math"/>
          </w:rPr>
          <m:t>σ</m:t>
        </m:r>
      </m:oMath>
      <w:r w:rsidR="00953AF0">
        <w:t xml:space="preserve"> from the mean for the unsmoothed data of the last 7 days or more than </w:t>
      </w:r>
      <m:oMath>
        <m:f>
          <m:fPr>
            <m:ctrlPr>
              <w:rPr>
                <w:rFonts w:ascii="Cambria Math" w:hAnsi="Cambria Math"/>
                <w:i/>
              </w:rPr>
            </m:ctrlPr>
          </m:fPr>
          <m:num>
            <m:r>
              <w:rPr>
                <w:rFonts w:ascii="Cambria Math" w:hAnsi="Cambria Math"/>
              </w:rPr>
              <m:t>2</m:t>
            </m:r>
          </m:num>
          <m:den>
            <m:r>
              <w:rPr>
                <w:rFonts w:ascii="Cambria Math" w:hAnsi="Cambria Math"/>
              </w:rPr>
              <m:t>7</m:t>
            </m:r>
          </m:den>
        </m:f>
        <m:r>
          <w:rPr>
            <w:rFonts w:ascii="Cambria Math" w:hAnsi="Cambria Math"/>
          </w:rPr>
          <m:t>σ</m:t>
        </m:r>
      </m:oMath>
      <w:r w:rsidR="00953AF0">
        <w:rPr>
          <w:rFonts w:eastAsiaTheme="minorEastAsia"/>
        </w:rPr>
        <w:t xml:space="preserve"> for the smoothed data. </w:t>
      </w:r>
      <w:r w:rsidR="00953AF0">
        <w:t>We assumed that all country data is correct and accurate in cumulative</w:t>
      </w:r>
      <w:r w:rsidR="007308B6">
        <w:t xml:space="preserve"> content, but that significant reporting delays and revisions can occur.</w:t>
      </w:r>
    </w:p>
    <w:p w14:paraId="51EF1EFF" w14:textId="5D84F26E" w:rsidR="007308B6" w:rsidRDefault="007308B6" w:rsidP="007D7C63">
      <w:pPr>
        <w:jc w:val="both"/>
      </w:pPr>
    </w:p>
    <w:p w14:paraId="1674420C" w14:textId="1C69CDA8" w:rsidR="007506F5" w:rsidRDefault="007308B6" w:rsidP="0083085D">
      <w:pPr>
        <w:jc w:val="both"/>
      </w:pPr>
      <w:r>
        <w:t xml:space="preserve">Next the sporadic testing data </w:t>
      </w:r>
      <w:r w:rsidR="00CE23F1">
        <w:t>in the OWID database (</w:t>
      </w:r>
      <w:proofErr w:type="spellStart"/>
      <w:r w:rsidR="00CE23F1" w:rsidRPr="00CE23F1">
        <w:t>new_tests_smoothed_per_thousand</w:t>
      </w:r>
      <w:proofErr w:type="spellEnd"/>
      <w:r w:rsidR="00CE23F1">
        <w:t xml:space="preserve">) </w:t>
      </w:r>
      <w:r>
        <w:t xml:space="preserve">was </w:t>
      </w:r>
      <w:proofErr w:type="spellStart"/>
      <w:r>
        <w:t>analyzed</w:t>
      </w:r>
      <w:proofErr w:type="spellEnd"/>
      <w:r w:rsidR="00CE23F1">
        <w:t xml:space="preserve"> and smoothed</w:t>
      </w:r>
      <w:r>
        <w:t xml:space="preserve">,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w:t>
      </w:r>
      <w:r>
        <w:lastRenderedPageBreak/>
        <w:t xml:space="preserve">small background level of testing (whether by unambiguous symptoms or laboratory tests) which all countries have access to prior to ramping up </w:t>
      </w:r>
      <w:r w:rsidR="007506F5">
        <w:t xml:space="preserve">from a common time point (day 50 after Jan 22) to the first reported </w:t>
      </w:r>
      <w:r>
        <w:t xml:space="preserve">testing </w:t>
      </w:r>
      <w:r w:rsidR="007506F5">
        <w:t>capacity</w:t>
      </w:r>
      <w:r>
        <w:t>.</w:t>
      </w:r>
      <w:r w:rsidR="00CE23F1">
        <w:t xml:space="preserve"> This corresponds to an assumed capacity of 10 per </w:t>
      </w:r>
      <w:r w:rsidR="007D68F4">
        <w:t>million</w:t>
      </w:r>
      <w:r w:rsidR="00CE23F1">
        <w:t>, or 1000 tests per day for a country with 100 million inhabitants.</w:t>
      </w:r>
      <w:r w:rsidR="007D68F4">
        <w:t xml:space="preserve"> </w:t>
      </w:r>
      <w:r>
        <w:t xml:space="preserve">A simple </w:t>
      </w:r>
      <w:r w:rsidR="00CE23F1">
        <w:t>proportional</w:t>
      </w:r>
      <w:r>
        <w:t xml:space="preserve"> correction of the confirmed cases per million in the population is to</w:t>
      </w:r>
      <w:r w:rsidR="00CE23F1">
        <w:t xml:space="preserve"> </w:t>
      </w:r>
      <w:r w:rsidR="007D68F4">
        <w:t xml:space="preserve">divide </w:t>
      </w:r>
      <w:r w:rsidR="00CE23F1">
        <w:t xml:space="preserve">the reported numbers by </w:t>
      </w:r>
      <w:r w:rsidR="007506F5">
        <w:t xml:space="preserve">a factor proportional to </w:t>
      </w:r>
      <w:r w:rsidR="007D68F4">
        <w:t>the number of tests per 1000 inhabitants per day</w:t>
      </w:r>
      <w:r w:rsidR="007506F5">
        <w:t xml:space="preserve">, but this is an </w:t>
      </w:r>
      <w:proofErr w:type="gramStart"/>
      <w:r w:rsidR="007506F5">
        <w:t>over estimate</w:t>
      </w:r>
      <w:proofErr w:type="gramEnd"/>
      <w:r w:rsidR="007506F5">
        <w:t xml:space="preserve"> of the required correction since the percentage of confirmed cases saturates with sufficient testing. </w:t>
      </w:r>
      <w:r w:rsidR="00E40DEC">
        <w:t xml:space="preserve">   …</w:t>
      </w:r>
    </w:p>
    <w:p w14:paraId="2998AC8F" w14:textId="77777777" w:rsidR="00176998" w:rsidRDefault="00176998"/>
    <w:p w14:paraId="3DC2538F" w14:textId="77777777" w:rsidR="00176998" w:rsidRDefault="00176998">
      <w:r>
        <w:br w:type="page"/>
      </w:r>
    </w:p>
    <w:p w14:paraId="582738F1" w14:textId="301515A5" w:rsidR="00176998" w:rsidRPr="00176998" w:rsidRDefault="00D06DEB">
      <w:pPr>
        <w:rPr>
          <w:lang/>
        </w:rPr>
      </w:pPr>
      <w:r w:rsidRPr="00D06DEB">
        <w:rPr>
          <w:noProof/>
          <w:lang/>
        </w:rPr>
        <w:lastRenderedPageBreak/>
        <w:drawing>
          <wp:inline distT="0" distB="0" distL="0" distR="0" wp14:anchorId="33EC293E" wp14:editId="4DA64F4E">
            <wp:extent cx="5727700" cy="3710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10305"/>
                    </a:xfrm>
                    <a:prstGeom prst="rect">
                      <a:avLst/>
                    </a:prstGeom>
                  </pic:spPr>
                </pic:pic>
              </a:graphicData>
            </a:graphic>
          </wp:inline>
        </w:drawing>
      </w:r>
    </w:p>
    <w:p w14:paraId="49AAFF74" w14:textId="77777777" w:rsidR="00D75906" w:rsidRDefault="00D75906" w:rsidP="00D75906">
      <w:pPr>
        <w:jc w:val="center"/>
      </w:pPr>
    </w:p>
    <w:p w14:paraId="20D32EEE" w14:textId="23769269" w:rsidR="00D75906" w:rsidRPr="00F24362" w:rsidRDefault="00D75906" w:rsidP="00D75906">
      <w:pPr>
        <w:jc w:val="center"/>
        <w:rPr>
          <w:sz w:val="22"/>
          <w:szCs w:val="22"/>
        </w:rPr>
      </w:pPr>
      <w:r w:rsidRPr="00F24362">
        <w:rPr>
          <w:b/>
          <w:bCs/>
          <w:sz w:val="22"/>
          <w:szCs w:val="22"/>
        </w:rPr>
        <w:t xml:space="preserve">Table S4a </w:t>
      </w:r>
      <w:r w:rsidR="00F24362" w:rsidRPr="00F24362">
        <w:rPr>
          <w:b/>
          <w:bCs/>
          <w:sz w:val="22"/>
          <w:szCs w:val="22"/>
        </w:rPr>
        <w:t>Common countries.</w:t>
      </w:r>
      <w:r w:rsidR="00F24362" w:rsidRPr="00F24362">
        <w:rPr>
          <w:sz w:val="22"/>
          <w:szCs w:val="22"/>
        </w:rPr>
        <w:t xml:space="preserve"> </w:t>
      </w:r>
      <w:r w:rsidRPr="00F24362">
        <w:rPr>
          <w:sz w:val="22"/>
          <w:szCs w:val="22"/>
        </w:rPr>
        <w:t>Table of 186 Countries in both JHU and OWID Databases</w:t>
      </w:r>
    </w:p>
    <w:p w14:paraId="3353A545" w14:textId="0CCAFEF6" w:rsidR="00176998" w:rsidRDefault="00176998"/>
    <w:p w14:paraId="62A3CADA" w14:textId="6FBCEBD4" w:rsidR="00D75906" w:rsidRDefault="00D75906" w:rsidP="00D75906">
      <w:pPr>
        <w:jc w:val="center"/>
      </w:pPr>
      <w:r w:rsidRPr="00D75906">
        <w:rPr>
          <w:noProof/>
        </w:rPr>
        <w:drawing>
          <wp:inline distT="0" distB="0" distL="0" distR="0" wp14:anchorId="19662CC9" wp14:editId="365ED923">
            <wp:extent cx="4497705" cy="165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4023" cy="1663155"/>
                    </a:xfrm>
                    <a:prstGeom prst="rect">
                      <a:avLst/>
                    </a:prstGeom>
                  </pic:spPr>
                </pic:pic>
              </a:graphicData>
            </a:graphic>
          </wp:inline>
        </w:drawing>
      </w:r>
    </w:p>
    <w:p w14:paraId="3DB0153C" w14:textId="77777777" w:rsidR="00D75906" w:rsidRDefault="00D75906" w:rsidP="00D75906">
      <w:pPr>
        <w:jc w:val="center"/>
      </w:pPr>
    </w:p>
    <w:p w14:paraId="46BFEBC6" w14:textId="21C0CEAD" w:rsidR="00D06DEB" w:rsidRPr="00F24362" w:rsidRDefault="00176998">
      <w:pPr>
        <w:rPr>
          <w:sz w:val="22"/>
          <w:szCs w:val="22"/>
        </w:rPr>
      </w:pPr>
      <w:r w:rsidRPr="00F24362">
        <w:rPr>
          <w:b/>
          <w:bCs/>
          <w:sz w:val="22"/>
          <w:szCs w:val="22"/>
        </w:rPr>
        <w:t>Table S4</w:t>
      </w:r>
      <w:r w:rsidR="00D75906" w:rsidRPr="00F24362">
        <w:rPr>
          <w:b/>
          <w:bCs/>
          <w:sz w:val="22"/>
          <w:szCs w:val="22"/>
        </w:rPr>
        <w:t>b</w:t>
      </w:r>
      <w:r w:rsidRPr="00F24362">
        <w:rPr>
          <w:b/>
          <w:bCs/>
          <w:sz w:val="22"/>
          <w:szCs w:val="22"/>
        </w:rPr>
        <w:t xml:space="preserve"> </w:t>
      </w:r>
      <w:r w:rsidR="00F24362" w:rsidRPr="00F24362">
        <w:rPr>
          <w:b/>
          <w:bCs/>
          <w:sz w:val="22"/>
          <w:szCs w:val="22"/>
        </w:rPr>
        <w:t>Big epidemic countries.</w:t>
      </w:r>
      <w:r w:rsidR="00F24362" w:rsidRPr="00F24362">
        <w:rPr>
          <w:sz w:val="22"/>
          <w:szCs w:val="22"/>
        </w:rPr>
        <w:t xml:space="preserve"> </w:t>
      </w:r>
      <w:r w:rsidRPr="00F24362">
        <w:rPr>
          <w:sz w:val="22"/>
          <w:szCs w:val="22"/>
        </w:rPr>
        <w:t xml:space="preserve">Table of </w:t>
      </w:r>
      <w:r w:rsidR="00D75906" w:rsidRPr="00F24362">
        <w:rPr>
          <w:sz w:val="22"/>
          <w:szCs w:val="22"/>
        </w:rPr>
        <w:t xml:space="preserve">81 </w:t>
      </w:r>
      <w:r w:rsidRPr="00F24362">
        <w:rPr>
          <w:sz w:val="22"/>
          <w:szCs w:val="22"/>
        </w:rPr>
        <w:t>Countries with Major Epidemic in both JHU and OWID Databases</w:t>
      </w:r>
    </w:p>
    <w:p w14:paraId="3DFA83D9" w14:textId="77777777" w:rsidR="00D75906" w:rsidRDefault="00D75906"/>
    <w:p w14:paraId="448D0DD5" w14:textId="042DF24C" w:rsidR="00D75906" w:rsidRDefault="00D75906" w:rsidP="00D75906">
      <w:pPr>
        <w:jc w:val="center"/>
      </w:pPr>
      <w:r w:rsidRPr="00D75906">
        <w:rPr>
          <w:noProof/>
        </w:rPr>
        <w:drawing>
          <wp:inline distT="0" distB="0" distL="0" distR="0" wp14:anchorId="71B4F625" wp14:editId="2EAD1B17">
            <wp:extent cx="4514850" cy="1426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212" cy="1437833"/>
                    </a:xfrm>
                    <a:prstGeom prst="rect">
                      <a:avLst/>
                    </a:prstGeom>
                  </pic:spPr>
                </pic:pic>
              </a:graphicData>
            </a:graphic>
          </wp:inline>
        </w:drawing>
      </w:r>
    </w:p>
    <w:p w14:paraId="0DE6F137" w14:textId="77777777" w:rsidR="00D75906" w:rsidRDefault="00D75906" w:rsidP="00D75906"/>
    <w:p w14:paraId="69419120" w14:textId="0D21710E" w:rsidR="00D75906" w:rsidRPr="00F24362" w:rsidRDefault="00D75906" w:rsidP="00D75906">
      <w:pPr>
        <w:rPr>
          <w:sz w:val="22"/>
          <w:szCs w:val="22"/>
        </w:rPr>
      </w:pPr>
      <w:r w:rsidRPr="00F24362">
        <w:rPr>
          <w:b/>
          <w:bCs/>
          <w:sz w:val="22"/>
          <w:szCs w:val="22"/>
        </w:rPr>
        <w:t xml:space="preserve">Table S4c </w:t>
      </w:r>
      <w:r w:rsidR="00F24362" w:rsidRPr="00F24362">
        <w:rPr>
          <w:b/>
          <w:bCs/>
          <w:sz w:val="22"/>
          <w:szCs w:val="22"/>
        </w:rPr>
        <w:t>Big long epidemic countries.</w:t>
      </w:r>
      <w:r w:rsidR="00F24362">
        <w:rPr>
          <w:sz w:val="22"/>
          <w:szCs w:val="22"/>
        </w:rPr>
        <w:t xml:space="preserve"> </w:t>
      </w:r>
      <w:r w:rsidRPr="00F24362">
        <w:rPr>
          <w:sz w:val="22"/>
          <w:szCs w:val="22"/>
        </w:rPr>
        <w:t>Table of 67 Countries with long Major Epidemic in both JHU and OWID Databases</w:t>
      </w:r>
    </w:p>
    <w:p w14:paraId="0D3A7591" w14:textId="136968DF" w:rsidR="0083085D" w:rsidRDefault="0083085D"/>
    <w:p w14:paraId="4BE20318" w14:textId="77777777" w:rsidR="007308B6" w:rsidRDefault="007308B6" w:rsidP="007D7C63">
      <w:pPr>
        <w:jc w:val="both"/>
      </w:pPr>
    </w:p>
    <w:p w14:paraId="5E085519" w14:textId="77777777" w:rsidR="00E838A3" w:rsidRDefault="00E838A3"/>
    <w:p w14:paraId="18234C3A" w14:textId="77777777" w:rsidR="009E2257" w:rsidRDefault="00DB0C24">
      <w:r w:rsidRPr="00DB0C24">
        <w:rPr>
          <w:noProof/>
        </w:rPr>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304790"/>
                    </a:xfrm>
                    <a:prstGeom prst="rect">
                      <a:avLst/>
                    </a:prstGeom>
                  </pic:spPr>
                </pic:pic>
              </a:graphicData>
            </a:graphic>
          </wp:inline>
        </w:drawing>
      </w:r>
    </w:p>
    <w:p w14:paraId="6EFABBB4" w14:textId="6E277C81" w:rsidR="00545522" w:rsidRDefault="002C4E62">
      <w:r>
        <w:t>Table S4</w:t>
      </w:r>
      <w:r w:rsidR="00545522">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05F71EF9"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15831779"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w:t>
      </w:r>
      <w:proofErr w:type="spellStart"/>
      <w:r w:rsidR="001663E6">
        <w:rPr>
          <w:sz w:val="22"/>
          <w:szCs w:val="22"/>
        </w:rPr>
        <w:t>pwlf</w:t>
      </w:r>
      <w:proofErr w:type="spellEnd"/>
      <w:r w:rsidR="001663E6">
        <w:rPr>
          <w:sz w:val="22"/>
          <w:szCs w:val="22"/>
        </w:rPr>
        <w:t xml:space="preserve"> </w:t>
      </w:r>
      <w:r w:rsidR="001663E6">
        <w:rPr>
          <w:sz w:val="22"/>
          <w:szCs w:val="22"/>
        </w:rPr>
        <w:fldChar w:fldCharType="begin"/>
      </w:r>
      <w:r w:rsidR="00C977CC">
        <w:rPr>
          <w:sz w:val="22"/>
          <w:szCs w:val="22"/>
        </w:rPr>
        <w:instrText xml:space="preserve"> ADDIN EN.CITE &lt;EndNote&gt;&lt;Cite&gt;&lt;Author&gt;Jekel&lt;/Author&gt;&lt;Year&gt;2019&lt;/Year&gt;&lt;RecNum&gt;27&lt;/RecNum&gt;&lt;DisplayText&gt;[42]&lt;/DisplayText&gt;&lt;record&gt;&lt;rec-number&gt;27&lt;/rec-number&gt;&lt;foreign-keys&gt;&lt;key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C977CC">
        <w:rPr>
          <w:noProof/>
          <w:sz w:val="22"/>
          <w:szCs w:val="22"/>
        </w:rPr>
        <w:t>[42]</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 xml:space="preserve">infectivity reduction factor; </w:t>
      </w:r>
      <w:proofErr w:type="spellStart"/>
      <w:r w:rsidR="00492D0E">
        <w:rPr>
          <w:sz w:val="22"/>
          <w:szCs w:val="22"/>
        </w:rPr>
        <w:t>CautionRetention</w:t>
      </w:r>
      <w:proofErr w:type="spellEnd"/>
      <w:r w:rsidR="00492D0E">
        <w:rPr>
          <w:sz w:val="22"/>
          <w:szCs w:val="22"/>
        </w:rPr>
        <w:t>:</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xml:space="preserve">; </w:t>
      </w:r>
      <w:proofErr w:type="spellStart"/>
      <w:r w:rsidR="00492D0E">
        <w:rPr>
          <w:sz w:val="22"/>
          <w:szCs w:val="22"/>
        </w:rPr>
        <w:t>CautionICUFrac</w:t>
      </w:r>
      <w:proofErr w:type="spellEnd"/>
      <w:r w:rsidR="00492D0E">
        <w:rPr>
          <w:sz w:val="22"/>
          <w:szCs w:val="22"/>
        </w:rPr>
        <w:t>: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w:t>
      </w:r>
      <w:proofErr w:type="spellStart"/>
      <w:r w:rsidR="00492D0E">
        <w:rPr>
          <w:sz w:val="22"/>
          <w:szCs w:val="22"/>
        </w:rPr>
        <w:t>ICUFrac</w:t>
      </w:r>
      <w:proofErr w:type="spellEnd"/>
      <w:r w:rsidR="00492D0E">
        <w:rPr>
          <w:sz w:val="22"/>
          <w:szCs w:val="22"/>
        </w:rPr>
        <w:t>*</w:t>
      </w:r>
      <w:proofErr w:type="spellStart"/>
      <w:r w:rsidR="00492D0E">
        <w:rPr>
          <w:sz w:val="22"/>
          <w:szCs w:val="22"/>
        </w:rPr>
        <w:t>CautionICUFrac</w:t>
      </w:r>
      <w:proofErr w:type="spellEnd"/>
      <w:r w:rsidR="00492D0E">
        <w:rPr>
          <w:sz w:val="22"/>
          <w:szCs w:val="22"/>
        </w:rPr>
        <w:t xml:space="preserve">, fixing </w:t>
      </w:r>
      <w:proofErr w:type="spellStart"/>
      <w:r w:rsidR="00492D0E">
        <w:rPr>
          <w:sz w:val="22"/>
          <w:szCs w:val="22"/>
        </w:rPr>
        <w:t>ICUFrac</w:t>
      </w:r>
      <w:proofErr w:type="spellEnd"/>
      <w:r w:rsidR="00492D0E">
        <w:rPr>
          <w:sz w:val="22"/>
          <w:szCs w:val="22"/>
        </w:rPr>
        <w:t>=0.002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7142A466" w14:textId="77777777" w:rsidR="00C977CC" w:rsidRPr="00C977CC" w:rsidRDefault="0011114A" w:rsidP="00C977CC">
      <w:pPr>
        <w:pStyle w:val="EndNoteBibliography"/>
        <w:rPr>
          <w:noProof/>
        </w:rPr>
      </w:pPr>
      <w:r>
        <w:fldChar w:fldCharType="begin"/>
      </w:r>
      <w:r>
        <w:instrText xml:space="preserve"> ADDIN EN.REFLIST </w:instrText>
      </w:r>
      <w:r>
        <w:fldChar w:fldCharType="separate"/>
      </w:r>
      <w:r w:rsidR="00C977CC" w:rsidRPr="00C977CC">
        <w:rPr>
          <w:noProof/>
        </w:rPr>
        <w:t>1.</w:t>
      </w:r>
      <w:r w:rsidR="00C977CC" w:rsidRPr="00C977CC">
        <w:rPr>
          <w:noProof/>
        </w:rPr>
        <w:tab/>
        <w:t>Kermack, W.O., McKendrick, A.G., Walker, G.T.: A contribution to the mathematical theory of epidemics. Proceedings of the Royal Society of London. Series A, Containing Papers of a Mathematical and Physical Character 115,</w:t>
      </w:r>
      <w:r w:rsidR="00C977CC" w:rsidRPr="00C977CC">
        <w:rPr>
          <w:b/>
          <w:noProof/>
        </w:rPr>
        <w:t xml:space="preserve"> </w:t>
      </w:r>
      <w:r w:rsidR="00C977CC" w:rsidRPr="00C977CC">
        <w:rPr>
          <w:noProof/>
        </w:rPr>
        <w:t>700-721 (1927)</w:t>
      </w:r>
    </w:p>
    <w:p w14:paraId="58BBDD55" w14:textId="77777777" w:rsidR="00C977CC" w:rsidRPr="00C977CC" w:rsidRDefault="00C977CC" w:rsidP="00C977CC">
      <w:pPr>
        <w:pStyle w:val="EndNoteBibliography"/>
        <w:rPr>
          <w:noProof/>
        </w:rPr>
      </w:pPr>
      <w:r w:rsidRPr="00C977CC">
        <w:rPr>
          <w:noProof/>
        </w:rPr>
        <w:t>2.</w:t>
      </w:r>
      <w:r w:rsidRPr="00C977CC">
        <w:rPr>
          <w:noProof/>
        </w:rPr>
        <w:tab/>
        <w:t>Anderson, R.M., Anderson, B., May, R.M.: Infectious Diseases of Humans: Dynamics and Control. Oxford University Press, Oxford, UK (1992)</w:t>
      </w:r>
    </w:p>
    <w:p w14:paraId="7F9270D3" w14:textId="77777777" w:rsidR="00C977CC" w:rsidRPr="00C977CC" w:rsidRDefault="00C977CC" w:rsidP="00C977CC">
      <w:pPr>
        <w:pStyle w:val="EndNoteBibliography"/>
        <w:rPr>
          <w:noProof/>
        </w:rPr>
      </w:pPr>
      <w:r w:rsidRPr="00C977CC">
        <w:rPr>
          <w:noProof/>
        </w:rPr>
        <w:t>3.</w:t>
      </w:r>
      <w:r w:rsidRPr="00C977CC">
        <w:rPr>
          <w:noProof/>
        </w:rPr>
        <w:tab/>
        <w:t>Anderson, R., May, R.: Directly transmitted infections diseases: control by vaccination. Science 215,</w:t>
      </w:r>
      <w:r w:rsidRPr="00C977CC">
        <w:rPr>
          <w:b/>
          <w:noProof/>
        </w:rPr>
        <w:t xml:space="preserve"> </w:t>
      </w:r>
      <w:r w:rsidRPr="00C977CC">
        <w:rPr>
          <w:noProof/>
        </w:rPr>
        <w:t>1053-1060 (1982)</w:t>
      </w:r>
    </w:p>
    <w:p w14:paraId="73DA4937" w14:textId="77777777" w:rsidR="00C977CC" w:rsidRPr="00C977CC" w:rsidRDefault="00C977CC" w:rsidP="00C977CC">
      <w:pPr>
        <w:pStyle w:val="EndNoteBibliography"/>
        <w:rPr>
          <w:noProof/>
        </w:rPr>
      </w:pPr>
      <w:r w:rsidRPr="00C977CC">
        <w:rPr>
          <w:noProof/>
        </w:rPr>
        <w:t>4.</w:t>
      </w:r>
      <w:r w:rsidRPr="00C977CC">
        <w:rPr>
          <w:noProof/>
        </w:rPr>
        <w:tab/>
        <w:t>Hethcote, H.W.: The Mathematics of Infectious Diseases. SIAM Rev. 42,</w:t>
      </w:r>
      <w:r w:rsidRPr="00C977CC">
        <w:rPr>
          <w:b/>
          <w:noProof/>
        </w:rPr>
        <w:t xml:space="preserve"> </w:t>
      </w:r>
      <w:r w:rsidRPr="00C977CC">
        <w:rPr>
          <w:noProof/>
        </w:rPr>
        <w:t>599–653 (2000)</w:t>
      </w:r>
    </w:p>
    <w:p w14:paraId="5C656446" w14:textId="77777777" w:rsidR="00C977CC" w:rsidRPr="00C977CC" w:rsidRDefault="00C977CC" w:rsidP="00C977CC">
      <w:pPr>
        <w:pStyle w:val="EndNoteBibliography"/>
        <w:rPr>
          <w:noProof/>
        </w:rPr>
      </w:pPr>
      <w:r w:rsidRPr="00C977CC">
        <w:rPr>
          <w:noProof/>
        </w:rPr>
        <w:t>5.</w:t>
      </w:r>
      <w:r w:rsidRPr="00C977CC">
        <w:rPr>
          <w:noProof/>
        </w:rPr>
        <w:tab/>
        <w:t>Wu, Z., McGoogan, J.M.: Characteristics of and Important Lessons from the Coronavirus Disease 2019 (COVID-19) Outbreak in China: Summary of a Report of 72 314 Cases from the Chinese Center for Disease Control and Prevention. . JAMA 323,</w:t>
      </w:r>
      <w:r w:rsidRPr="00C977CC">
        <w:rPr>
          <w:b/>
          <w:noProof/>
        </w:rPr>
        <w:t xml:space="preserve"> </w:t>
      </w:r>
      <w:r w:rsidRPr="00C977CC">
        <w:rPr>
          <w:noProof/>
        </w:rPr>
        <w:t>1239–1242 (2020)</w:t>
      </w:r>
    </w:p>
    <w:p w14:paraId="45703128" w14:textId="77777777" w:rsidR="00C977CC" w:rsidRPr="00C977CC" w:rsidRDefault="00C977CC" w:rsidP="00C977CC">
      <w:pPr>
        <w:pStyle w:val="EndNoteBibliography"/>
        <w:rPr>
          <w:noProof/>
        </w:rPr>
      </w:pPr>
      <w:r w:rsidRPr="00C977CC">
        <w:rPr>
          <w:noProof/>
        </w:rPr>
        <w:t>6.</w:t>
      </w:r>
      <w:r w:rsidRPr="00C977CC">
        <w:rPr>
          <w:noProof/>
        </w:rPr>
        <w:tab/>
        <w:t>Lin, Q., Zhao, S., Gao, D., Lou, Y., Yang, S., Musa, S.S., Wang, M.H., Cai, Y., Wang, W., Yang, L., He, D.: A conceptual model for the coronavirus disease 2019 (COVID-19) outbreak in Wuhan, China with individual reaction and governmental action. Int. J. Infect. Dis. 93,</w:t>
      </w:r>
      <w:r w:rsidRPr="00C977CC">
        <w:rPr>
          <w:b/>
          <w:noProof/>
        </w:rPr>
        <w:t xml:space="preserve"> </w:t>
      </w:r>
      <w:r w:rsidRPr="00C977CC">
        <w:rPr>
          <w:noProof/>
        </w:rPr>
        <w:t>211-216 (2020)</w:t>
      </w:r>
    </w:p>
    <w:p w14:paraId="61369EEB" w14:textId="77777777" w:rsidR="00C977CC" w:rsidRPr="00C977CC" w:rsidRDefault="00C977CC" w:rsidP="00C977CC">
      <w:pPr>
        <w:pStyle w:val="EndNoteBibliography"/>
        <w:rPr>
          <w:noProof/>
        </w:rPr>
      </w:pPr>
      <w:r w:rsidRPr="00C977CC">
        <w:rPr>
          <w:noProof/>
        </w:rPr>
        <w:t>7.</w:t>
      </w:r>
      <w:r w:rsidRPr="00C977CC">
        <w:rPr>
          <w:noProof/>
        </w:rPr>
        <w:tab/>
        <w:t>Giordano, G., Blanchini, F., Bruno, R., Colaneri, P., Di Filippo, A., Di Matteo, A., Colaneri, M.: Modelling the COVID-19 epidemic and implementation of population-wide interventions in Italy. Nature Medicine (2020)</w:t>
      </w:r>
    </w:p>
    <w:p w14:paraId="47B6DB75" w14:textId="77777777" w:rsidR="00C977CC" w:rsidRPr="00C977CC" w:rsidRDefault="00C977CC" w:rsidP="00C977CC">
      <w:pPr>
        <w:pStyle w:val="EndNoteBibliography"/>
        <w:rPr>
          <w:noProof/>
        </w:rPr>
      </w:pPr>
      <w:r w:rsidRPr="00C977CC">
        <w:rPr>
          <w:noProof/>
        </w:rPr>
        <w:t>8.</w:t>
      </w:r>
      <w:r w:rsidRPr="00C977CC">
        <w:rPr>
          <w:noProof/>
        </w:rPr>
        <w:tab/>
        <w:t>Gumel, A.B., Ruan, S., Day, T., Watmough, J., Brauer, F., van den Driessche, P., Gabrielson, D., Bowman, C., Alexander, M.E., Ardal, S., Wu, J., Sahai, B.M.: Modelling strategies for controlling SARS outbreaks. Proc Biol Sci 271,</w:t>
      </w:r>
      <w:r w:rsidRPr="00C977CC">
        <w:rPr>
          <w:b/>
          <w:noProof/>
        </w:rPr>
        <w:t xml:space="preserve"> </w:t>
      </w:r>
      <w:r w:rsidRPr="00C977CC">
        <w:rPr>
          <w:noProof/>
        </w:rPr>
        <w:t>2223-2232 (2004)</w:t>
      </w:r>
    </w:p>
    <w:p w14:paraId="18B7C1C9" w14:textId="77777777" w:rsidR="00C977CC" w:rsidRPr="00C977CC" w:rsidRDefault="00C977CC" w:rsidP="00C977CC">
      <w:pPr>
        <w:pStyle w:val="EndNoteBibliography"/>
        <w:rPr>
          <w:noProof/>
        </w:rPr>
      </w:pPr>
      <w:r w:rsidRPr="00C977CC">
        <w:rPr>
          <w:noProof/>
        </w:rPr>
        <w:t>9.</w:t>
      </w:r>
      <w:r w:rsidRPr="00C977CC">
        <w:rPr>
          <w:noProof/>
        </w:rPr>
        <w:tab/>
        <w:t>Klepac, P., Kucharski, A.J., Conlan, A.J., Kissler, S., Tang, M., Fry, H., Gog, J.R.: Contacts in context: large-scale setting-specific social mixing matrices from the BBC Pandemic project. medRxiv (2020)</w:t>
      </w:r>
    </w:p>
    <w:p w14:paraId="6BCE26D0" w14:textId="77777777" w:rsidR="00C977CC" w:rsidRPr="00C977CC" w:rsidRDefault="00C977CC" w:rsidP="00C977CC">
      <w:pPr>
        <w:pStyle w:val="EndNoteBibliography"/>
        <w:rPr>
          <w:noProof/>
        </w:rPr>
      </w:pPr>
      <w:r w:rsidRPr="00C977CC">
        <w:rPr>
          <w:noProof/>
        </w:rPr>
        <w:t>10.</w:t>
      </w:r>
      <w:r w:rsidRPr="00C977CC">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C977CC">
        <w:rPr>
          <w:b/>
          <w:noProof/>
        </w:rPr>
        <w:t xml:space="preserve"> </w:t>
      </w:r>
      <w:r w:rsidRPr="00C977CC">
        <w:rPr>
          <w:noProof/>
        </w:rPr>
        <w:t>e261-e270 (2020)</w:t>
      </w:r>
    </w:p>
    <w:p w14:paraId="52208494" w14:textId="77777777" w:rsidR="00C977CC" w:rsidRPr="00C977CC" w:rsidRDefault="00C977CC" w:rsidP="00C977CC">
      <w:pPr>
        <w:pStyle w:val="EndNoteBibliography"/>
        <w:rPr>
          <w:noProof/>
        </w:rPr>
      </w:pPr>
      <w:r w:rsidRPr="00C977CC">
        <w:rPr>
          <w:noProof/>
        </w:rPr>
        <w:t>11.</w:t>
      </w:r>
      <w:r w:rsidRPr="00C977CC">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C977CC">
        <w:rPr>
          <w:b/>
          <w:noProof/>
        </w:rPr>
        <w:t xml:space="preserve"> </w:t>
      </w:r>
      <w:r w:rsidRPr="00C977CC">
        <w:rPr>
          <w:noProof/>
        </w:rPr>
        <w:t>e488-e496 (2020)</w:t>
      </w:r>
    </w:p>
    <w:p w14:paraId="6B63358D" w14:textId="77777777" w:rsidR="00C977CC" w:rsidRPr="00C977CC" w:rsidRDefault="00C977CC" w:rsidP="00C977CC">
      <w:pPr>
        <w:pStyle w:val="EndNoteBibliography"/>
        <w:rPr>
          <w:noProof/>
        </w:rPr>
      </w:pPr>
      <w:r w:rsidRPr="00C977CC">
        <w:rPr>
          <w:noProof/>
        </w:rPr>
        <w:t>12.</w:t>
      </w:r>
      <w:r w:rsidRPr="00C977CC">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C977CC">
        <w:rPr>
          <w:b/>
          <w:noProof/>
        </w:rPr>
        <w:t xml:space="preserve"> </w:t>
      </w:r>
      <w:r w:rsidRPr="00C977CC">
        <w:rPr>
          <w:noProof/>
        </w:rPr>
        <w:t>553-558 (2020)</w:t>
      </w:r>
    </w:p>
    <w:p w14:paraId="40EDFC7B" w14:textId="77777777" w:rsidR="00C977CC" w:rsidRPr="00C977CC" w:rsidRDefault="00C977CC" w:rsidP="00C977CC">
      <w:pPr>
        <w:pStyle w:val="EndNoteBibliography"/>
        <w:rPr>
          <w:noProof/>
        </w:rPr>
      </w:pPr>
      <w:r w:rsidRPr="00C977CC">
        <w:rPr>
          <w:noProof/>
        </w:rPr>
        <w:lastRenderedPageBreak/>
        <w:t>13.</w:t>
      </w:r>
      <w:r w:rsidRPr="00C977CC">
        <w:rPr>
          <w:noProof/>
        </w:rPr>
        <w:tab/>
        <w:t>Angulo, J., Yu, H.-L., Langousis, A., Kolovos, A., Wang, J., Madrid, A.E., Christakos, G.: Spatiotemporal Infectious Disease Modeling: A BME-SIR Approach. PLOS ONE 8,</w:t>
      </w:r>
      <w:r w:rsidRPr="00C977CC">
        <w:rPr>
          <w:b/>
          <w:noProof/>
        </w:rPr>
        <w:t xml:space="preserve"> </w:t>
      </w:r>
      <w:r w:rsidRPr="00C977CC">
        <w:rPr>
          <w:noProof/>
        </w:rPr>
        <w:t>e72168 (2013)</w:t>
      </w:r>
    </w:p>
    <w:p w14:paraId="49BF0540" w14:textId="77777777" w:rsidR="00C977CC" w:rsidRPr="00C977CC" w:rsidRDefault="00C977CC" w:rsidP="00C977CC">
      <w:pPr>
        <w:pStyle w:val="EndNoteBibliography"/>
        <w:rPr>
          <w:noProof/>
        </w:rPr>
      </w:pPr>
      <w:r w:rsidRPr="00C977CC">
        <w:rPr>
          <w:noProof/>
        </w:rPr>
        <w:t>14.</w:t>
      </w:r>
      <w:r w:rsidRPr="00C977CC">
        <w:rPr>
          <w:noProof/>
        </w:rPr>
        <w:tab/>
        <w:t>Keeling, M.J.: The effects of local spatial structure on epidemiological invasions. Proc Biol Sci 266,</w:t>
      </w:r>
      <w:r w:rsidRPr="00C977CC">
        <w:rPr>
          <w:b/>
          <w:noProof/>
        </w:rPr>
        <w:t xml:space="preserve"> </w:t>
      </w:r>
      <w:r w:rsidRPr="00C977CC">
        <w:rPr>
          <w:noProof/>
        </w:rPr>
        <w:t>859-867 (1999)</w:t>
      </w:r>
    </w:p>
    <w:p w14:paraId="057FBD59" w14:textId="77777777" w:rsidR="00C977CC" w:rsidRPr="00C977CC" w:rsidRDefault="00C977CC" w:rsidP="00C977CC">
      <w:pPr>
        <w:pStyle w:val="EndNoteBibliography"/>
        <w:rPr>
          <w:noProof/>
        </w:rPr>
      </w:pPr>
      <w:r w:rsidRPr="00C977CC">
        <w:rPr>
          <w:noProof/>
        </w:rPr>
        <w:t>15.</w:t>
      </w:r>
      <w:r w:rsidRPr="00C977CC">
        <w:rPr>
          <w:noProof/>
        </w:rPr>
        <w:tab/>
        <w:t>Danon, L., Brooks-Pollock, E., Bailey, M., Keeling, M.J.: A spatial model of CoVID-19 transmission in England and Wales: early spread and peak timing. medRxiv 2020.2002.2012.20022566 (2020)</w:t>
      </w:r>
    </w:p>
    <w:p w14:paraId="23B7E049" w14:textId="77777777" w:rsidR="00C977CC" w:rsidRPr="00C977CC" w:rsidRDefault="00C977CC" w:rsidP="00C977CC">
      <w:pPr>
        <w:pStyle w:val="EndNoteBibliography"/>
        <w:rPr>
          <w:noProof/>
        </w:rPr>
      </w:pPr>
      <w:r w:rsidRPr="00C977CC">
        <w:rPr>
          <w:noProof/>
        </w:rPr>
        <w:t>16.</w:t>
      </w:r>
      <w:r w:rsidRPr="00C977CC">
        <w:rPr>
          <w:noProof/>
        </w:rPr>
        <w:tab/>
        <w:t>Epstein, J.M., Parker, J., Cummings, D., Hammond, R.A.: Coupled Contagion Dynamics of Fear and Disease: Mathematical and Computational Explorations. PLOS ONE 3,</w:t>
      </w:r>
      <w:r w:rsidRPr="00C977CC">
        <w:rPr>
          <w:b/>
          <w:noProof/>
        </w:rPr>
        <w:t xml:space="preserve"> </w:t>
      </w:r>
      <w:r w:rsidRPr="00C977CC">
        <w:rPr>
          <w:noProof/>
        </w:rPr>
        <w:t>e3955 (2008)</w:t>
      </w:r>
    </w:p>
    <w:p w14:paraId="63943E75" w14:textId="77777777" w:rsidR="00C977CC" w:rsidRPr="00C977CC" w:rsidRDefault="00C977CC" w:rsidP="00C977CC">
      <w:pPr>
        <w:pStyle w:val="EndNoteBibliography"/>
        <w:rPr>
          <w:noProof/>
        </w:rPr>
      </w:pPr>
      <w:r w:rsidRPr="00C977CC">
        <w:rPr>
          <w:noProof/>
        </w:rPr>
        <w:t>17.</w:t>
      </w:r>
      <w:r w:rsidRPr="00C977CC">
        <w:rPr>
          <w:noProof/>
        </w:rPr>
        <w:tab/>
        <w:t>Ziff, A.L., Ziff, R.M.: Fractal kinetics of COVID-19 pandemic. medRxiv (2020)</w:t>
      </w:r>
    </w:p>
    <w:p w14:paraId="5EE51B15" w14:textId="77777777" w:rsidR="00C977CC" w:rsidRPr="00C977CC" w:rsidRDefault="00C977CC" w:rsidP="00C977CC">
      <w:pPr>
        <w:pStyle w:val="EndNoteBibliography"/>
        <w:rPr>
          <w:noProof/>
        </w:rPr>
      </w:pPr>
      <w:r w:rsidRPr="00C977CC">
        <w:rPr>
          <w:noProof/>
        </w:rPr>
        <w:t>18.</w:t>
      </w:r>
      <w:r w:rsidRPr="00C977CC">
        <w:rPr>
          <w:noProof/>
        </w:rPr>
        <w:tab/>
        <w:t>Simoes, J.M.: Spatial Epidemic Modelling in Social Networks. AIP Conference Proceedings 776,</w:t>
      </w:r>
      <w:r w:rsidRPr="00C977CC">
        <w:rPr>
          <w:b/>
          <w:noProof/>
        </w:rPr>
        <w:t xml:space="preserve"> </w:t>
      </w:r>
      <w:r w:rsidRPr="00C977CC">
        <w:rPr>
          <w:noProof/>
        </w:rPr>
        <w:t>287-297 (2005)</w:t>
      </w:r>
    </w:p>
    <w:p w14:paraId="38A84361" w14:textId="77777777" w:rsidR="00C977CC" w:rsidRPr="00C977CC" w:rsidRDefault="00C977CC" w:rsidP="00C977CC">
      <w:pPr>
        <w:pStyle w:val="EndNoteBibliography"/>
        <w:rPr>
          <w:noProof/>
        </w:rPr>
      </w:pPr>
      <w:r w:rsidRPr="00C977CC">
        <w:rPr>
          <w:noProof/>
        </w:rPr>
        <w:t>19.</w:t>
      </w:r>
      <w:r w:rsidRPr="00C977CC">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C977CC">
        <w:rPr>
          <w:b/>
          <w:noProof/>
        </w:rPr>
        <w:t xml:space="preserve"> </w:t>
      </w:r>
      <w:r w:rsidRPr="00C977CC">
        <w:rPr>
          <w:noProof/>
        </w:rPr>
        <w:t>041102 (2020)</w:t>
      </w:r>
    </w:p>
    <w:p w14:paraId="085D90F2" w14:textId="77777777" w:rsidR="00C977CC" w:rsidRPr="00C977CC" w:rsidRDefault="00C977CC" w:rsidP="00C977CC">
      <w:pPr>
        <w:pStyle w:val="EndNoteBibliography"/>
        <w:rPr>
          <w:noProof/>
        </w:rPr>
      </w:pPr>
      <w:r w:rsidRPr="00C977CC">
        <w:rPr>
          <w:noProof/>
        </w:rPr>
        <w:t>20.</w:t>
      </w:r>
      <w:r w:rsidRPr="00C977CC">
        <w:rPr>
          <w:noProof/>
        </w:rPr>
        <w:tab/>
        <w:t>Hunter, E., Mac Namee, B., Kelleher, J.D.: A Taxonomy for Agent-Based Models in Human Infectious Disease Epidemiology. Journal of Artificial Societies and Social Simulation 20,</w:t>
      </w:r>
      <w:r w:rsidRPr="00C977CC">
        <w:rPr>
          <w:b/>
          <w:noProof/>
        </w:rPr>
        <w:t xml:space="preserve"> </w:t>
      </w:r>
      <w:r w:rsidRPr="00C977CC">
        <w:rPr>
          <w:noProof/>
        </w:rPr>
        <w:t>2 (2017)</w:t>
      </w:r>
    </w:p>
    <w:p w14:paraId="4E75CA49" w14:textId="77777777" w:rsidR="00C977CC" w:rsidRPr="00C977CC" w:rsidRDefault="00C977CC" w:rsidP="00C977CC">
      <w:pPr>
        <w:pStyle w:val="EndNoteBibliography"/>
        <w:rPr>
          <w:noProof/>
        </w:rPr>
      </w:pPr>
      <w:r w:rsidRPr="00C977CC">
        <w:rPr>
          <w:noProof/>
        </w:rPr>
        <w:t>21.</w:t>
      </w:r>
      <w:r w:rsidRPr="00C977CC">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C977CC">
        <w:rPr>
          <w:b/>
          <w:noProof/>
        </w:rPr>
        <w:t xml:space="preserve"> </w:t>
      </w:r>
      <w:r w:rsidRPr="00C977CC">
        <w:rPr>
          <w:noProof/>
        </w:rPr>
        <w:t>395 (2020)</w:t>
      </w:r>
    </w:p>
    <w:p w14:paraId="42A60818" w14:textId="77777777" w:rsidR="00C977CC" w:rsidRPr="00C977CC" w:rsidRDefault="00C977CC" w:rsidP="00C977CC">
      <w:pPr>
        <w:pStyle w:val="EndNoteBibliography"/>
        <w:rPr>
          <w:noProof/>
        </w:rPr>
      </w:pPr>
      <w:r w:rsidRPr="00C977CC">
        <w:rPr>
          <w:noProof/>
        </w:rPr>
        <w:t>22.</w:t>
      </w:r>
      <w:r w:rsidRPr="00C977CC">
        <w:rPr>
          <w:noProof/>
        </w:rPr>
        <w:tab/>
        <w:t>Wang, C.J., Ng, C.Y., Brook, R.H.: Response to COVID-19 in Taiwan: Big Data Analytics, New Technology, and Proactive Testing. JAMA 323,</w:t>
      </w:r>
      <w:r w:rsidRPr="00C977CC">
        <w:rPr>
          <w:b/>
          <w:noProof/>
        </w:rPr>
        <w:t xml:space="preserve"> </w:t>
      </w:r>
      <w:r w:rsidRPr="00C977CC">
        <w:rPr>
          <w:noProof/>
        </w:rPr>
        <w:t>1341-1342 (2020)</w:t>
      </w:r>
    </w:p>
    <w:p w14:paraId="5AF1209C" w14:textId="77777777" w:rsidR="00C977CC" w:rsidRPr="00C977CC" w:rsidRDefault="00C977CC" w:rsidP="00C977CC">
      <w:pPr>
        <w:pStyle w:val="EndNoteBibliography"/>
        <w:rPr>
          <w:noProof/>
        </w:rPr>
      </w:pPr>
      <w:r w:rsidRPr="00C977CC">
        <w:rPr>
          <w:noProof/>
        </w:rPr>
        <w:t>23.</w:t>
      </w:r>
      <w:r w:rsidRPr="00C977CC">
        <w:rPr>
          <w:noProof/>
        </w:rPr>
        <w:tab/>
        <w:t>Zhou, C., Su, F., Pei, T., Zhang, A., Du, Y., Luo, B., Cao, Z., Wang, J., Yuan, W., Zhu, Y., Song, C., Chen, J., Xu, J., Li, F., Ma, T., Jiang, L., Yan, F., Yi, J., Hu, Y., Liao, Y., Xiao, H.: COVID-19: Challenges to GIS with Big Data. Geography and Sustainability 1,</w:t>
      </w:r>
      <w:r w:rsidRPr="00C977CC">
        <w:rPr>
          <w:b/>
          <w:noProof/>
        </w:rPr>
        <w:t xml:space="preserve"> </w:t>
      </w:r>
      <w:r w:rsidRPr="00C977CC">
        <w:rPr>
          <w:noProof/>
        </w:rPr>
        <w:t>77-87 (2020)</w:t>
      </w:r>
    </w:p>
    <w:p w14:paraId="4BF4901B" w14:textId="77777777" w:rsidR="00C977CC" w:rsidRPr="00C977CC" w:rsidRDefault="00C977CC" w:rsidP="00C977CC">
      <w:pPr>
        <w:pStyle w:val="EndNoteBibliography"/>
        <w:rPr>
          <w:noProof/>
        </w:rPr>
      </w:pPr>
      <w:r w:rsidRPr="00C977CC">
        <w:rPr>
          <w:noProof/>
        </w:rPr>
        <w:t>24.</w:t>
      </w:r>
      <w:r w:rsidRPr="00C977CC">
        <w:rPr>
          <w:noProof/>
        </w:rPr>
        <w:tab/>
        <w:t>Chowell, G., Sattenspiel, L., Bansal, S., Viboud, C.: Mathematical models to characterize early epidemic growth: A review. Phys Life Rev 18,</w:t>
      </w:r>
      <w:r w:rsidRPr="00C977CC">
        <w:rPr>
          <w:b/>
          <w:noProof/>
        </w:rPr>
        <w:t xml:space="preserve"> </w:t>
      </w:r>
      <w:r w:rsidRPr="00C977CC">
        <w:rPr>
          <w:noProof/>
        </w:rPr>
        <w:t>66-97 (2016)</w:t>
      </w:r>
    </w:p>
    <w:p w14:paraId="6C0F757C" w14:textId="77777777" w:rsidR="00C977CC" w:rsidRPr="00C977CC" w:rsidRDefault="00C977CC" w:rsidP="00C977CC">
      <w:pPr>
        <w:pStyle w:val="EndNoteBibliography"/>
        <w:rPr>
          <w:noProof/>
        </w:rPr>
      </w:pPr>
      <w:r w:rsidRPr="00C977CC">
        <w:rPr>
          <w:noProof/>
        </w:rPr>
        <w:t>25.</w:t>
      </w:r>
      <w:r w:rsidRPr="00C977CC">
        <w:rPr>
          <w:noProof/>
        </w:rPr>
        <w:tab/>
        <w:t>Okell, L.C., Verity, R., Watson, O.J., Mishra, S., Walker, P., Whittaker, C., Katzourakis, A., Donnelly, C.A., Riley, S., Ghani, A.C.: Have deaths from COVID-19 in Europe plateaued due to herd immunity? Lancet (London, England) (2020)</w:t>
      </w:r>
    </w:p>
    <w:p w14:paraId="12DA80E6" w14:textId="77777777" w:rsidR="00C977CC" w:rsidRPr="00C977CC" w:rsidRDefault="00C977CC" w:rsidP="00C977CC">
      <w:pPr>
        <w:pStyle w:val="EndNoteBibliography"/>
        <w:rPr>
          <w:noProof/>
        </w:rPr>
      </w:pPr>
      <w:r w:rsidRPr="00C977CC">
        <w:rPr>
          <w:noProof/>
        </w:rPr>
        <w:t>26.</w:t>
      </w:r>
      <w:r w:rsidRPr="00C977CC">
        <w:rPr>
          <w:noProof/>
        </w:rPr>
        <w:tab/>
        <w:t>Bruinen de Bruin, Y., Lequarre, A.-S., McCourt, J., Clevestig, P., Pigazzani, F., Zare Jeddi, M., Colosio, C., Goulart, M.: Initial impacts of global risk mitigation measures taken during the combatting of the COVID-19 pandemic. Safety Science 128,</w:t>
      </w:r>
      <w:r w:rsidRPr="00C977CC">
        <w:rPr>
          <w:b/>
          <w:noProof/>
        </w:rPr>
        <w:t xml:space="preserve"> </w:t>
      </w:r>
      <w:r w:rsidRPr="00C977CC">
        <w:rPr>
          <w:noProof/>
        </w:rPr>
        <w:t>104773 (2020)</w:t>
      </w:r>
    </w:p>
    <w:p w14:paraId="1C48A22B" w14:textId="77777777" w:rsidR="00C977CC" w:rsidRPr="00C977CC" w:rsidRDefault="00C977CC" w:rsidP="00C977CC">
      <w:pPr>
        <w:pStyle w:val="EndNoteBibliography"/>
        <w:rPr>
          <w:noProof/>
        </w:rPr>
      </w:pPr>
      <w:r w:rsidRPr="00C977CC">
        <w:rPr>
          <w:noProof/>
        </w:rPr>
        <w:t>27.</w:t>
      </w:r>
      <w:r w:rsidRPr="00C977CC">
        <w:rPr>
          <w:noProof/>
        </w:rPr>
        <w:tab/>
        <w:t>Johnston, M.D., Pell, B.: A Dynamical Framework for Modeling Fear of Infection and Frustration with Social Distancing in COVID-19 Spread. arXiv preprint arXiv:2008.06023 (2020)</w:t>
      </w:r>
    </w:p>
    <w:p w14:paraId="7C4686B0" w14:textId="77777777" w:rsidR="00C977CC" w:rsidRPr="00C977CC" w:rsidRDefault="00C977CC" w:rsidP="00C977CC">
      <w:pPr>
        <w:pStyle w:val="EndNoteBibliography"/>
        <w:rPr>
          <w:noProof/>
        </w:rPr>
      </w:pPr>
      <w:r w:rsidRPr="00C977CC">
        <w:rPr>
          <w:noProof/>
        </w:rPr>
        <w:t>28.</w:t>
      </w:r>
      <w:r w:rsidRPr="00C977CC">
        <w:rPr>
          <w:noProof/>
        </w:rPr>
        <w:tab/>
        <w:t>Ghosh, I.: Modeling the effects of prosocial awareness on COVID-19 dynamics: A case study on Colombia. arXiv preprint arXiv:2008.09109 (2020)</w:t>
      </w:r>
    </w:p>
    <w:p w14:paraId="3633591E" w14:textId="77777777" w:rsidR="00C977CC" w:rsidRPr="00C977CC" w:rsidRDefault="00C977CC" w:rsidP="00C977CC">
      <w:pPr>
        <w:pStyle w:val="EndNoteBibliography"/>
        <w:rPr>
          <w:noProof/>
        </w:rPr>
      </w:pPr>
      <w:r w:rsidRPr="00C977CC">
        <w:rPr>
          <w:noProof/>
        </w:rPr>
        <w:t>29.</w:t>
      </w:r>
      <w:r w:rsidRPr="00C977CC">
        <w:rPr>
          <w:noProof/>
        </w:rPr>
        <w:tab/>
        <w:t>Perra, N., Balcan, D., Gonçalves, B., Vespignani, A.: Towards a characterization of behavior-disease models. PloS one 6,</w:t>
      </w:r>
      <w:r w:rsidRPr="00C977CC">
        <w:rPr>
          <w:b/>
          <w:noProof/>
        </w:rPr>
        <w:t xml:space="preserve"> </w:t>
      </w:r>
      <w:r w:rsidRPr="00C977CC">
        <w:rPr>
          <w:noProof/>
        </w:rPr>
        <w:t>e23084 (2011)</w:t>
      </w:r>
    </w:p>
    <w:p w14:paraId="73D08D5B" w14:textId="77777777" w:rsidR="00C977CC" w:rsidRPr="00C977CC" w:rsidRDefault="00C977CC" w:rsidP="00C977CC">
      <w:pPr>
        <w:pStyle w:val="EndNoteBibliography"/>
        <w:rPr>
          <w:noProof/>
        </w:rPr>
      </w:pPr>
      <w:r w:rsidRPr="00C977CC">
        <w:rPr>
          <w:noProof/>
        </w:rPr>
        <w:t>30.</w:t>
      </w:r>
      <w:r w:rsidRPr="00C977CC">
        <w:rPr>
          <w:noProof/>
        </w:rPr>
        <w:tab/>
        <w:t xml:space="preserve">Fenichel, E.P., Castillo-Chavez, C., Ceddia, M.G., Chowell, G., Parra, P.A.G., Hickling, G.J., Holloway, G., Horan, R., Morin, B., Perrings, C.: Adaptive human behavior in </w:t>
      </w:r>
      <w:r w:rsidRPr="00C977CC">
        <w:rPr>
          <w:noProof/>
        </w:rPr>
        <w:lastRenderedPageBreak/>
        <w:t>epidemiological models. Proceedings of the National Academy of Sciences 108,</w:t>
      </w:r>
      <w:r w:rsidRPr="00C977CC">
        <w:rPr>
          <w:b/>
          <w:noProof/>
        </w:rPr>
        <w:t xml:space="preserve"> </w:t>
      </w:r>
      <w:r w:rsidRPr="00C977CC">
        <w:rPr>
          <w:noProof/>
        </w:rPr>
        <w:t>6306-6311 (2011)</w:t>
      </w:r>
    </w:p>
    <w:p w14:paraId="01916AE2" w14:textId="77777777" w:rsidR="00C977CC" w:rsidRPr="00C977CC" w:rsidRDefault="00C977CC" w:rsidP="00C977CC">
      <w:pPr>
        <w:pStyle w:val="EndNoteBibliography"/>
        <w:rPr>
          <w:noProof/>
        </w:rPr>
      </w:pPr>
      <w:r w:rsidRPr="00C977CC">
        <w:rPr>
          <w:noProof/>
        </w:rPr>
        <w:t>31.</w:t>
      </w:r>
      <w:r w:rsidRPr="00C977CC">
        <w:rPr>
          <w:noProof/>
        </w:rPr>
        <w:tab/>
        <w:t>Manfredi, P., D'Onofrio, A.: Modeling the interplay between human behavior and the spread of infectious diseases. Springer Science &amp; Business Media (2013)</w:t>
      </w:r>
    </w:p>
    <w:p w14:paraId="20F810F3" w14:textId="77777777" w:rsidR="00C977CC" w:rsidRPr="00C977CC" w:rsidRDefault="00C977CC" w:rsidP="00C977CC">
      <w:pPr>
        <w:pStyle w:val="EndNoteBibliography"/>
        <w:rPr>
          <w:noProof/>
        </w:rPr>
      </w:pPr>
      <w:r w:rsidRPr="00C977CC">
        <w:rPr>
          <w:noProof/>
        </w:rPr>
        <w:t>32.</w:t>
      </w:r>
      <w:r w:rsidRPr="00C977CC">
        <w:rPr>
          <w:noProof/>
        </w:rPr>
        <w:tab/>
        <w:t>Fenichel, E.P., Castillo-Chavez, C., Ceddia, M.G., Chowell, G., Parra, P.A.G., Hickling, G.J., Holloway, G., Horan, R., Morin, B., Perrings, C., Springborn, M., Velazquez, L., Villalobos, C.: Adaptive human behavior in epidemiological models. Proc Natl Acad Sci U S A 108,</w:t>
      </w:r>
      <w:r w:rsidRPr="00C977CC">
        <w:rPr>
          <w:b/>
          <w:noProof/>
        </w:rPr>
        <w:t xml:space="preserve"> </w:t>
      </w:r>
      <w:r w:rsidRPr="00C977CC">
        <w:rPr>
          <w:noProof/>
        </w:rPr>
        <w:t>6306-6311 (2011)</w:t>
      </w:r>
    </w:p>
    <w:p w14:paraId="0F050A1D" w14:textId="77777777" w:rsidR="00C977CC" w:rsidRPr="00C977CC" w:rsidRDefault="00C977CC" w:rsidP="00C977CC">
      <w:pPr>
        <w:pStyle w:val="EndNoteBibliography"/>
        <w:rPr>
          <w:noProof/>
        </w:rPr>
      </w:pPr>
      <w:r w:rsidRPr="00C977CC">
        <w:rPr>
          <w:noProof/>
        </w:rPr>
        <w:t>33.</w:t>
      </w:r>
      <w:r w:rsidRPr="00C977CC">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71045EC5" w14:textId="77777777" w:rsidR="00C977CC" w:rsidRPr="00C977CC" w:rsidRDefault="00C977CC" w:rsidP="00C977CC">
      <w:pPr>
        <w:pStyle w:val="EndNoteBibliography"/>
        <w:rPr>
          <w:noProof/>
        </w:rPr>
      </w:pPr>
      <w:r w:rsidRPr="00C977CC">
        <w:rPr>
          <w:noProof/>
        </w:rPr>
        <w:t>34.</w:t>
      </w:r>
      <w:r w:rsidRPr="00C977CC">
        <w:rPr>
          <w:noProof/>
        </w:rPr>
        <w:tab/>
        <w:t>Yin, J., Redovich, J.: Kinetic Modeling of Virus Growth in Cells. Microbiology and Molecular Biology Reviews 82,</w:t>
      </w:r>
      <w:r w:rsidRPr="00C977CC">
        <w:rPr>
          <w:b/>
          <w:noProof/>
        </w:rPr>
        <w:t xml:space="preserve"> </w:t>
      </w:r>
      <w:r w:rsidRPr="00C977CC">
        <w:rPr>
          <w:noProof/>
        </w:rPr>
        <w:t>e00066-00017 (2018)</w:t>
      </w:r>
    </w:p>
    <w:p w14:paraId="78823F72" w14:textId="77777777" w:rsidR="00C977CC" w:rsidRPr="00C977CC" w:rsidRDefault="00C977CC" w:rsidP="00C977CC">
      <w:pPr>
        <w:pStyle w:val="EndNoteBibliography"/>
        <w:rPr>
          <w:noProof/>
        </w:rPr>
      </w:pPr>
      <w:r w:rsidRPr="00C977CC">
        <w:rPr>
          <w:noProof/>
        </w:rPr>
        <w:t>35.</w:t>
      </w:r>
      <w:r w:rsidRPr="00C977CC">
        <w:rPr>
          <w:noProof/>
        </w:rPr>
        <w:tab/>
        <w:t>Biebricher, C.K., Eigen, M., Gardiner, W.C.: Kinetics of ribonucleic acid replication. Biochemistry 22,</w:t>
      </w:r>
      <w:r w:rsidRPr="00C977CC">
        <w:rPr>
          <w:b/>
          <w:noProof/>
        </w:rPr>
        <w:t xml:space="preserve"> </w:t>
      </w:r>
      <w:r w:rsidRPr="00C977CC">
        <w:rPr>
          <w:noProof/>
        </w:rPr>
        <w:t>2544-2559 (1983)</w:t>
      </w:r>
    </w:p>
    <w:p w14:paraId="3463D23B" w14:textId="77777777" w:rsidR="00C977CC" w:rsidRPr="00C977CC" w:rsidRDefault="00C977CC" w:rsidP="00C977CC">
      <w:pPr>
        <w:pStyle w:val="EndNoteBibliography"/>
        <w:rPr>
          <w:noProof/>
        </w:rPr>
      </w:pPr>
      <w:r w:rsidRPr="00C977CC">
        <w:rPr>
          <w:noProof/>
        </w:rPr>
        <w:t>36.</w:t>
      </w:r>
      <w:r w:rsidRPr="00C977CC">
        <w:rPr>
          <w:noProof/>
        </w:rPr>
        <w:tab/>
        <w:t>Jones, M.C., Rice, J.A.: Displaying the Important Features of Large Collections of Similar Curves. The American Statistician 46,</w:t>
      </w:r>
      <w:r w:rsidRPr="00C977CC">
        <w:rPr>
          <w:b/>
          <w:noProof/>
        </w:rPr>
        <w:t xml:space="preserve"> </w:t>
      </w:r>
      <w:r w:rsidRPr="00C977CC">
        <w:rPr>
          <w:noProof/>
        </w:rPr>
        <w:t>140-145 (1992)</w:t>
      </w:r>
    </w:p>
    <w:p w14:paraId="395B21FE" w14:textId="77777777" w:rsidR="00C977CC" w:rsidRPr="00C977CC" w:rsidRDefault="00C977CC" w:rsidP="00C977CC">
      <w:pPr>
        <w:pStyle w:val="EndNoteBibliography"/>
        <w:rPr>
          <w:noProof/>
        </w:rPr>
      </w:pPr>
      <w:r w:rsidRPr="00C977CC">
        <w:rPr>
          <w:noProof/>
        </w:rPr>
        <w:t>37.</w:t>
      </w:r>
      <w:r w:rsidRPr="00C977CC">
        <w:rPr>
          <w:noProof/>
        </w:rPr>
        <w:tab/>
        <w:t>Roser, M., Ritchie , H., Ortiz-Ospina, E., Hasell, J.: Coronavirus Pandemic (COVID-19). OurWorldInData.org (2020) doi:</w:t>
      </w:r>
    </w:p>
    <w:p w14:paraId="764AE257" w14:textId="77777777" w:rsidR="00C977CC" w:rsidRPr="00C977CC" w:rsidRDefault="00C977CC" w:rsidP="00C977CC">
      <w:pPr>
        <w:pStyle w:val="EndNoteBibliography"/>
        <w:rPr>
          <w:noProof/>
        </w:rPr>
      </w:pPr>
      <w:r w:rsidRPr="00C977CC">
        <w:rPr>
          <w:noProof/>
        </w:rPr>
        <w:t>38.</w:t>
      </w:r>
      <w:r w:rsidRPr="00C977CC">
        <w:rPr>
          <w:noProof/>
        </w:rPr>
        <w:tab/>
        <w:t xml:space="preserve">COVID-19 Data Repository by the Center for Systems Science and Engineering (CSSE) at Johns Hopkins University. </w:t>
      </w:r>
    </w:p>
    <w:p w14:paraId="33D4565B" w14:textId="77777777" w:rsidR="00C977CC" w:rsidRPr="00C977CC" w:rsidRDefault="00C977CC" w:rsidP="00C977CC">
      <w:pPr>
        <w:pStyle w:val="EndNoteBibliography"/>
        <w:rPr>
          <w:noProof/>
        </w:rPr>
      </w:pPr>
      <w:r w:rsidRPr="00C977CC">
        <w:rPr>
          <w:noProof/>
        </w:rPr>
        <w:t>39.</w:t>
      </w:r>
      <w:r w:rsidRPr="00C977CC">
        <w:rPr>
          <w:noProof/>
        </w:rPr>
        <w:tab/>
        <w:t>Richard Eiser, J., Bostrom, A., Burton, I., Johnston, D.M., McClure, J., Paton, D., van der Pligt, J., White, M.P.: Risk interpretation and action: A conceptual framework for responses to natural hazards. International Journal of Disaster Risk Reduction 1,</w:t>
      </w:r>
      <w:r w:rsidRPr="00C977CC">
        <w:rPr>
          <w:b/>
          <w:noProof/>
        </w:rPr>
        <w:t xml:space="preserve"> </w:t>
      </w:r>
      <w:r w:rsidRPr="00C977CC">
        <w:rPr>
          <w:noProof/>
        </w:rPr>
        <w:t>5-16 (2012)</w:t>
      </w:r>
    </w:p>
    <w:p w14:paraId="68AC720B" w14:textId="77777777" w:rsidR="00C977CC" w:rsidRPr="00C977CC" w:rsidRDefault="00C977CC" w:rsidP="00C977CC">
      <w:pPr>
        <w:pStyle w:val="EndNoteBibliography"/>
        <w:rPr>
          <w:noProof/>
        </w:rPr>
      </w:pPr>
      <w:r w:rsidRPr="00C977CC">
        <w:rPr>
          <w:noProof/>
        </w:rPr>
        <w:t>40.</w:t>
      </w:r>
      <w:r w:rsidRPr="00C977CC">
        <w:rPr>
          <w:noProof/>
        </w:rPr>
        <w:tab/>
        <w:t>Tye, E., Finnie, T.J.R., Hall, I., Leach, S.: PyGOM - A Python Package for Simplifying Modelling with Systems of Ordinary Differential Equations. ArXiv abs/1803.06934,</w:t>
      </w:r>
      <w:r w:rsidRPr="00C977CC">
        <w:rPr>
          <w:b/>
          <w:noProof/>
        </w:rPr>
        <w:t xml:space="preserve"> </w:t>
      </w:r>
      <w:r w:rsidRPr="00C977CC">
        <w:rPr>
          <w:noProof/>
        </w:rPr>
        <w:t>(2018)</w:t>
      </w:r>
    </w:p>
    <w:p w14:paraId="5D4244ED" w14:textId="4BD7958D" w:rsidR="00C977CC" w:rsidRPr="00C977CC" w:rsidRDefault="00C977CC" w:rsidP="00C977CC">
      <w:pPr>
        <w:pStyle w:val="EndNoteBibliography"/>
        <w:rPr>
          <w:noProof/>
        </w:rPr>
      </w:pPr>
      <w:r w:rsidRPr="00C977CC">
        <w:rPr>
          <w:noProof/>
        </w:rPr>
        <w:t>41.</w:t>
      </w:r>
      <w:r w:rsidRPr="00C977CC">
        <w:rPr>
          <w:noProof/>
        </w:rPr>
        <w:tab/>
        <w:t xml:space="preserve">Hill, A., Levy, M., Xie, S., Sheen, S., Shinnick, J., Gheorghe, A., Rehmann, C.: Modeling COVID-19 spread vs healthcare capacity, 2020., Planning as Inference in Epidemiological Models.  Available from: </w:t>
      </w:r>
      <w:hyperlink r:id="rId56" w:history="1">
        <w:r w:rsidRPr="00C977CC">
          <w:rPr>
            <w:rStyle w:val="Hyperlink"/>
            <w:noProof/>
          </w:rPr>
          <w:t>https://www.researchgate.net/publication/340295625_Planning_as_Inference_in_Epidemiological_Models</w:t>
        </w:r>
      </w:hyperlink>
      <w:r w:rsidRPr="00C977CC">
        <w:rPr>
          <w:noProof/>
        </w:rPr>
        <w:t>. (2020) doi:</w:t>
      </w:r>
    </w:p>
    <w:p w14:paraId="0CEB3D6C" w14:textId="514DE488" w:rsidR="00C977CC" w:rsidRPr="00C977CC" w:rsidRDefault="00C977CC" w:rsidP="00C977CC">
      <w:pPr>
        <w:pStyle w:val="EndNoteBibliography"/>
        <w:rPr>
          <w:noProof/>
        </w:rPr>
      </w:pPr>
      <w:r w:rsidRPr="00C977CC">
        <w:rPr>
          <w:noProof/>
        </w:rPr>
        <w:t>42.</w:t>
      </w:r>
      <w:r w:rsidRPr="00C977CC">
        <w:rPr>
          <w:noProof/>
        </w:rPr>
        <w:tab/>
      </w:r>
      <w:hyperlink r:id="rId57" w:history="1">
        <w:r w:rsidRPr="00C977CC">
          <w:rPr>
            <w:rStyle w:val="Hyperlink"/>
            <w:noProof/>
          </w:rPr>
          <w:t>https://github.com/cjekel/piecewise_linear_fit_py</w:t>
        </w:r>
      </w:hyperlink>
    </w:p>
    <w:p w14:paraId="797B7548" w14:textId="525B2019" w:rsidR="00A41CB4" w:rsidRDefault="0011114A">
      <w:r>
        <w:fldChar w:fldCharType="end"/>
      </w:r>
    </w:p>
    <w:sectPr w:rsidR="00A41CB4" w:rsidSect="00205CEC">
      <w:footerReference w:type="even" r:id="rId58"/>
      <w:footerReference w:type="default" r:id="rId59"/>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Norman Packard" w:date="2020-10-08T23:59:00Z" w:initials="NP">
    <w:p w14:paraId="42419AF1" w14:textId="58F6D207" w:rsidR="001267A8" w:rsidRDefault="001267A8">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419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2658"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419AF1" w16cid:durableId="232A2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68CC4" w14:textId="77777777" w:rsidR="00AC0F27" w:rsidRDefault="00AC0F27" w:rsidP="00205CEC">
      <w:r>
        <w:separator/>
      </w:r>
    </w:p>
  </w:endnote>
  <w:endnote w:type="continuationSeparator" w:id="0">
    <w:p w14:paraId="191B88D2" w14:textId="77777777" w:rsidR="00AC0F27" w:rsidRDefault="00AC0F27" w:rsidP="00205CEC">
      <w:r>
        <w:continuationSeparator/>
      </w:r>
    </w:p>
  </w:endnote>
  <w:endnote w:type="continuationNotice" w:id="1">
    <w:p w14:paraId="0F1E4405" w14:textId="77777777" w:rsidR="00AC0F27" w:rsidRDefault="00AC0F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1267A8" w:rsidRDefault="001267A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1267A8" w:rsidRDefault="001267A8"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1267A8" w:rsidRDefault="001267A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1267A8" w:rsidRDefault="001267A8"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A634C" w14:textId="77777777" w:rsidR="00AC0F27" w:rsidRDefault="00AC0F27" w:rsidP="00205CEC">
      <w:r>
        <w:separator/>
      </w:r>
    </w:p>
  </w:footnote>
  <w:footnote w:type="continuationSeparator" w:id="0">
    <w:p w14:paraId="77B0837F" w14:textId="77777777" w:rsidR="00AC0F27" w:rsidRDefault="00AC0F27" w:rsidP="00205CEC">
      <w:r>
        <w:continuationSeparator/>
      </w:r>
    </w:p>
  </w:footnote>
  <w:footnote w:type="continuationNotice" w:id="1">
    <w:p w14:paraId="3BB6BB52" w14:textId="77777777" w:rsidR="00AC0F27" w:rsidRDefault="00AC0F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4"/>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record-ids&gt;&lt;/item&gt;&lt;/Libraries&gt;"/>
  </w:docVars>
  <w:rsids>
    <w:rsidRoot w:val="0014064D"/>
    <w:rsid w:val="0000227E"/>
    <w:rsid w:val="00002DF1"/>
    <w:rsid w:val="00004F16"/>
    <w:rsid w:val="00006C70"/>
    <w:rsid w:val="00014A64"/>
    <w:rsid w:val="00021AD8"/>
    <w:rsid w:val="00025309"/>
    <w:rsid w:val="000362AC"/>
    <w:rsid w:val="0004656E"/>
    <w:rsid w:val="0004675E"/>
    <w:rsid w:val="00052373"/>
    <w:rsid w:val="000702F7"/>
    <w:rsid w:val="000708E9"/>
    <w:rsid w:val="00072537"/>
    <w:rsid w:val="00077136"/>
    <w:rsid w:val="000805D4"/>
    <w:rsid w:val="00081ED4"/>
    <w:rsid w:val="00096B6B"/>
    <w:rsid w:val="000A24CA"/>
    <w:rsid w:val="000A5341"/>
    <w:rsid w:val="000A5FD6"/>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54972"/>
    <w:rsid w:val="002633A9"/>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2360"/>
    <w:rsid w:val="006465EE"/>
    <w:rsid w:val="00656A28"/>
    <w:rsid w:val="00671EB8"/>
    <w:rsid w:val="006836A1"/>
    <w:rsid w:val="006978B2"/>
    <w:rsid w:val="006A1118"/>
    <w:rsid w:val="006B0AED"/>
    <w:rsid w:val="006B2018"/>
    <w:rsid w:val="006B7A29"/>
    <w:rsid w:val="006E17CC"/>
    <w:rsid w:val="006F0953"/>
    <w:rsid w:val="006F28FA"/>
    <w:rsid w:val="0070512D"/>
    <w:rsid w:val="00707395"/>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D1E71"/>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5DE6"/>
    <w:rsid w:val="00927074"/>
    <w:rsid w:val="00936A37"/>
    <w:rsid w:val="00953AF0"/>
    <w:rsid w:val="0096593C"/>
    <w:rsid w:val="00971C1E"/>
    <w:rsid w:val="009723F1"/>
    <w:rsid w:val="00982B35"/>
    <w:rsid w:val="00997612"/>
    <w:rsid w:val="009A4676"/>
    <w:rsid w:val="009B7339"/>
    <w:rsid w:val="009C03BC"/>
    <w:rsid w:val="009C6B94"/>
    <w:rsid w:val="009C70C1"/>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0F27"/>
    <w:rsid w:val="00AC7395"/>
    <w:rsid w:val="00AD39E5"/>
    <w:rsid w:val="00AE0090"/>
    <w:rsid w:val="00AE2502"/>
    <w:rsid w:val="00AE4C8A"/>
    <w:rsid w:val="00B05583"/>
    <w:rsid w:val="00B07D82"/>
    <w:rsid w:val="00B12CEC"/>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E0ECA"/>
    <w:rsid w:val="00CE1077"/>
    <w:rsid w:val="00CE23F1"/>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33A0"/>
    <w:rsid w:val="00D9479B"/>
    <w:rsid w:val="00DA1594"/>
    <w:rsid w:val="00DB0C24"/>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70E7"/>
    <w:rsid w:val="00F21393"/>
    <w:rsid w:val="00F24362"/>
    <w:rsid w:val="00F2641B"/>
    <w:rsid w:val="00F321A7"/>
    <w:rsid w:val="00F3368C"/>
    <w:rsid w:val="00F420BE"/>
    <w:rsid w:val="00F51803"/>
    <w:rsid w:val="00F639C0"/>
    <w:rsid w:val="00F63C94"/>
    <w:rsid w:val="00F66BBC"/>
    <w:rsid w:val="00F736D6"/>
    <w:rsid w:val="00F95C6B"/>
    <w:rsid w:val="00FA269F"/>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microsoft.com/office/2011/relationships/commentsExtended" Target="commentsExtended.xml"/><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image" Target="media/image4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researchgate.net/publication/340295625_Planning_as_Inference_in_Epidemiological_Models" TargetMode="External"/><Relationship Id="rId8" Type="http://schemas.openxmlformats.org/officeDocument/2006/relationships/hyperlink" Target="https://github.com/PublicHealthEngland/pyg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comments" Target="comments.xml"/><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hyperlink" Target="https://github.com/cjekel/piecewise_linear_fit_py"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29</Pages>
  <Words>11962</Words>
  <Characters>68187</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79990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18</cp:revision>
  <dcterms:created xsi:type="dcterms:W3CDTF">2020-10-08T19:22:00Z</dcterms:created>
  <dcterms:modified xsi:type="dcterms:W3CDTF">2020-10-10T02:07:00Z</dcterms:modified>
</cp:coreProperties>
</file>