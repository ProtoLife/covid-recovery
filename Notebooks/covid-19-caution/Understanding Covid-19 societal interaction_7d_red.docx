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069F7635" w:rsidR="00052373" w:rsidRDefault="001932BB" w:rsidP="00EE6A1A">
      <w:pPr>
        <w:jc w:val="both"/>
        <w:rPr>
          <w:ins w:id="0" w:author="Norman Packard" w:date="2020-10-08T23:35:00Z"/>
        </w:rPr>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ZT48QXV0aG9yPkVwc3RlaW48L0F1dGhvcj48WWVhcj4yMDA4PC9ZZWFyPjxSZWNOdW0+MzE8L1Jl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</w:fldData>
        </w:fldChar>
      </w:r>
      <w:r w:rsidR="005D258F">
        <w:instrText xml:space="preserve"> ADDIN EN.CITE </w:instrText>
      </w:r>
      <w:r w:rsidR="005D258F">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ZT48QXV0aG9yPkVwc3RlaW48L0F1dGhvcj48WWVhcj4yMDA4PC9ZZWFyPjxSZWNOdW0+MzE8L1Jl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</w:fldData>
        </w:fldChar>
      </w:r>
      <w:r w:rsidR="005D258F">
        <w:instrText xml:space="preserve"> ADDIN EN.CITE.DATA </w:instrText>
      </w:r>
      <w:r w:rsidR="005D258F">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w:t>
      </w:r>
      <w:del w:id="1" w:author="Norman Packard" w:date="2020-10-08T22:43:00Z">
        <w:r w:rsidR="009E453D" w:rsidDel="00A571AD">
          <w:delText xml:space="preserve">a </w:delText>
        </w:r>
        <w:r w:rsidR="007B63DA" w:rsidDel="00A571AD">
          <w:delText>single</w:delText>
        </w:r>
        <w:r w:rsidR="009E453D" w:rsidDel="00A571AD">
          <w:delText xml:space="preserve"> </w:delText>
        </w:r>
      </w:del>
      <w:r w:rsidR="009E453D">
        <w:t>additional deterministic coupling</w:t>
      </w:r>
      <w:del w:id="2" w:author="Norman Packard" w:date="2020-10-08T22:43:00Z">
        <w:r w:rsidR="009E453D" w:rsidDel="00A571AD">
          <w:delText xml:space="preserve">, one </w:delText>
        </w:r>
      </w:del>
      <w:ins w:id="3" w:author="Norman Packard" w:date="2020-10-08T22:43:00Z">
        <w:r w:rsidR="00A571AD">
          <w:t xml:space="preserve"> </w:t>
        </w:r>
      </w:ins>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rPr>
          <w:ins w:id="4" w:author="Norman Packard" w:date="2020-10-08T23:35:00Z"/>
        </w:rPr>
      </w:pPr>
    </w:p>
    <w:p w14:paraId="0B75E269" w14:textId="7B2700DA" w:rsidR="00D918BF" w:rsidRDefault="00D918BF" w:rsidP="00EE6A1A">
      <w:pPr>
        <w:jc w:val="both"/>
      </w:pPr>
      <w:ins w:id="5" w:author="Norman Packard" w:date="2020-10-08T23:35:00Z">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ins>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ins w:id="6" w:author="Norman Packard" w:date="2020-10-08T23:35:00Z">
        <w:r>
          <w:fldChar w:fldCharType="separate"/>
        </w:r>
      </w:ins>
      <w:r>
        <w:rPr>
          <w:noProof/>
        </w:rPr>
        <w:t>[26]</w:t>
      </w:r>
      <w:ins w:id="7" w:author="Norman Packard" w:date="2020-10-08T23:35:00Z">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ins>
    </w:p>
    <w:p w14:paraId="1959423C" w14:textId="77777777" w:rsidR="00052373" w:rsidRDefault="00052373" w:rsidP="00EE6A1A">
      <w:pPr>
        <w:jc w:val="both"/>
      </w:pPr>
    </w:p>
    <w:p w14:paraId="4D39ADE5" w14:textId="726C5D3B" w:rsidR="00D918BF" w:rsidRDefault="003B3411" w:rsidP="00D918BF">
      <w:pPr>
        <w:jc w:val="both"/>
        <w:rPr>
          <w:ins w:id="8" w:author="Norman Packard" w:date="2020-10-08T23:32:00Z"/>
        </w:rPr>
      </w:pPr>
      <w:ins w:id="9" w:author="Norman Packard" w:date="2020-10-08T12:24:00Z">
        <w:r>
          <w:t>R</w:t>
        </w:r>
      </w:ins>
      <w:del w:id="10" w:author="Norman Packard" w:date="2020-10-08T12:24:00Z">
        <w:r w:rsidR="00052373" w:rsidDel="003B3411">
          <w:delText>Although r</w:delText>
        </w:r>
      </w:del>
      <w:r w:rsidR="00052373">
        <w:t xml:space="preserve">eactive behaviour models </w:t>
      </w:r>
      <w:ins w:id="11" w:author="Norman Packard" w:date="2020-10-08T12:23:00Z">
        <w:r>
          <w:t xml:space="preserve">coupling human psychological and social response to epidemiological dynamics </w:t>
        </w:r>
      </w:ins>
      <w:ins w:id="12" w:author="Norman Packard" w:date="2020-10-08T22:42:00Z">
        <w:r w:rsidR="00A571AD">
          <w:t>was originally introduced by Epstein et. al</w:t>
        </w:r>
      </w:ins>
      <w:ins w:id="13" w:author="Norman Packard" w:date="2020-10-08T22:44:00Z">
        <w:r w:rsidR="00A571AD">
          <w:t xml:space="preserve"> </w:t>
        </w:r>
      </w:ins>
      <w:r w:rsidR="00A571AD">
        <w:fldChar w:fldCharType="begin"/>
      </w:r>
      <w:r w:rsidR="00A571AD">
        <w:instrText xml:space="preserve"> ADDIN EN.CITE &lt;EndNote&gt;&lt;Cite&gt;&lt;Author&gt;Epstein&lt;/Author&gt;&lt;Year&gt;2008&lt;/Year&gt;&lt;RecNum&gt;31&lt;/RecNum&gt;&lt;DisplayText&gt;[16]&lt;/DisplayText&gt;&lt;record&gt;&lt;rec-number&gt;31&lt;/rec-number&gt;&lt;foreign-keys&gt;&lt;key app="EN" db-id="pdvdwdpxbt9rxiedr06pz929t2ed5fatxsar" timestamp="1601804962"&gt;31&lt;/key&gt;&lt;/foreign-keys&gt;&lt;ref-type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A571AD">
        <w:fldChar w:fldCharType="separate"/>
      </w:r>
      <w:r w:rsidR="00A571AD">
        <w:rPr>
          <w:noProof/>
        </w:rPr>
        <w:t>[16]</w:t>
      </w:r>
      <w:r w:rsidR="00A571AD">
        <w:fldChar w:fldCharType="end"/>
      </w:r>
      <w:ins w:id="14" w:author="Norman Packard" w:date="2020-10-08T22:42:00Z">
        <w:r w:rsidR="00A571AD">
          <w:t>, introducing a</w:t>
        </w:r>
      </w:ins>
      <w:ins w:id="15" w:author="Norman Packard" w:date="2020-10-08T23:12:00Z">
        <w:r w:rsidR="0070512D">
          <w:t>n endogenous</w:t>
        </w:r>
      </w:ins>
      <w:ins w:id="16" w:author="Norman Packard" w:date="2020-10-08T22:42:00Z">
        <w:r w:rsidR="00A571AD">
          <w:t xml:space="preserve"> coupling </w:t>
        </w:r>
      </w:ins>
      <w:ins w:id="17" w:author="Norman Packard" w:date="2020-10-08T22:45:00Z">
        <w:r w:rsidR="00A571AD">
          <w:t>between “fear</w:t>
        </w:r>
      </w:ins>
      <w:ins w:id="18" w:author="Norman Packard" w:date="2020-10-08T22:46:00Z">
        <w:r w:rsidR="00A571AD">
          <w:t xml:space="preserve"> and disease”, with a modification of the classical SIR model.  They argue that</w:t>
        </w:r>
      </w:ins>
      <w:ins w:id="19" w:author="Norman Packard" w:date="2020-10-08T22:47:00Z">
        <w:r w:rsidR="00A571AD">
          <w:t xml:space="preserve"> </w:t>
        </w:r>
      </w:ins>
      <w:ins w:id="20" w:author="Norman Packard" w:date="2020-10-08T23:12:00Z">
        <w:r w:rsidR="0070512D">
          <w:t xml:space="preserve">empirically </w:t>
        </w:r>
      </w:ins>
      <w:ins w:id="21" w:author="Norman Packard" w:date="2020-10-08T22:47:00Z">
        <w:r w:rsidR="00A571AD">
          <w:t>effective models require such coupling, and that the resulting dynamics are richer than the dynamics of the classical model, including a second wave.</w:t>
        </w:r>
      </w:ins>
      <w:ins w:id="22" w:author="Norman Packard" w:date="2020-10-08T22:46:00Z">
        <w:r w:rsidR="00A571AD">
          <w:t xml:space="preserve">  Since th</w:t>
        </w:r>
      </w:ins>
      <w:ins w:id="23" w:author="Norman Packard" w:date="2020-10-08T22:47:00Z">
        <w:r w:rsidR="00A571AD">
          <w:t>at initial model there have been seve</w:t>
        </w:r>
      </w:ins>
      <w:ins w:id="24" w:author="Norman Packard" w:date="2020-10-08T22:48:00Z">
        <w:r w:rsidR="00A571AD">
          <w:t xml:space="preserve">ral other contributions to the class of reactive </w:t>
        </w:r>
        <w:proofErr w:type="spellStart"/>
        <w:r w:rsidR="00A571AD">
          <w:t>behavior</w:t>
        </w:r>
        <w:proofErr w:type="spellEnd"/>
        <w:r w:rsidR="00A571AD">
          <w:t xml:space="preserve"> models </w:t>
        </w:r>
      </w:ins>
      <w:r w:rsidR="00A571AD">
        <w:fldChar w:fldCharType="begin">
          <w:fldData xml:space="preserve">PEVuZE5vdGU+PENpdGU+PEF1dGhvcj5Kb2huc3RvbjwvQXV0aG9yPjxZZWFyPjIwMjA8L1llYXI+
PFJlY051bT4zNTwvUmVjTnVtPjxEaXNwbGF5VGV4dD5bMjctMzFdPC9EaXNwbGF5VGV4dD48cmVj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cj48WWVhcj4yMDIwPC9ZZWFyPjxSZWNOdW0+MzY8L1JlY051bT48cmVjb3JkPjxyZWMtbnVtYmVy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=
</w:fldData>
        </w:fldChar>
      </w:r>
      <w:r w:rsidR="00D918BF">
        <w:instrText xml:space="preserve"> ADDIN EN.CITE </w:instrText>
      </w:r>
      <w:r w:rsidR="00D918BF">
        <w:fldChar w:fldCharType="begin">
          <w:fldData xml:space="preserve">PEVuZE5vdGU+PENpdGU+PEF1dGhvcj5Kb2huc3RvbjwvQXV0aG9yPjxZZWFyPjIwMjA8L1llYXI+
PFJlY051bT4zNTwvUmVjTnVtPjxEaXNwbGF5VGV4dD5bMjctMzFdPC9EaXNwbGF5VGV4dD48cmVj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cj48WWVhcj4yMDIwPC9ZZWFyPjxSZWNOdW0+MzY8L1JlY051bT48cmVjb3JkPjxyZWMtbnVtYmVy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=
</w:fldData>
        </w:fldChar>
      </w:r>
      <w:r w:rsidR="00D918BF">
        <w:instrText xml:space="preserve"> ADDIN EN.CITE.DATA </w:instrText>
      </w:r>
      <w:r w:rsidR="00D918BF">
        <w:fldChar w:fldCharType="end"/>
      </w:r>
      <w:r w:rsidR="00A571AD">
        <w:fldChar w:fldCharType="separate"/>
      </w:r>
      <w:r w:rsidR="00D918BF">
        <w:rPr>
          <w:noProof/>
        </w:rPr>
        <w:t>[27-31]</w:t>
      </w:r>
      <w:r w:rsidR="00A571AD">
        <w:fldChar w:fldCharType="end"/>
      </w:r>
      <w:ins w:id="25" w:author="Norman Packard" w:date="2020-10-08T22:59:00Z">
        <w:r w:rsidR="001C0372">
          <w:t xml:space="preserve">.  </w:t>
        </w:r>
      </w:ins>
      <w:ins w:id="26" w:author="Norman Packard" w:date="2020-10-08T23:00:00Z">
        <w:r w:rsidR="001C0372">
          <w:t xml:space="preserve">Several of the models observe second wave dynamics </w:t>
        </w:r>
      </w:ins>
      <w:r w:rsidR="00FA269F">
        <w:fldChar w:fldCharType="begin">
          <w:fldData xml:space="preserve">PEVuZE5vdGU+PENpdGU+PEF1dGhvcj5FcHN0ZWluPC9BdXRob3I+PFllYXI+MjAwODwvWWVhcj48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</w:fldData>
        </w:fldChar>
      </w:r>
      <w:r w:rsidR="00D918BF">
        <w:instrText xml:space="preserve"> ADDIN EN.CITE </w:instrText>
      </w:r>
      <w:r w:rsidR="00D918BF">
        <w:fldChar w:fldCharType="begin">
          <w:fldData xml:space="preserve">PEVuZE5vdGU+PENpdGU+PEF1dGhvcj5FcHN0ZWluPC9BdXRob3I+PFllYXI+MjAwODwvWWVhcj48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</w:fldData>
        </w:fldChar>
      </w:r>
      <w:r w:rsidR="00D918BF">
        <w:instrText xml:space="preserve"> ADDIN EN.CITE.DATA </w:instrText>
      </w:r>
      <w:r w:rsidR="00D918BF">
        <w:fldChar w:fldCharType="end"/>
      </w:r>
      <w:r w:rsidR="00FA269F">
        <w:fldChar w:fldCharType="separate"/>
      </w:r>
      <w:r w:rsidR="00D918BF">
        <w:rPr>
          <w:noProof/>
        </w:rPr>
        <w:t>[16, 27, 29, 30]</w:t>
      </w:r>
      <w:r w:rsidR="00FA269F">
        <w:fldChar w:fldCharType="end"/>
      </w:r>
      <w:ins w:id="27" w:author="Norman Packard" w:date="2020-10-08T23:20:00Z">
        <w:r w:rsidR="00FA269F">
          <w:t xml:space="preserve">, and </w:t>
        </w:r>
      </w:ins>
      <w:ins w:id="28" w:author="Norman Packard" w:date="2020-10-08T23:22:00Z">
        <w:r w:rsidR="00FA269F">
          <w:t xml:space="preserve">other dynamical features such as a transition between </w:t>
        </w:r>
      </w:ins>
      <w:ins w:id="29" w:author="Norman Packard" w:date="2020-10-08T23:24:00Z">
        <w:r w:rsidR="00FA269F">
          <w:t xml:space="preserve">different modes of qualitative </w:t>
        </w:r>
        <w:proofErr w:type="spellStart"/>
        <w:r w:rsidR="00FA269F">
          <w:t>behavor</w:t>
        </w:r>
        <w:proofErr w:type="spellEnd"/>
        <w:r w:rsidR="00FA269F">
          <w:t xml:space="preserve"> with different asymptotic infection rates, ranging from no outbreak to uncontroll</w:t>
        </w:r>
      </w:ins>
      <w:ins w:id="30" w:author="Norman Packard" w:date="2020-10-08T23:25:00Z">
        <w:r w:rsidR="00FA269F">
          <w:t xml:space="preserve">ed outbreak </w:t>
        </w:r>
      </w:ins>
      <w:r w:rsidR="00FA269F">
        <w:fldChar w:fldCharType="begin"/>
      </w:r>
      <w:r w:rsidR="00D918B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D918BF">
        <w:rPr>
          <w:noProof/>
        </w:rPr>
        <w:t>[27]</w:t>
      </w:r>
      <w:r w:rsidR="00FA269F">
        <w:fldChar w:fldCharType="end"/>
      </w:r>
      <w:ins w:id="31" w:author="Norman Packard" w:date="2020-10-08T23:25:00Z">
        <w:r w:rsidR="00FA269F">
          <w:t xml:space="preserve">.  </w:t>
        </w:r>
      </w:ins>
      <w:del w:id="32" w:author="Norman Packard" w:date="2020-10-08T23:16:00Z">
        <w:r w:rsidR="0070512D" w:rsidDel="0070512D">
          <w:fldChar w:fldCharType="begin">
            <w:fldData xml:space="preserve">PEVuZE5vdGU+PENpdGU+PEF1dGhvcj5NYW5mcmVkaTwvQXV0aG9yPjxZZWFyPjIwMTM8L1llYXI+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</w:fldData>
          </w:fldChar>
        </w:r>
        <w:r w:rsidR="0070512D" w:rsidDel="0070512D">
          <w:delInstrText xml:space="preserve"> ADDIN EN.CITE </w:delInstrText>
        </w:r>
        <w:r w:rsidR="0070512D" w:rsidDel="0070512D">
          <w:fldChar w:fldCharType="begin">
            <w:fldData xml:space="preserve">PEVuZE5vdGU+PENpdGU+PEF1dGhvcj5NYW5mcmVkaTwvQXV0aG9yPjxZZWFyPjIwMTM8L1llYXI+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</w:fldData>
          </w:fldChar>
        </w:r>
        <w:r w:rsidR="0070512D" w:rsidDel="0070512D">
          <w:delInstrText xml:space="preserve"> ADDIN EN.CITE.DATA </w:delInstrText>
        </w:r>
        <w:r w:rsidR="0070512D" w:rsidDel="0070512D">
          <w:fldChar w:fldCharType="end"/>
        </w:r>
        <w:r w:rsidR="0070512D" w:rsidDel="0070512D">
          <w:fldChar w:fldCharType="separate"/>
        </w:r>
        <w:r w:rsidR="0070512D" w:rsidDel="0070512D">
          <w:rPr>
            <w:noProof/>
          </w:rPr>
          <w:delText>[29-31]</w:delText>
        </w:r>
        <w:r w:rsidR="0070512D" w:rsidDel="0070512D">
          <w:fldChar w:fldCharType="end"/>
        </w:r>
      </w:del>
      <w:del w:id="33" w:author="Norman Packard" w:date="2020-10-08T23:29:00Z">
        <w:r w:rsidR="00052373" w:rsidDel="00D918BF">
          <w:delText xml:space="preserve">have been introduced in epidemic models </w:delText>
        </w:r>
        <w:r w:rsidR="00052373" w:rsidDel="00D918BF">
          <w:fldChar w:fldCharType="begin">
            <w:fldData xml:space="preserve">PEVuZE5vdGU+PENpdGU+PEF1dGhvcj5GZW5pY2hlbDwvQXV0aG9yPjxZZWFyPjIwMTE8L1llYXI+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</w:fldData>
          </w:fldChar>
        </w:r>
        <w:r w:rsidR="00FA269F" w:rsidDel="00D918BF">
          <w:delInstrText xml:space="preserve"> ADDIN EN.CITE </w:delInstrText>
        </w:r>
        <w:r w:rsidR="00FA269F" w:rsidDel="00D918BF">
          <w:fldChar w:fldCharType="begin">
            <w:fldData xml:space="preserve">PEVuZE5vdGU+PENpdGU+PEF1dGhvcj5GZW5pY2hlbDwvQXV0aG9yPjxZZWFyPjIwMTE8L1llYXI+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</w:fldData>
          </w:fldChar>
        </w:r>
        <w:r w:rsidR="00FA269F" w:rsidDel="00D918BF">
          <w:delInstrText xml:space="preserve"> ADDIN EN.CITE.DATA </w:delInstrText>
        </w:r>
        <w:r w:rsidR="00FA269F" w:rsidDel="00D918BF">
          <w:fldChar w:fldCharType="end"/>
        </w:r>
        <w:r w:rsidR="00052373" w:rsidDel="00D918BF">
          <w:fldChar w:fldCharType="separate"/>
        </w:r>
        <w:r w:rsidR="00FA269F" w:rsidDel="00D918BF">
          <w:rPr>
            <w:noProof/>
          </w:rPr>
          <w:delText>[16, 31]</w:delText>
        </w:r>
        <w:r w:rsidR="00052373" w:rsidDel="00D918BF">
          <w:fldChar w:fldCharType="end"/>
        </w:r>
        <w:r w:rsidR="00523A82" w:rsidDel="00D918BF">
          <w:delText xml:space="preserve"> previously, rightly pointing to the importance of such endogenous effects in epidemic modelling</w:delText>
        </w:r>
      </w:del>
      <w:del w:id="34" w:author="Norman Packard" w:date="2020-10-08T12:24:00Z">
        <w:r w:rsidR="00523A82" w:rsidDel="003B3411">
          <w:delText>,</w:delText>
        </w:r>
      </w:del>
      <w:del w:id="35" w:author="Norman Packard" w:date="2020-10-08T23:29:00Z">
        <w:r w:rsidR="00523A82" w:rsidDel="00D918BF">
          <w:delText xml:space="preserve"> </w:delText>
        </w:r>
      </w:del>
      <w:ins w:id="36" w:author="Norman Packard" w:date="2020-10-08T12:24:00Z">
        <w:r>
          <w:t xml:space="preserve"> </w:t>
        </w:r>
      </w:ins>
      <w:del w:id="37" w:author="Norman Packard" w:date="2020-10-08T12:25:00Z">
        <w:r w:rsidR="00235CE6" w:rsidDel="003B3411">
          <w:delText>w</w:delText>
        </w:r>
      </w:del>
      <w:ins w:id="38" w:author="Norman Packard" w:date="2020-10-08T12:25:00Z">
        <w:r>
          <w:t>W</w:t>
        </w:r>
      </w:ins>
      <w:r w:rsidR="00235CE6">
        <w:t xml:space="preserve">e show here that the simple introduction of cautioned </w:t>
      </w:r>
      <w:r w:rsidR="00235CE6">
        <w:lastRenderedPageBreak/>
        <w:t xml:space="preserve">individuals </w:t>
      </w:r>
      <w:ins w:id="39" w:author="Norman Packard" w:date="2020-10-08T23:30:00Z">
        <w:r w:rsidR="00D918BF">
          <w:t>(we frame our socio-</w:t>
        </w:r>
        <w:proofErr w:type="spellStart"/>
        <w:r w:rsidR="00D918BF">
          <w:t>psycological</w:t>
        </w:r>
        <w:proofErr w:type="spellEnd"/>
        <w:r w:rsidR="00D918BF">
          <w:t xml:space="preserve"> </w:t>
        </w:r>
      </w:ins>
      <w:ins w:id="40" w:author="Norman Packard" w:date="2020-10-08T23:31:00Z">
        <w:r w:rsidR="00D918BF">
          <w:t xml:space="preserve">narrative in terms of caution rather than fear) </w:t>
        </w:r>
      </w:ins>
      <w:r w:rsidR="00235CE6">
        <w:t>in a compartmental model accounts for the major novel features of the Covid-19 pandemic</w:t>
      </w:r>
      <w:r w:rsidR="00172775">
        <w:t xml:space="preserve"> in 2020</w:t>
      </w:r>
      <w:ins w:id="41" w:author="Norman Packard" w:date="2020-10-08T12:26:00Z">
        <w:r>
          <w:t xml:space="preserve"> observed in data on deaths and confirmed cases</w:t>
        </w:r>
      </w:ins>
      <w:r w:rsidR="00235CE6">
        <w:t>.</w:t>
      </w:r>
      <w:r w:rsidR="00172775">
        <w:t xml:space="preserve"> </w:t>
      </w:r>
      <w:ins w:id="42" w:author="Norman Packard" w:date="2020-10-08T23:36:00Z">
        <w:r w:rsidR="00D918BF">
          <w:t>We will now review the salient feature</w:t>
        </w:r>
      </w:ins>
      <w:ins w:id="43" w:author="Norman Packard" w:date="2020-10-08T23:57:00Z">
        <w:r w:rsidR="00CF2600">
          <w:t>s</w:t>
        </w:r>
      </w:ins>
      <w:ins w:id="44" w:author="Norman Packard" w:date="2020-10-08T23:36:00Z">
        <w:r w:rsidR="00D918BF">
          <w:t xml:space="preserve"> of epidemiological dynamics observed in data for confirmed cases and deaths, across a broad cross section of countries, and then proceed to introduce caution coupling en</w:t>
        </w:r>
      </w:ins>
      <w:ins w:id="45" w:author="Norman Packard" w:date="2020-10-08T23:57:00Z">
        <w:r w:rsidR="00CF2600">
          <w:t>h</w:t>
        </w:r>
      </w:ins>
      <w:ins w:id="46" w:author="Norman Packard" w:date="2020-10-08T23:36:00Z">
        <w:r w:rsidR="00D918BF">
          <w:t>ancements to the classic SEIRD models</w:t>
        </w:r>
      </w:ins>
      <w:ins w:id="47" w:author="Norman Packard" w:date="2020-10-08T23:57:00Z">
        <w:r w:rsidR="00CF2600">
          <w:t xml:space="preserve">, aiming to capture </w:t>
        </w:r>
      </w:ins>
      <w:ins w:id="48" w:author="Norman Packard" w:date="2020-10-08T23:58:00Z">
        <w:r w:rsidR="00CF2600">
          <w:t>the salient features seen in the data, both qualitatively and quantitatively through fitting.</w:t>
        </w:r>
      </w:ins>
    </w:p>
    <w:p w14:paraId="77EFAAFC" w14:textId="4BCFAF88" w:rsidR="0014064D" w:rsidDel="00D918BF" w:rsidRDefault="00523A82" w:rsidP="00D918BF">
      <w:pPr>
        <w:jc w:val="both"/>
        <w:rPr>
          <w:del w:id="49" w:author="Norman Packard" w:date="2020-10-08T23:35:00Z"/>
        </w:rPr>
      </w:pPr>
      <w:del w:id="50" w:author="Norman Packard" w:date="2020-10-08T23:35:00Z">
        <w:r w:rsidDel="00D918BF">
          <w:delTex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delText>
        </w:r>
        <w:r w:rsidDel="00D918BF">
          <w:fldChar w:fldCharType="begin"/>
        </w:r>
        <w:r w:rsidR="00D918BF" w:rsidDel="00D918BF">
          <w:delInstrText xml:space="preserve"> ADDIN EN.CITE &lt;EndNote&gt;&lt;Cite&gt;&lt;Author&gt;Bruinen de Bruin&lt;/Author&gt;&lt;Year&gt;2020&lt;/Year&gt;&lt;RecNum&gt;18&lt;/RecNum&gt;&lt;DisplayText&gt;[31]&lt;/DisplayText&gt;&lt;record&gt;&lt;rec-number&gt;18&lt;/rec-number&gt;&lt;foreign-keys&gt;&lt;key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delInstrText>
        </w:r>
        <w:r w:rsidDel="00D918BF">
          <w:fldChar w:fldCharType="separate"/>
        </w:r>
        <w:r w:rsidR="00D918BF" w:rsidDel="00D918BF">
          <w:rPr>
            <w:noProof/>
          </w:rPr>
          <w:delText>[31]</w:delText>
        </w:r>
        <w:r w:rsidDel="00D918BF">
          <w:fldChar w:fldCharType="end"/>
        </w:r>
        <w:r w:rsidDel="00D918BF">
          <w:delText xml:space="preserve">. </w:delText>
        </w:r>
        <w:r w:rsidR="00D53CC1" w:rsidDel="00D918BF">
          <w:delText xml:space="preserve">A common feature of </w:delText>
        </w:r>
      </w:del>
      <w:del w:id="51" w:author="Norman Packard" w:date="2020-10-08T12:28:00Z">
        <w:r w:rsidR="00D53CC1" w:rsidDel="003B3411">
          <w:delText>these</w:delText>
        </w:r>
        <w:r w:rsidDel="003B3411">
          <w:delText xml:space="preserve"> </w:delText>
        </w:r>
      </w:del>
      <w:del w:id="52" w:author="Norman Packard" w:date="2020-10-08T23:35:00Z">
        <w:r w:rsidDel="00D918BF">
          <w:delText xml:space="preserve">models </w:delText>
        </w:r>
        <w:r w:rsidR="00D53CC1" w:rsidDel="00D918BF">
          <w:delText xml:space="preserve">is the </w:delText>
        </w:r>
        <w:r w:rsidR="00D53CC1" w:rsidRPr="00D918BF" w:rsidDel="00D918BF">
          <w:rPr>
            <w:i/>
            <w:iCs/>
            <w:rPrChange w:id="53" w:author="Norman Packard" w:date="2020-10-08T23:34:00Z">
              <w:rPr/>
            </w:rPrChange>
          </w:rPr>
          <w:delText>exogenous</w:delText>
        </w:r>
        <w:r w:rsidR="00D53CC1" w:rsidDel="00D918BF">
          <w:delText xml:space="preserve"> nature of</w:delText>
        </w:r>
        <w:r w:rsidDel="00D918BF">
          <w:delText xml:space="preserve"> the influence of various societal decisions on the primary epidemic characteristic </w:delText>
        </w:r>
        <w:r w:rsidRPr="00523A82" w:rsidDel="00D918BF">
          <w:rPr>
            <w:i/>
            <w:iCs/>
          </w:rPr>
          <w:delText>R</w:delText>
        </w:r>
        <w:r w:rsidRPr="00523A82" w:rsidDel="00D918BF">
          <w:rPr>
            <w:i/>
            <w:iCs/>
            <w:vertAlign w:val="subscript"/>
          </w:rPr>
          <w:delText>0</w:delText>
        </w:r>
        <w:r w:rsidDel="00D918BF">
          <w:delText xml:space="preserve">: the </w:delText>
        </w:r>
        <w:r w:rsidRPr="00523A82" w:rsidDel="00D918BF">
          <w:delText>number</w:delText>
        </w:r>
        <w:r w:rsidDel="00D918BF">
          <w:delTex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w:delText>
        </w:r>
        <w:r w:rsidRPr="002B1595" w:rsidDel="00D918BF">
          <w:delText xml:space="preserve"> </w:delText>
        </w:r>
        <w:r w:rsidDel="00D918BF">
          <w:delText>This insight may in turn help us to focus societal measures and responses more effectively.</w:delText>
        </w:r>
      </w:del>
    </w:p>
    <w:p w14:paraId="4EE31733" w14:textId="0065669C" w:rsidR="00580A50" w:rsidRDefault="00580A50"/>
    <w:p w14:paraId="1BDB292C" w14:textId="34884B11" w:rsidR="00313967" w:rsidRDefault="009C03BC" w:rsidP="009C03BC">
      <w:pPr>
        <w:jc w:val="both"/>
      </w:pPr>
      <w:r>
        <w:t xml:space="preserve">In March 2020, a study in Oxford </w:t>
      </w:r>
      <w:r w:rsidR="00FC0501">
        <w:fldChar w:fldCharType="begin"/>
      </w:r>
      <w:r w:rsidR="00D918BF">
        <w:instrText xml:space="preserve"> ADDIN EN.CITE &lt;EndNote&gt;&lt;Cite&gt;&lt;Author&gt;Lourenco&lt;/Author&gt;&lt;Year&gt;2020&lt;/Year&gt;&lt;RecNum&gt;2&lt;/RecNum&gt;&lt;DisplayText&gt;[32]&lt;/DisplayText&gt;&lt;record&gt;&lt;rec-number&gt;2&lt;/rec-number&gt;&lt;foreign-keys&gt;&lt;key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D918BF">
        <w:rPr>
          <w:noProof/>
        </w:rPr>
        <w:t>[32]</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subsequent decline to the advent of a significant fraction of the population becoming immune to the disease</w:t>
      </w:r>
      <w:ins w:id="54" w:author="Norman Packard" w:date="2020-10-08T23:40:00Z">
        <w:r w:rsidR="00656A28">
          <w:t xml:space="preserve"> (herd immunity)</w:t>
        </w:r>
      </w:ins>
      <w:r>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45AF91DA" w:rsidR="00787E3D" w:rsidRDefault="00E443F4" w:rsidP="009C03BC">
      <w:pPr>
        <w:jc w:val="both"/>
      </w:pPr>
      <w:commentRangeStart w:id="55"/>
      <w:r>
        <w:t xml:space="preserve">Superficially, the compiled data both for the number of Covid-19 cases </w:t>
      </w:r>
      <w:r w:rsidR="00787E3D">
        <w:t xml:space="preserve">in different countries </w:t>
      </w:r>
      <w:r>
        <w:t xml:space="preserve">and resulting deaths show a wide variety of time profiles as shown in Figure 1.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and ordered effectively into 4 clusters</w:t>
      </w:r>
      <w:r>
        <w:t xml:space="preserve"> </w:t>
      </w:r>
      <w:r w:rsidR="00927074">
        <w:t>(details are provided in the SI) as shown in Figure 1</w:t>
      </w:r>
      <w:r w:rsidR="00A53F9F">
        <w:t>a-c</w:t>
      </w:r>
      <w:r w:rsidR="00927074">
        <w:t xml:space="preserve">. This clustering in profiles is similar in both the daily deaths data and the confirmed cases data: for more details see SI. The principal component profiles capture </w:t>
      </w:r>
      <w:r w:rsidR="00787E3D">
        <w:t xml:space="preserve">the dominant forms </w:t>
      </w:r>
      <w:r w:rsidR="00A53F9F">
        <w:t xml:space="preserve">present in the temporal dynamics, </w:t>
      </w:r>
      <w:r w:rsidR="00787E3D">
        <w:t>and the main departures from them and are shown in Figure 1</w:t>
      </w:r>
      <w:r w:rsidR="00A53F9F">
        <w:t>e</w:t>
      </w:r>
      <w:r w:rsidR="00787E3D">
        <w:t xml:space="preserve">. Note </w:t>
      </w:r>
      <w:r w:rsidR="009A4676">
        <w:t>the</w:t>
      </w:r>
      <w:r w:rsidR="00787E3D">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t>; Figure 1e shows principal components computed for several different maps from observed to actual data</w:t>
      </w:r>
      <w:r w:rsidR="00787E3D">
        <w:t xml:space="preserve"> (see the SI for more details).</w:t>
      </w:r>
      <w:r w:rsidR="00A53F9F">
        <w:t xml:space="preserve">  The range of dynamical phenomena observed in the epidemiological dynamics illustrated in Figure 1 </w:t>
      </w:r>
      <w:r w:rsidR="00A83AE9">
        <w:t xml:space="preserve">(including the three classes of dynamics identified by the cluster analysis) </w:t>
      </w:r>
      <w:r w:rsidR="00A53F9F">
        <w:t xml:space="preserve">is </w:t>
      </w:r>
      <w:r w:rsidR="00A83AE9">
        <w:t xml:space="preserve">well </w:t>
      </w:r>
      <w:r w:rsidR="00A53F9F">
        <w:t>beyond the dynamical repertoire of classical epidemiological models.</w:t>
      </w:r>
      <w:r w:rsidR="00A83AE9">
        <w:t xml:space="preserve">  We will demonstrate that addition of caution coupling to the models enriches the models’ dynamical repertoire to easily include the range of dynamics </w:t>
      </w:r>
      <w:r w:rsidR="00DD18D7">
        <w:t xml:space="preserve">seen </w:t>
      </w:r>
      <w:r w:rsidR="00A83AE9">
        <w:t>in Figure 1.</w:t>
      </w:r>
      <w:commentRangeEnd w:id="55"/>
      <w:r w:rsidR="00656A28">
        <w:rPr>
          <w:rStyle w:val="CommentReference"/>
        </w:rPr>
        <w:commentReference w:id="55"/>
      </w:r>
    </w:p>
    <w:p w14:paraId="69AAAF84" w14:textId="77777777" w:rsidR="00787E3D" w:rsidRDefault="00787E3D" w:rsidP="009C03BC">
      <w:pPr>
        <w:jc w:val="both"/>
      </w:pPr>
    </w:p>
    <w:p w14:paraId="696F6B92" w14:textId="414988C9" w:rsidR="00E15AF0" w:rsidRDefault="00783CA3" w:rsidP="009C03BC">
      <w:pPr>
        <w:jc w:val="both"/>
      </w:pPr>
      <w:r>
        <w:t xml:space="preserve">The data for </w:t>
      </w:r>
      <w:r w:rsidR="00A83AE9">
        <w:t xml:space="preserve">two </w:t>
      </w:r>
      <w:r>
        <w:t>different countr</w:t>
      </w:r>
      <w:r w:rsidR="00A83AE9">
        <w:t>y groupings (Europe, world) is</w:t>
      </w:r>
      <w:r>
        <w:t xml:space="preserve">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r w:rsidR="00DD18D7">
        <w:t xml:space="preserve"> in the following ways:</w:t>
      </w:r>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 xml:space="preserve">by </w:t>
      </w:r>
      <w:r w:rsidR="003976D4">
        <w:lastRenderedPageBreak/>
        <w:t>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15DBE069"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D918BF">
        <w:instrText xml:space="preserve"> ADDIN EN.CITE &lt;EndNote&gt;&lt;Cite&gt;&lt;Author&gt;Yin&lt;/Author&gt;&lt;Year&gt;2018&lt;/Year&gt;&lt;RecNum&gt;26&lt;/RecNum&gt;&lt;DisplayText&gt;[33, 34]&lt;/DisplayText&gt;&lt;record&gt;&lt;rec-number&gt;26&lt;/rec-number&gt;&lt;foreign-keys&gt;&lt;key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D918BF">
        <w:rPr>
          <w:noProof/>
        </w:rPr>
        <w:t>[33, 34]</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D918BF">
        <w:instrText xml:space="preserve"> ADDIN EN.CITE &lt;EndNote&gt;&lt;Cite&gt;&lt;Author&gt;Biebricher&lt;/Author&gt;&lt;Year&gt;1983&lt;/Year&gt;&lt;RecNum&gt;27&lt;/RecNum&gt;&lt;DisplayText&gt;[34]&lt;/DisplayText&gt;&lt;record&gt;&lt;rec-number&gt;27&lt;/rec-number&gt;&lt;foreign-keys&gt;&lt;key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D918BF">
        <w:rPr>
          <w:noProof/>
        </w:rPr>
        <w:t>[34]</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lastRenderedPageBreak/>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67ADC3F7"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D918BF">
        <w:rPr>
          <w:rFonts w:eastAsiaTheme="minorEastAsia"/>
        </w:rPr>
        <w:instrText xml:space="preserve"> ADDIN EN.CITE &lt;EndNote&gt;&lt;Cite&gt;&lt;Author&gt;Richard Eiser&lt;/Author&gt;&lt;Year&gt;2012&lt;/Year&gt;&lt;RecNum&gt;29&lt;/RecNum&gt;&lt;DisplayText&gt;[35]&lt;/DisplayText&gt;&lt;record&gt;&lt;rec-number&gt;29&lt;/rec-number&gt;&lt;foreign-keys&gt;&lt;key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D918BF">
        <w:rPr>
          <w:rFonts w:eastAsiaTheme="minorEastAsia"/>
          <w:noProof/>
        </w:rPr>
        <w:t>[35]</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588A2453"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 xml:space="preserve">modelling package </w:t>
      </w:r>
      <w:proofErr w:type="spellStart"/>
      <w:r w:rsidR="00B81293">
        <w:t>Py</w:t>
      </w:r>
      <w:r w:rsidR="00D9479B">
        <w:t>Gom</w:t>
      </w:r>
      <w:proofErr w:type="spellEnd"/>
      <w:r w:rsidR="00D9479B">
        <w:t xml:space="preserve"> </w:t>
      </w:r>
      <w:r w:rsidR="00D9479B">
        <w:fldChar w:fldCharType="begin"/>
      </w:r>
      <w:r w:rsidR="00D918BF">
        <w:instrText xml:space="preserve"> ADDIN EN.CITE &lt;EndNote&gt;&lt;Cite&gt;&lt;Author&gt;Tye&lt;/Author&gt;&lt;Year&gt;2018&lt;/Year&gt;&lt;RecNum&gt;30&lt;/RecNum&gt;&lt;DisplayText&gt;[36]&lt;/DisplayText&gt;&lt;record&gt;&lt;rec-number&gt;30&lt;/rec-number&gt;&lt;foreign-keys&gt;&lt;key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D918BF">
        <w:rPr>
          <w:noProof/>
        </w:rPr>
        <w:t>[36]</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D918BF">
        <w:instrText xml:space="preserve"> ADDIN EN.CITE &lt;EndNote&gt;&lt;Cite&gt;&lt;Author&gt;A.&lt;/Author&gt;&lt;Year&gt;2020&lt;/Year&gt;&lt;RecNum&gt;31&lt;/RecNum&gt;&lt;DisplayText&gt;[37]&lt;/DisplayText&gt;&lt;record&gt;&lt;rec-number&gt;31&lt;/rec-number&gt;&lt;foreign-keys&gt;&lt;key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D918BF">
        <w:rPr>
          <w:noProof/>
        </w:rPr>
        <w:t>[37]</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w:t>
      </w:r>
      <w:r w:rsidR="00B81293">
        <w:lastRenderedPageBreak/>
        <w:t xml:space="preserve">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8310AE9" w:rsidR="00205CEC" w:rsidRDefault="009C70C1" w:rsidP="004707EC">
      <w:pPr>
        <w:jc w:val="both"/>
      </w:pPr>
      <w:r>
        <w:t>This phenomeno</w:t>
      </w:r>
      <w:ins w:id="56" w:author="Norman Packard" w:date="2020-10-08T12:34:00Z">
        <w:r w:rsidR="00254972">
          <w:t>n</w:t>
        </w:r>
      </w:ins>
      <w:del w:id="57" w:author="Norman Packard" w:date="2020-10-08T12:34:00Z">
        <w:r w:rsidDel="00254972">
          <w:delText>m</w:delText>
        </w:r>
      </w:del>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lastRenderedPageBreak/>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m:t>
        </m:r>
        <m:r>
          <w:rPr>
            <w:rFonts w:ascii="Cambria Math" w:eastAsiaTheme="minorEastAsia" w:hAnsi="Cambria Math"/>
          </w:rPr>
          <w:lastRenderedPageBreak/>
          <m:t>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w:t>
      </w:r>
      <w:r>
        <w:lastRenderedPageBreak/>
        <w:t xml:space="preserve">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12"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708582F1" w:rsidR="00D5526F" w:rsidRPr="00831BED"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6"/>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3B3411" w:rsidRDefault="003B3411"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3B3411" w:rsidRDefault="003B3411"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3B3411" w:rsidRDefault="003B3411"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3B3411" w:rsidRDefault="003B3411"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3B3411" w:rsidRDefault="003B3411"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8"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9"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20"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21"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22"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3B3411" w:rsidRDefault="003B3411"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3B3411" w:rsidRDefault="003B3411"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3B3411" w:rsidRDefault="003B3411"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3B3411" w:rsidRDefault="003B3411"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3B3411" w:rsidRDefault="003B3411"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3B3411" w:rsidRDefault="003B34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37"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" fillcolor="white [3212]" stroked="f" strokeweight=".5pt">
                <v:textbox>
                  <w:txbxContent>
                    <w:p w14:paraId="068A5515" w14:textId="77777777" w:rsidR="003B3411" w:rsidRDefault="003B3411"/>
                  </w:txbxContent>
                </v:textbox>
              </v:shape>
            </w:pict>
          </mc:Fallback>
        </mc:AlternateContent>
      </w:r>
      <w:r w:rsidR="00D5526F" w:rsidRPr="000702F7">
        <w:rPr>
          <w:b/>
          <w:bCs/>
        </w:rPr>
        <w:t>Figures</w:t>
      </w:r>
    </w:p>
    <w:p w14:paraId="5C64C713" w14:textId="3C2B9F28" w:rsidR="00CA24E5" w:rsidRPr="00B07D82" w:rsidRDefault="00CA24E5">
      <w:pPr>
        <w:rPr>
          <w:noProof/>
        </w:rPr>
      </w:pPr>
    </w:p>
    <w:p w14:paraId="324DF16D" w14:textId="77777777" w:rsidR="00CA24E5" w:rsidRDefault="00CA24E5">
      <w:pPr>
        <w:rPr>
          <w:b/>
          <w:bCs/>
          <w:sz w:val="22"/>
          <w:szCs w:val="22"/>
        </w:rPr>
      </w:pPr>
    </w:p>
    <w:p w14:paraId="01B098F4" w14:textId="015C47A5"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commentRangeStart w:id="58"/>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commentRangeEnd w:id="58"/>
      <w:r w:rsidR="00CF2600">
        <w:rPr>
          <w:rStyle w:val="CommentReference"/>
        </w:rPr>
        <w:commentReference w:id="58"/>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198735C8"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w:t>
      </w:r>
      <w:proofErr w:type="spellStart"/>
      <w:r w:rsidR="001663E6">
        <w:rPr>
          <w:sz w:val="22"/>
          <w:szCs w:val="22"/>
        </w:rPr>
        <w:t>pwlf</w:t>
      </w:r>
      <w:proofErr w:type="spellEnd"/>
      <w:r w:rsidR="001663E6">
        <w:rPr>
          <w:sz w:val="22"/>
          <w:szCs w:val="22"/>
        </w:rPr>
        <w:t xml:space="preserve"> </w:t>
      </w:r>
      <w:r w:rsidR="001663E6">
        <w:rPr>
          <w:sz w:val="22"/>
          <w:szCs w:val="22"/>
        </w:rPr>
        <w:fldChar w:fldCharType="begin"/>
      </w:r>
      <w:r w:rsidR="00D918BF">
        <w:rPr>
          <w:sz w:val="22"/>
          <w:szCs w:val="22"/>
        </w:rPr>
        <w:instrText xml:space="preserve"> ADDIN EN.CITE &lt;EndNote&gt;&lt;Cite&gt;&lt;Author&gt;Jekel&lt;/Author&gt;&lt;Year&gt;2019&lt;/Year&gt;&lt;RecNum&gt;27&lt;/RecNum&gt;&lt;DisplayText&gt;[38]&lt;/DisplayText&gt;&lt;record&gt;&lt;rec-number&gt;27&lt;/rec-number&gt;&lt;foreign-keys&gt;&lt;key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D918BF">
        <w:rPr>
          <w:noProof/>
          <w:sz w:val="22"/>
          <w:szCs w:val="22"/>
        </w:rPr>
        <w:t>[38]</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(non hospitalized),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 xml:space="preserve">g[3]=(1/TimeICUDeath)-u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c[0]=CautionFactor</w:t>
            </w:r>
          </w:p>
          <w:p w14:paraId="765C8BD9" w14:textId="10443B52" w:rsidR="000805D4" w:rsidRPr="000805D4" w:rsidRDefault="000805D4" w:rsidP="000805D4">
            <w:pPr>
              <w:rPr>
                <w:sz w:val="22"/>
                <w:szCs w:val="22"/>
              </w:rPr>
            </w:pPr>
            <w:r w:rsidRPr="000805D4">
              <w:rPr>
                <w:sz w:val="22"/>
                <w:szCs w:val="22"/>
              </w:rPr>
              <w:t>c[1]=1/CautionRetention</w:t>
            </w:r>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r w:rsidRPr="00B12CEC">
              <w:rPr>
                <w:b/>
                <w:bCs/>
                <w:sz w:val="22"/>
                <w:szCs w:val="22"/>
              </w:rPr>
              <w:t>ICUFrac</w:t>
            </w:r>
            <w:r w:rsidR="00021AD8">
              <w:rPr>
                <w:b/>
                <w:bCs/>
                <w:sz w:val="22"/>
                <w:szCs w:val="22"/>
              </w:rPr>
              <w:t>’</w:t>
            </w:r>
            <w:r w:rsidRPr="000805D4">
              <w:rPr>
                <w:sz w:val="22"/>
                <w:szCs w:val="22"/>
              </w:rPr>
              <w:t>*CautionICUFrac)</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 xml:space="preserve">k[0]=1/EconomicStriction              </w:t>
            </w:r>
          </w:p>
          <w:p w14:paraId="39B7DE86" w14:textId="0E1565F9" w:rsidR="000805D4" w:rsidRPr="000805D4" w:rsidRDefault="000805D4" w:rsidP="000805D4">
            <w:pPr>
              <w:rPr>
                <w:sz w:val="22"/>
                <w:szCs w:val="22"/>
              </w:rPr>
            </w:pPr>
            <w:r w:rsidRPr="000805D4">
              <w:rPr>
                <w:sz w:val="22"/>
                <w:szCs w:val="22"/>
              </w:rPr>
              <w:t xml:space="preserve">k[1]=1/EconomicRetention            </w:t>
            </w:r>
          </w:p>
          <w:p w14:paraId="716AC925" w14:textId="47855DA8" w:rsidR="000805D4" w:rsidRPr="000805D4" w:rsidRDefault="000805D4" w:rsidP="000805D4">
            <w:pPr>
              <w:rPr>
                <w:sz w:val="22"/>
                <w:szCs w:val="22"/>
              </w:rPr>
            </w:pPr>
            <w:r w:rsidRPr="000805D4">
              <w:rPr>
                <w:sz w:val="22"/>
                <w:szCs w:val="22"/>
              </w:rPr>
              <w:t xml:space="preserve">k[2]=1/EconomyRelaxation   </w:t>
            </w:r>
          </w:p>
          <w:p w14:paraId="1741AC92" w14:textId="3292DF18" w:rsidR="000805D4" w:rsidRDefault="000805D4" w:rsidP="000805D4">
            <w:pPr>
              <w:rPr>
                <w:sz w:val="22"/>
                <w:szCs w:val="22"/>
              </w:rPr>
            </w:pPr>
            <w:r w:rsidRPr="000805D4">
              <w:rPr>
                <w:sz w:val="22"/>
                <w:szCs w:val="22"/>
              </w:rPr>
              <w:t>k[3]=EconomicCostOfCaution</w:t>
            </w:r>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rPr>
                      <w:rFonts w:ascii="Cambria Math" w:hAnsi="Cambria Math"/>
                      <w:i/>
                      <w:sz w:val="22"/>
                      <w:szCs w:val="22"/>
                    </w:rPr>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rPr>
                      <w:rFonts w:ascii="Cambria Math" w:hAnsi="Cambria Math"/>
                      <w:i/>
                      <w:sz w:val="22"/>
                      <w:szCs w:val="22"/>
                    </w:rPr>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m:oMath>
              <m:r>
                <m:rPr>
                  <m:nor/>
                </m:rPr>
                <w:rPr>
                  <w:rFonts w:ascii="Cambria Math" w:hAnsi="Cambria Math"/>
                  <w:sz w:val="22"/>
                  <w:szCs w:val="22"/>
                </w:rPr>
                <m:t>TimeICUDeath</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r w:rsidRPr="00312569">
              <w:rPr>
                <w:sz w:val="22"/>
                <w:szCs w:val="22"/>
              </w:rPr>
              <w:t>CautionFactor     = c[0]</w:t>
            </w:r>
          </w:p>
          <w:p w14:paraId="3E1548F7" w14:textId="5F9BAF04" w:rsidR="00312569" w:rsidRPr="00312569" w:rsidRDefault="00312569" w:rsidP="00312569">
            <w:pPr>
              <w:rPr>
                <w:sz w:val="22"/>
                <w:szCs w:val="22"/>
              </w:rPr>
            </w:pPr>
            <w:r w:rsidRPr="00312569">
              <w:rPr>
                <w:sz w:val="22"/>
                <w:szCs w:val="22"/>
              </w:rPr>
              <w:t>CautionRetention  = 1/c[1]</w:t>
            </w:r>
          </w:p>
          <w:p w14:paraId="519D01BF" w14:textId="3D91F409" w:rsidR="00312569" w:rsidRPr="00312569" w:rsidRDefault="00312569" w:rsidP="00312569">
            <w:pPr>
              <w:rPr>
                <w:sz w:val="22"/>
                <w:szCs w:val="22"/>
              </w:rPr>
            </w:pPr>
            <w:r w:rsidRPr="00312569">
              <w:rPr>
                <w:sz w:val="22"/>
                <w:szCs w:val="22"/>
              </w:rPr>
              <w:t>CautionICUFrac    = 1/(N*c[2]</w:t>
            </w:r>
            <w:r w:rsidR="00021AD8">
              <w:rPr>
                <w:sz w:val="22"/>
                <w:szCs w:val="22"/>
              </w:rPr>
              <w:t>’</w:t>
            </w:r>
            <w:r w:rsidRPr="00312569">
              <w:rPr>
                <w:sz w:val="22"/>
                <w:szCs w:val="22"/>
              </w:rPr>
              <w:t>*</w:t>
            </w:r>
            <w:r w:rsidRPr="00B12CEC">
              <w:rPr>
                <w:b/>
                <w:bCs/>
                <w:sz w:val="22"/>
                <w:szCs w:val="22"/>
              </w:rPr>
              <w:t>ICUFrac</w:t>
            </w:r>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r w:rsidRPr="00312569">
              <w:rPr>
                <w:sz w:val="22"/>
                <w:szCs w:val="22"/>
              </w:rPr>
              <w:t>EconomicStriction     =  1/k[0]</w:t>
            </w:r>
          </w:p>
          <w:p w14:paraId="61BA6D1C" w14:textId="35CF9CEF" w:rsidR="00312569" w:rsidRPr="00312569" w:rsidRDefault="00312569" w:rsidP="00312569">
            <w:pPr>
              <w:rPr>
                <w:sz w:val="22"/>
                <w:szCs w:val="22"/>
              </w:rPr>
            </w:pPr>
            <w:r w:rsidRPr="00312569">
              <w:rPr>
                <w:sz w:val="22"/>
                <w:szCs w:val="22"/>
              </w:rPr>
              <w:t>EconomicRetention     =  1/k[1]</w:t>
            </w:r>
          </w:p>
          <w:p w14:paraId="47F8B113" w14:textId="1778AE5C" w:rsidR="00312569" w:rsidRPr="00312569" w:rsidRDefault="00312569" w:rsidP="00312569">
            <w:pPr>
              <w:rPr>
                <w:sz w:val="22"/>
                <w:szCs w:val="22"/>
              </w:rPr>
            </w:pPr>
            <w:r w:rsidRPr="00312569">
              <w:rPr>
                <w:sz w:val="22"/>
                <w:szCs w:val="22"/>
              </w:rPr>
              <w:t>EconomyRelaxation     =  1/k[2]</w:t>
            </w:r>
          </w:p>
          <w:p w14:paraId="4D86287E" w14:textId="1F0DD6BE" w:rsidR="000805D4" w:rsidRDefault="00312569" w:rsidP="00312569">
            <w:pPr>
              <w:rPr>
                <w:sz w:val="22"/>
                <w:szCs w:val="22"/>
              </w:rPr>
            </w:pPr>
            <w:r w:rsidRPr="00312569">
              <w:rPr>
                <w:sz w:val="22"/>
                <w:szCs w:val="22"/>
              </w:rPr>
              <w:t>EconomicCostOfCaution =  k[3]</w:t>
            </w:r>
          </w:p>
        </w:tc>
      </w:tr>
    </w:tbl>
    <w:p w14:paraId="39B6722B" w14:textId="77777777" w:rsidR="000805D4" w:rsidRPr="00E838A3" w:rsidRDefault="000805D4">
      <w:pPr>
        <w:rPr>
          <w:sz w:val="22"/>
          <w:szCs w:val="22"/>
        </w:rPr>
      </w:pPr>
    </w:p>
    <w:p w14:paraId="7ECA664E" w14:textId="6A988BE4" w:rsidR="00E838A3" w:rsidRDefault="00B12CEC" w:rsidP="00021AD8">
      <w:pPr>
        <w:jc w:val="both"/>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ICUFrac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415F6A65" w14:textId="77777777" w:rsidR="00E838A3" w:rsidRDefault="00E838A3"/>
    <w:p w14:paraId="6EFABBB4" w14:textId="4CB35364" w:rsidR="00545522" w:rsidRDefault="00DB0C24">
      <w:r w:rsidRPr="00DB0C24">
        <w:rPr>
          <w:noProof/>
        </w:rPr>
        <w:lastRenderedPageBreak/>
        <w:drawing>
          <wp:inline distT="0" distB="0" distL="0" distR="0" wp14:anchorId="49431600" wp14:editId="2DAFCF60">
            <wp:extent cx="5727700" cy="530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304790"/>
                    </a:xfrm>
                    <a:prstGeom prst="rect">
                      <a:avLst/>
                    </a:prstGeom>
                  </pic:spPr>
                </pic:pic>
              </a:graphicData>
            </a:graphic>
          </wp:inline>
        </w:drawing>
      </w:r>
      <w:r w:rsidRPr="00DB0C24">
        <w:t xml:space="preserve"> </w:t>
      </w:r>
      <w:r w:rsidR="00545522">
        <w:br w:type="page"/>
      </w:r>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05F71EF9"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3E2F76F4"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w:t>
      </w:r>
      <w:proofErr w:type="spellStart"/>
      <w:r w:rsidR="001663E6">
        <w:rPr>
          <w:sz w:val="22"/>
          <w:szCs w:val="22"/>
        </w:rPr>
        <w:t>pwlf</w:t>
      </w:r>
      <w:proofErr w:type="spellEnd"/>
      <w:r w:rsidR="001663E6">
        <w:rPr>
          <w:sz w:val="22"/>
          <w:szCs w:val="22"/>
        </w:rPr>
        <w:t xml:space="preserve"> </w:t>
      </w:r>
      <w:r w:rsidR="001663E6">
        <w:rPr>
          <w:sz w:val="22"/>
          <w:szCs w:val="22"/>
        </w:rPr>
        <w:fldChar w:fldCharType="begin"/>
      </w:r>
      <w:r w:rsidR="00D918BF">
        <w:rPr>
          <w:sz w:val="22"/>
          <w:szCs w:val="22"/>
        </w:rPr>
        <w:instrText xml:space="preserve"> ADDIN EN.CITE &lt;EndNote&gt;&lt;Cite&gt;&lt;Author&gt;Jekel&lt;/Author&gt;&lt;Year&gt;2019&lt;/Year&gt;&lt;RecNum&gt;27&lt;/RecNum&gt;&lt;DisplayText&gt;[38]&lt;/DisplayText&gt;&lt;record&gt;&lt;rec-number&gt;27&lt;/rec-number&gt;&lt;foreign-keys&gt;&lt;key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D918BF">
        <w:rPr>
          <w:noProof/>
          <w:sz w:val="22"/>
          <w:szCs w:val="22"/>
        </w:rPr>
        <w:t>[38]</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 xml:space="preserve">The four rows, as in Fig. 3, show the separate variations of the response with each of three caution parameters about reference values (0.2, 21, 0.3): </w:t>
      </w:r>
      <w:proofErr w:type="spellStart"/>
      <w:r w:rsidR="00492D0E">
        <w:rPr>
          <w:sz w:val="22"/>
          <w:szCs w:val="22"/>
        </w:rPr>
        <w:t>CautionFrac</w:t>
      </w:r>
      <w:proofErr w:type="spellEnd"/>
      <w:r w:rsidR="00492D0E">
        <w:rPr>
          <w:sz w:val="22"/>
          <w:szCs w:val="22"/>
        </w:rPr>
        <w:t>=c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w:t>
      </w:r>
      <w:proofErr w:type="spellStart"/>
      <w:r w:rsidR="00AA705A">
        <w:rPr>
          <w:rFonts w:eastAsiaTheme="minorEastAsia"/>
          <w:sz w:val="22"/>
          <w:szCs w:val="22"/>
        </w:rPr>
        <w:t>cautionable</w:t>
      </w:r>
      <w:proofErr w:type="spellEnd"/>
      <w:r w:rsidR="00AA705A">
        <w:rPr>
          <w:rFonts w:eastAsiaTheme="minorEastAsia"/>
          <w:sz w:val="22"/>
          <w:szCs w:val="22"/>
        </w:rPr>
        <w:t xml:space="preserve"> but </w:t>
      </w:r>
      <w:proofErr w:type="spellStart"/>
      <w:r w:rsidR="00AA705A">
        <w:rPr>
          <w:rFonts w:eastAsiaTheme="minorEastAsia"/>
          <w:sz w:val="22"/>
          <w:szCs w:val="22"/>
        </w:rPr>
        <w:t>uncautioned</w:t>
      </w:r>
      <w:proofErr w:type="spellEnd"/>
      <w:r w:rsidR="00AA705A">
        <w:rPr>
          <w:rFonts w:eastAsiaTheme="minorEastAsia"/>
          <w:sz w:val="22"/>
          <w:szCs w:val="22"/>
        </w:rPr>
        <w:t xml:space="preserve">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02B91808" w14:textId="77777777" w:rsidR="00656A28" w:rsidRPr="00656A28" w:rsidRDefault="0011114A" w:rsidP="00656A28">
      <w:pPr>
        <w:pStyle w:val="EndNoteBibliography"/>
        <w:rPr>
          <w:noProof/>
        </w:rPr>
      </w:pPr>
      <w:r>
        <w:fldChar w:fldCharType="begin"/>
      </w:r>
      <w:r>
        <w:instrText xml:space="preserve"> ADDIN EN.REFLIST </w:instrText>
      </w:r>
      <w:r>
        <w:fldChar w:fldCharType="separate"/>
      </w:r>
      <w:r w:rsidR="00656A28" w:rsidRPr="00656A28">
        <w:rPr>
          <w:noProof/>
        </w:rPr>
        <w:t>1.</w:t>
      </w:r>
      <w:r w:rsidR="00656A28" w:rsidRPr="00656A28">
        <w:rPr>
          <w:noProof/>
        </w:rPr>
        <w:tab/>
        <w:t>Kermack, W.O., McKendrick, A.G., Walker, G.T.: A contribution to the mathematical theory of epidemics. Proceedings of the Royal Society of London. Series A, Containing Papers of a Mathematical and Physical Character 115,</w:t>
      </w:r>
      <w:r w:rsidR="00656A28" w:rsidRPr="00656A28">
        <w:rPr>
          <w:b/>
          <w:noProof/>
        </w:rPr>
        <w:t xml:space="preserve"> </w:t>
      </w:r>
      <w:r w:rsidR="00656A28" w:rsidRPr="00656A28">
        <w:rPr>
          <w:noProof/>
        </w:rPr>
        <w:t>700-721 (1927)</w:t>
      </w:r>
    </w:p>
    <w:p w14:paraId="535CE6CA" w14:textId="77777777" w:rsidR="00656A28" w:rsidRPr="00656A28" w:rsidRDefault="00656A28" w:rsidP="00656A28">
      <w:pPr>
        <w:pStyle w:val="EndNoteBibliography"/>
        <w:rPr>
          <w:noProof/>
        </w:rPr>
      </w:pPr>
      <w:r w:rsidRPr="00656A28">
        <w:rPr>
          <w:noProof/>
        </w:rPr>
        <w:t>2.</w:t>
      </w:r>
      <w:r w:rsidRPr="00656A28">
        <w:rPr>
          <w:noProof/>
        </w:rPr>
        <w:tab/>
        <w:t>Anderson, R.M., Anderson, B., May, R.M.: Infectious Diseases of Humans: Dynamics and Control. Oxford University Press, Oxford, UK (1992)</w:t>
      </w:r>
    </w:p>
    <w:p w14:paraId="05BBE280" w14:textId="77777777" w:rsidR="00656A28" w:rsidRPr="00656A28" w:rsidRDefault="00656A28" w:rsidP="00656A28">
      <w:pPr>
        <w:pStyle w:val="EndNoteBibliography"/>
        <w:rPr>
          <w:noProof/>
        </w:rPr>
      </w:pPr>
      <w:r w:rsidRPr="00656A28">
        <w:rPr>
          <w:noProof/>
        </w:rPr>
        <w:t>3.</w:t>
      </w:r>
      <w:r w:rsidRPr="00656A28">
        <w:rPr>
          <w:noProof/>
        </w:rPr>
        <w:tab/>
        <w:t>Anderson, R., May, R.: Directly transmitted infections diseases: control by vaccination. Science 215,</w:t>
      </w:r>
      <w:r w:rsidRPr="00656A28">
        <w:rPr>
          <w:b/>
          <w:noProof/>
        </w:rPr>
        <w:t xml:space="preserve"> </w:t>
      </w:r>
      <w:r w:rsidRPr="00656A28">
        <w:rPr>
          <w:noProof/>
        </w:rPr>
        <w:t>1053-1060 (1982)</w:t>
      </w:r>
    </w:p>
    <w:p w14:paraId="055C7D1C" w14:textId="77777777" w:rsidR="00656A28" w:rsidRPr="00656A28" w:rsidRDefault="00656A28" w:rsidP="00656A28">
      <w:pPr>
        <w:pStyle w:val="EndNoteBibliography"/>
        <w:rPr>
          <w:noProof/>
        </w:rPr>
      </w:pPr>
      <w:r w:rsidRPr="00656A28">
        <w:rPr>
          <w:noProof/>
        </w:rPr>
        <w:t>4.</w:t>
      </w:r>
      <w:r w:rsidRPr="00656A28">
        <w:rPr>
          <w:noProof/>
        </w:rPr>
        <w:tab/>
        <w:t>Hethcote, H.W.: The Mathematics of Infectious Diseases. SIAM Rev. 42,</w:t>
      </w:r>
      <w:r w:rsidRPr="00656A28">
        <w:rPr>
          <w:b/>
          <w:noProof/>
        </w:rPr>
        <w:t xml:space="preserve"> </w:t>
      </w:r>
      <w:r w:rsidRPr="00656A28">
        <w:rPr>
          <w:noProof/>
        </w:rPr>
        <w:t>599–653 (2000)</w:t>
      </w:r>
    </w:p>
    <w:p w14:paraId="350998DB" w14:textId="77777777" w:rsidR="00656A28" w:rsidRPr="00656A28" w:rsidRDefault="00656A28" w:rsidP="00656A28">
      <w:pPr>
        <w:pStyle w:val="EndNoteBibliography"/>
        <w:rPr>
          <w:noProof/>
        </w:rPr>
      </w:pPr>
      <w:r w:rsidRPr="00656A28">
        <w:rPr>
          <w:noProof/>
        </w:rPr>
        <w:t>5.</w:t>
      </w:r>
      <w:r w:rsidRPr="00656A28">
        <w:rPr>
          <w:noProof/>
        </w:rPr>
        <w:tab/>
        <w:t>Wu, Z., McGoogan, J.M.: Characteristics of and Important Lessons from the Coronavirus Disease 2019 (COVID-19) Outbreak in China: Summary of a Report of 72 314 Cases from the Chinese Center for Disease Control and Prevention. . JAMA 323,</w:t>
      </w:r>
      <w:r w:rsidRPr="00656A28">
        <w:rPr>
          <w:b/>
          <w:noProof/>
        </w:rPr>
        <w:t xml:space="preserve"> </w:t>
      </w:r>
      <w:r w:rsidRPr="00656A28">
        <w:rPr>
          <w:noProof/>
        </w:rPr>
        <w:t>1239–1242 (2020)</w:t>
      </w:r>
    </w:p>
    <w:p w14:paraId="2336351D" w14:textId="77777777" w:rsidR="00656A28" w:rsidRPr="00656A28" w:rsidRDefault="00656A28" w:rsidP="00656A28">
      <w:pPr>
        <w:pStyle w:val="EndNoteBibliography"/>
        <w:rPr>
          <w:noProof/>
        </w:rPr>
      </w:pPr>
      <w:r w:rsidRPr="00656A28">
        <w:rPr>
          <w:noProof/>
        </w:rPr>
        <w:t>6.</w:t>
      </w:r>
      <w:r w:rsidRPr="00656A28">
        <w:rPr>
          <w:noProof/>
        </w:rPr>
        <w:tab/>
        <w:t>Lin, Q., Zhao, S., Gao, D., Lou, Y., Yang, S., Musa, S.S., Wang, M.H., Cai, Y., Wang, W., Yang, L., He, D.: A conceptual model for the coronavirus disease 2019 (COVID-19) outbreak in Wuhan, China with individual reaction and governmental action. Int. J. Infect. Dis. 93,</w:t>
      </w:r>
      <w:r w:rsidRPr="00656A28">
        <w:rPr>
          <w:b/>
          <w:noProof/>
        </w:rPr>
        <w:t xml:space="preserve"> </w:t>
      </w:r>
      <w:r w:rsidRPr="00656A28">
        <w:rPr>
          <w:noProof/>
        </w:rPr>
        <w:t>211-216 (2020)</w:t>
      </w:r>
    </w:p>
    <w:p w14:paraId="0E87BA0E" w14:textId="77777777" w:rsidR="00656A28" w:rsidRPr="00656A28" w:rsidRDefault="00656A28" w:rsidP="00656A28">
      <w:pPr>
        <w:pStyle w:val="EndNoteBibliography"/>
        <w:rPr>
          <w:noProof/>
        </w:rPr>
      </w:pPr>
      <w:r w:rsidRPr="00656A28">
        <w:rPr>
          <w:noProof/>
        </w:rPr>
        <w:t>7.</w:t>
      </w:r>
      <w:r w:rsidRPr="00656A28">
        <w:rPr>
          <w:noProof/>
        </w:rPr>
        <w:tab/>
        <w:t>Giordano, G., Blanchini, F., Bruno, R., Colaneri, P., Di Filippo, A., Di Matteo, A., Colaneri, M.: Modelling the COVID-19 epidemic and implementation of population-wide interventions in Italy. Nature Medicine (2020)</w:t>
      </w:r>
    </w:p>
    <w:p w14:paraId="6D0F9865" w14:textId="77777777" w:rsidR="00656A28" w:rsidRPr="00656A28" w:rsidRDefault="00656A28" w:rsidP="00656A28">
      <w:pPr>
        <w:pStyle w:val="EndNoteBibliography"/>
        <w:rPr>
          <w:noProof/>
        </w:rPr>
      </w:pPr>
      <w:r w:rsidRPr="00656A28">
        <w:rPr>
          <w:noProof/>
        </w:rPr>
        <w:t>8.</w:t>
      </w:r>
      <w:r w:rsidRPr="00656A28">
        <w:rPr>
          <w:noProof/>
        </w:rPr>
        <w:tab/>
        <w:t>Gumel, A.B., Ruan, S., Day, T., Watmough, J., Brauer, F., van den Driessche, P., Gabrielson, D., Bowman, C., Alexander, M.E., Ardal, S., Wu, J., Sahai, B.M.: Modelling strategies for controlling SARS outbreaks. Proc Biol Sci 271,</w:t>
      </w:r>
      <w:r w:rsidRPr="00656A28">
        <w:rPr>
          <w:b/>
          <w:noProof/>
        </w:rPr>
        <w:t xml:space="preserve"> </w:t>
      </w:r>
      <w:r w:rsidRPr="00656A28">
        <w:rPr>
          <w:noProof/>
        </w:rPr>
        <w:t>2223-2232 (2004)</w:t>
      </w:r>
    </w:p>
    <w:p w14:paraId="6D3E9CC1" w14:textId="77777777" w:rsidR="00656A28" w:rsidRPr="00656A28" w:rsidRDefault="00656A28" w:rsidP="00656A28">
      <w:pPr>
        <w:pStyle w:val="EndNoteBibliography"/>
        <w:rPr>
          <w:noProof/>
        </w:rPr>
      </w:pPr>
      <w:r w:rsidRPr="00656A28">
        <w:rPr>
          <w:noProof/>
        </w:rPr>
        <w:t>9.</w:t>
      </w:r>
      <w:r w:rsidRPr="00656A28">
        <w:rPr>
          <w:noProof/>
        </w:rPr>
        <w:tab/>
        <w:t>Klepac, P., Kucharski, A.J., Conlan, A.J., Kissler, S., Tang, M., Fry, H., Gog, J.R.: Contacts in context: large-scale setting-specific social mixing matrices from the BBC Pandemic project. medRxiv (2020)</w:t>
      </w:r>
    </w:p>
    <w:p w14:paraId="7E080770" w14:textId="77777777" w:rsidR="00656A28" w:rsidRPr="00656A28" w:rsidRDefault="00656A28" w:rsidP="00656A28">
      <w:pPr>
        <w:pStyle w:val="EndNoteBibliography"/>
        <w:rPr>
          <w:noProof/>
        </w:rPr>
      </w:pPr>
      <w:r w:rsidRPr="00656A28">
        <w:rPr>
          <w:noProof/>
        </w:rPr>
        <w:t>10.</w:t>
      </w:r>
      <w:r w:rsidRPr="00656A28">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656A28">
        <w:rPr>
          <w:b/>
          <w:noProof/>
        </w:rPr>
        <w:t xml:space="preserve"> </w:t>
      </w:r>
      <w:r w:rsidRPr="00656A28">
        <w:rPr>
          <w:noProof/>
        </w:rPr>
        <w:t>e261-e270 (2020)</w:t>
      </w:r>
    </w:p>
    <w:p w14:paraId="33532CBB" w14:textId="77777777" w:rsidR="00656A28" w:rsidRPr="00656A28" w:rsidRDefault="00656A28" w:rsidP="00656A28">
      <w:pPr>
        <w:pStyle w:val="EndNoteBibliography"/>
        <w:rPr>
          <w:noProof/>
        </w:rPr>
      </w:pPr>
      <w:r w:rsidRPr="00656A28">
        <w:rPr>
          <w:noProof/>
        </w:rPr>
        <w:t>11.</w:t>
      </w:r>
      <w:r w:rsidRPr="00656A28">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656A28">
        <w:rPr>
          <w:b/>
          <w:noProof/>
        </w:rPr>
        <w:t xml:space="preserve"> </w:t>
      </w:r>
      <w:r w:rsidRPr="00656A28">
        <w:rPr>
          <w:noProof/>
        </w:rPr>
        <w:t>e488-e496 (2020)</w:t>
      </w:r>
    </w:p>
    <w:p w14:paraId="052B39A4" w14:textId="77777777" w:rsidR="00656A28" w:rsidRPr="00656A28" w:rsidRDefault="00656A28" w:rsidP="00656A28">
      <w:pPr>
        <w:pStyle w:val="EndNoteBibliography"/>
        <w:rPr>
          <w:noProof/>
        </w:rPr>
      </w:pPr>
      <w:r w:rsidRPr="00656A28">
        <w:rPr>
          <w:noProof/>
        </w:rPr>
        <w:t>12.</w:t>
      </w:r>
      <w:r w:rsidRPr="00656A28">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656A28">
        <w:rPr>
          <w:b/>
          <w:noProof/>
        </w:rPr>
        <w:t xml:space="preserve"> </w:t>
      </w:r>
      <w:r w:rsidRPr="00656A28">
        <w:rPr>
          <w:noProof/>
        </w:rPr>
        <w:t>553-558 (2020)</w:t>
      </w:r>
    </w:p>
    <w:p w14:paraId="3695303F" w14:textId="77777777" w:rsidR="00656A28" w:rsidRPr="00656A28" w:rsidRDefault="00656A28" w:rsidP="00656A28">
      <w:pPr>
        <w:pStyle w:val="EndNoteBibliography"/>
        <w:rPr>
          <w:noProof/>
        </w:rPr>
      </w:pPr>
      <w:r w:rsidRPr="00656A28">
        <w:rPr>
          <w:noProof/>
        </w:rPr>
        <w:lastRenderedPageBreak/>
        <w:t>13.</w:t>
      </w:r>
      <w:r w:rsidRPr="00656A28">
        <w:rPr>
          <w:noProof/>
        </w:rPr>
        <w:tab/>
        <w:t>Angulo, J., Yu, H.-L., Langousis, A., Kolovos, A., Wang, J., Madrid, A.E., Christakos, G.: Spatiotemporal Infectious Disease Modeling: A BME-SIR Approach. PLOS ONE 8,</w:t>
      </w:r>
      <w:r w:rsidRPr="00656A28">
        <w:rPr>
          <w:b/>
          <w:noProof/>
        </w:rPr>
        <w:t xml:space="preserve"> </w:t>
      </w:r>
      <w:r w:rsidRPr="00656A28">
        <w:rPr>
          <w:noProof/>
        </w:rPr>
        <w:t>e72168 (2013)</w:t>
      </w:r>
    </w:p>
    <w:p w14:paraId="0E43CEFD" w14:textId="77777777" w:rsidR="00656A28" w:rsidRPr="00656A28" w:rsidRDefault="00656A28" w:rsidP="00656A28">
      <w:pPr>
        <w:pStyle w:val="EndNoteBibliography"/>
        <w:rPr>
          <w:noProof/>
        </w:rPr>
      </w:pPr>
      <w:r w:rsidRPr="00656A28">
        <w:rPr>
          <w:noProof/>
        </w:rPr>
        <w:t>14.</w:t>
      </w:r>
      <w:r w:rsidRPr="00656A28">
        <w:rPr>
          <w:noProof/>
        </w:rPr>
        <w:tab/>
        <w:t>Keeling, M.J.: The effects of local spatial structure on epidemiological invasions. Proc Biol Sci 266,</w:t>
      </w:r>
      <w:r w:rsidRPr="00656A28">
        <w:rPr>
          <w:b/>
          <w:noProof/>
        </w:rPr>
        <w:t xml:space="preserve"> </w:t>
      </w:r>
      <w:r w:rsidRPr="00656A28">
        <w:rPr>
          <w:noProof/>
        </w:rPr>
        <w:t>859-867 (1999)</w:t>
      </w:r>
    </w:p>
    <w:p w14:paraId="29D2C4B8" w14:textId="77777777" w:rsidR="00656A28" w:rsidRPr="00656A28" w:rsidRDefault="00656A28" w:rsidP="00656A28">
      <w:pPr>
        <w:pStyle w:val="EndNoteBibliography"/>
        <w:rPr>
          <w:noProof/>
        </w:rPr>
      </w:pPr>
      <w:r w:rsidRPr="00656A28">
        <w:rPr>
          <w:noProof/>
        </w:rPr>
        <w:t>15.</w:t>
      </w:r>
      <w:r w:rsidRPr="00656A28">
        <w:rPr>
          <w:noProof/>
        </w:rPr>
        <w:tab/>
        <w:t>Danon, L., Brooks-Pollock, E., Bailey, M., Keeling, M.J.: A spatial model of CoVID-19 transmission in England and Wales: early spread and peak timing. medRxiv 2020.2002.2012.20022566 (2020)</w:t>
      </w:r>
    </w:p>
    <w:p w14:paraId="3FD0ACC6" w14:textId="77777777" w:rsidR="00656A28" w:rsidRPr="00656A28" w:rsidRDefault="00656A28" w:rsidP="00656A28">
      <w:pPr>
        <w:pStyle w:val="EndNoteBibliography"/>
        <w:rPr>
          <w:noProof/>
        </w:rPr>
      </w:pPr>
      <w:r w:rsidRPr="00656A28">
        <w:rPr>
          <w:noProof/>
        </w:rPr>
        <w:t>16.</w:t>
      </w:r>
      <w:r w:rsidRPr="00656A28">
        <w:rPr>
          <w:noProof/>
        </w:rPr>
        <w:tab/>
        <w:t>Epstein, J.M., Parker, J., Cummings, D., Hammond, R.A.: Coupled Contagion Dynamics of Fear and Disease: Mathematical and Computational Explorations. PLOS ONE 3,</w:t>
      </w:r>
      <w:r w:rsidRPr="00656A28">
        <w:rPr>
          <w:b/>
          <w:noProof/>
        </w:rPr>
        <w:t xml:space="preserve"> </w:t>
      </w:r>
      <w:r w:rsidRPr="00656A28">
        <w:rPr>
          <w:noProof/>
        </w:rPr>
        <w:t>e3955 (2008)</w:t>
      </w:r>
    </w:p>
    <w:p w14:paraId="4963FAC3" w14:textId="77777777" w:rsidR="00656A28" w:rsidRPr="00656A28" w:rsidRDefault="00656A28" w:rsidP="00656A28">
      <w:pPr>
        <w:pStyle w:val="EndNoteBibliography"/>
        <w:rPr>
          <w:noProof/>
        </w:rPr>
      </w:pPr>
      <w:r w:rsidRPr="00656A28">
        <w:rPr>
          <w:noProof/>
        </w:rPr>
        <w:t>17.</w:t>
      </w:r>
      <w:r w:rsidRPr="00656A28">
        <w:rPr>
          <w:noProof/>
        </w:rPr>
        <w:tab/>
        <w:t>Ziff, A.L., Ziff, R.M.: Fractal kinetics of COVID-19 pandemic. medRxiv (2020)</w:t>
      </w:r>
    </w:p>
    <w:p w14:paraId="2C2CE465" w14:textId="77777777" w:rsidR="00656A28" w:rsidRPr="00656A28" w:rsidRDefault="00656A28" w:rsidP="00656A28">
      <w:pPr>
        <w:pStyle w:val="EndNoteBibliography"/>
        <w:rPr>
          <w:noProof/>
        </w:rPr>
      </w:pPr>
      <w:r w:rsidRPr="00656A28">
        <w:rPr>
          <w:noProof/>
        </w:rPr>
        <w:t>18.</w:t>
      </w:r>
      <w:r w:rsidRPr="00656A28">
        <w:rPr>
          <w:noProof/>
        </w:rPr>
        <w:tab/>
        <w:t>Simoes, J.M.: Spatial Epidemic Modelling in Social Networks. AIP Conference Proceedings 776,</w:t>
      </w:r>
      <w:r w:rsidRPr="00656A28">
        <w:rPr>
          <w:b/>
          <w:noProof/>
        </w:rPr>
        <w:t xml:space="preserve"> </w:t>
      </w:r>
      <w:r w:rsidRPr="00656A28">
        <w:rPr>
          <w:noProof/>
        </w:rPr>
        <w:t>287-297 (2005)</w:t>
      </w:r>
    </w:p>
    <w:p w14:paraId="332D22EA" w14:textId="77777777" w:rsidR="00656A28" w:rsidRPr="00656A28" w:rsidRDefault="00656A28" w:rsidP="00656A28">
      <w:pPr>
        <w:pStyle w:val="EndNoteBibliography"/>
        <w:rPr>
          <w:noProof/>
        </w:rPr>
      </w:pPr>
      <w:r w:rsidRPr="00656A28">
        <w:rPr>
          <w:noProof/>
        </w:rPr>
        <w:t>19.</w:t>
      </w:r>
      <w:r w:rsidRPr="00656A28">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656A28">
        <w:rPr>
          <w:b/>
          <w:noProof/>
        </w:rPr>
        <w:t xml:space="preserve"> </w:t>
      </w:r>
      <w:r w:rsidRPr="00656A28">
        <w:rPr>
          <w:noProof/>
        </w:rPr>
        <w:t>041102 (2020)</w:t>
      </w:r>
    </w:p>
    <w:p w14:paraId="19848387" w14:textId="77777777" w:rsidR="00656A28" w:rsidRPr="00656A28" w:rsidRDefault="00656A28" w:rsidP="00656A28">
      <w:pPr>
        <w:pStyle w:val="EndNoteBibliography"/>
        <w:rPr>
          <w:noProof/>
        </w:rPr>
      </w:pPr>
      <w:r w:rsidRPr="00656A28">
        <w:rPr>
          <w:noProof/>
        </w:rPr>
        <w:t>20.</w:t>
      </w:r>
      <w:r w:rsidRPr="00656A28">
        <w:rPr>
          <w:noProof/>
        </w:rPr>
        <w:tab/>
        <w:t>Hunter, E., Mac Namee, B., Kelleher, J.D.: A Taxonomy for Agent-Based Models in Human Infectious Disease Epidemiology. Journal of Artificial Societies and Social Simulation 20,</w:t>
      </w:r>
      <w:r w:rsidRPr="00656A28">
        <w:rPr>
          <w:b/>
          <w:noProof/>
        </w:rPr>
        <w:t xml:space="preserve"> </w:t>
      </w:r>
      <w:r w:rsidRPr="00656A28">
        <w:rPr>
          <w:noProof/>
        </w:rPr>
        <w:t>2 (2017)</w:t>
      </w:r>
    </w:p>
    <w:p w14:paraId="535DB58A" w14:textId="77777777" w:rsidR="00656A28" w:rsidRPr="00656A28" w:rsidRDefault="00656A28" w:rsidP="00656A28">
      <w:pPr>
        <w:pStyle w:val="EndNoteBibliography"/>
        <w:rPr>
          <w:noProof/>
        </w:rPr>
      </w:pPr>
      <w:r w:rsidRPr="00656A28">
        <w:rPr>
          <w:noProof/>
        </w:rPr>
        <w:t>21.</w:t>
      </w:r>
      <w:r w:rsidRPr="00656A28">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656A28">
        <w:rPr>
          <w:b/>
          <w:noProof/>
        </w:rPr>
        <w:t xml:space="preserve"> </w:t>
      </w:r>
      <w:r w:rsidRPr="00656A28">
        <w:rPr>
          <w:noProof/>
        </w:rPr>
        <w:t>395 (2020)</w:t>
      </w:r>
    </w:p>
    <w:p w14:paraId="1FE31B84" w14:textId="77777777" w:rsidR="00656A28" w:rsidRPr="00656A28" w:rsidRDefault="00656A28" w:rsidP="00656A28">
      <w:pPr>
        <w:pStyle w:val="EndNoteBibliography"/>
        <w:rPr>
          <w:noProof/>
        </w:rPr>
      </w:pPr>
      <w:r w:rsidRPr="00656A28">
        <w:rPr>
          <w:noProof/>
        </w:rPr>
        <w:t>22.</w:t>
      </w:r>
      <w:r w:rsidRPr="00656A28">
        <w:rPr>
          <w:noProof/>
        </w:rPr>
        <w:tab/>
        <w:t>Wang, C.J., Ng, C.Y., Brook, R.H.: Response to COVID-19 in Taiwan: Big Data Analytics, New Technology, and Proactive Testing. JAMA 323,</w:t>
      </w:r>
      <w:r w:rsidRPr="00656A28">
        <w:rPr>
          <w:b/>
          <w:noProof/>
        </w:rPr>
        <w:t xml:space="preserve"> </w:t>
      </w:r>
      <w:r w:rsidRPr="00656A28">
        <w:rPr>
          <w:noProof/>
        </w:rPr>
        <w:t>1341-1342 (2020)</w:t>
      </w:r>
    </w:p>
    <w:p w14:paraId="09B521AF" w14:textId="77777777" w:rsidR="00656A28" w:rsidRPr="00656A28" w:rsidRDefault="00656A28" w:rsidP="00656A28">
      <w:pPr>
        <w:pStyle w:val="EndNoteBibliography"/>
        <w:rPr>
          <w:noProof/>
        </w:rPr>
      </w:pPr>
      <w:r w:rsidRPr="00656A28">
        <w:rPr>
          <w:noProof/>
        </w:rPr>
        <w:t>23.</w:t>
      </w:r>
      <w:r w:rsidRPr="00656A28">
        <w:rPr>
          <w:noProof/>
        </w:rPr>
        <w:tab/>
        <w:t>Zhou, C., Su, F., Pei, T., Zhang, A., Du, Y., Luo, B., Cao, Z., Wang, J., Yuan, W., Zhu, Y., Song, C., Chen, J., Xu, J., Li, F., Ma, T., Jiang, L., Yan, F., Yi, J., Hu, Y., Liao, Y., Xiao, H.: COVID-19: Challenges to GIS with Big Data. Geography and Sustainability 1,</w:t>
      </w:r>
      <w:r w:rsidRPr="00656A28">
        <w:rPr>
          <w:b/>
          <w:noProof/>
        </w:rPr>
        <w:t xml:space="preserve"> </w:t>
      </w:r>
      <w:r w:rsidRPr="00656A28">
        <w:rPr>
          <w:noProof/>
        </w:rPr>
        <w:t>77-87 (2020)</w:t>
      </w:r>
    </w:p>
    <w:p w14:paraId="57B85524" w14:textId="77777777" w:rsidR="00656A28" w:rsidRPr="00656A28" w:rsidRDefault="00656A28" w:rsidP="00656A28">
      <w:pPr>
        <w:pStyle w:val="EndNoteBibliography"/>
        <w:rPr>
          <w:noProof/>
        </w:rPr>
      </w:pPr>
      <w:r w:rsidRPr="00656A28">
        <w:rPr>
          <w:noProof/>
        </w:rPr>
        <w:t>24.</w:t>
      </w:r>
      <w:r w:rsidRPr="00656A28">
        <w:rPr>
          <w:noProof/>
        </w:rPr>
        <w:tab/>
        <w:t>Chowell, G., Sattenspiel, L., Bansal, S., Viboud, C.: Mathematical models to characterize early epidemic growth: A review. Phys Life Rev 18,</w:t>
      </w:r>
      <w:r w:rsidRPr="00656A28">
        <w:rPr>
          <w:b/>
          <w:noProof/>
        </w:rPr>
        <w:t xml:space="preserve"> </w:t>
      </w:r>
      <w:r w:rsidRPr="00656A28">
        <w:rPr>
          <w:noProof/>
        </w:rPr>
        <w:t>66-97 (2016)</w:t>
      </w:r>
    </w:p>
    <w:p w14:paraId="59A1DDA9" w14:textId="77777777" w:rsidR="00656A28" w:rsidRPr="00656A28" w:rsidRDefault="00656A28" w:rsidP="00656A28">
      <w:pPr>
        <w:pStyle w:val="EndNoteBibliography"/>
        <w:rPr>
          <w:noProof/>
        </w:rPr>
      </w:pPr>
      <w:r w:rsidRPr="00656A28">
        <w:rPr>
          <w:noProof/>
        </w:rPr>
        <w:t>25.</w:t>
      </w:r>
      <w:r w:rsidRPr="00656A28">
        <w:rPr>
          <w:noProof/>
        </w:rPr>
        <w:tab/>
        <w:t>Okell, L.C., Verity, R., Watson, O.J., Mishra, S., Walker, P., Whittaker, C., Katzourakis, A., Donnelly, C.A., Riley, S., Ghani, A.C.: Have deaths from COVID-19 in Europe plateaued due to herd immunity? Lancet (London, England) (2020)</w:t>
      </w:r>
    </w:p>
    <w:p w14:paraId="1FEDCC43" w14:textId="77777777" w:rsidR="00656A28" w:rsidRPr="00656A28" w:rsidRDefault="00656A28" w:rsidP="00656A28">
      <w:pPr>
        <w:pStyle w:val="EndNoteBibliography"/>
        <w:rPr>
          <w:noProof/>
        </w:rPr>
      </w:pPr>
      <w:r w:rsidRPr="00656A28">
        <w:rPr>
          <w:noProof/>
        </w:rPr>
        <w:t>26.</w:t>
      </w:r>
      <w:r w:rsidRPr="00656A28">
        <w:rPr>
          <w:noProof/>
        </w:rPr>
        <w:tab/>
        <w:t>Bruinen de Bruin, Y., Lequarre, A.-S., McCourt, J., Clevestig, P., Pigazzani, F., Zare Jeddi, M., Colosio, C., Goulart, M.: Initial impacts of global risk mitigation measures taken during the combatting of the COVID-19 pandemic. Safety Science 128,</w:t>
      </w:r>
      <w:r w:rsidRPr="00656A28">
        <w:rPr>
          <w:b/>
          <w:noProof/>
        </w:rPr>
        <w:t xml:space="preserve"> </w:t>
      </w:r>
      <w:r w:rsidRPr="00656A28">
        <w:rPr>
          <w:noProof/>
        </w:rPr>
        <w:t>104773 (2020)</w:t>
      </w:r>
    </w:p>
    <w:p w14:paraId="0385E95A" w14:textId="77777777" w:rsidR="00656A28" w:rsidRPr="00656A28" w:rsidRDefault="00656A28" w:rsidP="00656A28">
      <w:pPr>
        <w:pStyle w:val="EndNoteBibliography"/>
        <w:rPr>
          <w:noProof/>
        </w:rPr>
      </w:pPr>
      <w:r w:rsidRPr="00656A28">
        <w:rPr>
          <w:noProof/>
        </w:rPr>
        <w:t>27.</w:t>
      </w:r>
      <w:r w:rsidRPr="00656A28">
        <w:rPr>
          <w:noProof/>
        </w:rPr>
        <w:tab/>
        <w:t>Johnston, M.D., Pell, B.: A Dynamical Framework for Modeling Fear of Infection and Frustration with Social Distancing in COVID-19 Spread. arXiv preprint arXiv:2008.06023 (2020)</w:t>
      </w:r>
    </w:p>
    <w:p w14:paraId="4E4321B4" w14:textId="77777777" w:rsidR="00656A28" w:rsidRPr="00656A28" w:rsidRDefault="00656A28" w:rsidP="00656A28">
      <w:pPr>
        <w:pStyle w:val="EndNoteBibliography"/>
        <w:rPr>
          <w:noProof/>
        </w:rPr>
      </w:pPr>
      <w:r w:rsidRPr="00656A28">
        <w:rPr>
          <w:noProof/>
        </w:rPr>
        <w:t>28.</w:t>
      </w:r>
      <w:r w:rsidRPr="00656A28">
        <w:rPr>
          <w:noProof/>
        </w:rPr>
        <w:tab/>
        <w:t>Ghosh, I.: Modeling the effects of prosocial awareness on COVID-19 dynamics: A case study on Colombia. arXiv preprint arXiv:2008.09109 (2020)</w:t>
      </w:r>
    </w:p>
    <w:p w14:paraId="5D4AFD10" w14:textId="77777777" w:rsidR="00656A28" w:rsidRPr="00656A28" w:rsidRDefault="00656A28" w:rsidP="00656A28">
      <w:pPr>
        <w:pStyle w:val="EndNoteBibliography"/>
        <w:rPr>
          <w:noProof/>
        </w:rPr>
      </w:pPr>
      <w:r w:rsidRPr="00656A28">
        <w:rPr>
          <w:noProof/>
        </w:rPr>
        <w:t>29.</w:t>
      </w:r>
      <w:r w:rsidRPr="00656A28">
        <w:rPr>
          <w:noProof/>
        </w:rPr>
        <w:tab/>
        <w:t>Perra, N., Balcan, D., Gonçalves, B., Vespignani, A.: Towards a characterization of behavior-disease models. PloS one 6,</w:t>
      </w:r>
      <w:r w:rsidRPr="00656A28">
        <w:rPr>
          <w:b/>
          <w:noProof/>
        </w:rPr>
        <w:t xml:space="preserve"> </w:t>
      </w:r>
      <w:r w:rsidRPr="00656A28">
        <w:rPr>
          <w:noProof/>
        </w:rPr>
        <w:t>e23084 (2011)</w:t>
      </w:r>
    </w:p>
    <w:p w14:paraId="380EC9D0" w14:textId="77777777" w:rsidR="00656A28" w:rsidRPr="00656A28" w:rsidRDefault="00656A28" w:rsidP="00656A28">
      <w:pPr>
        <w:pStyle w:val="EndNoteBibliography"/>
        <w:rPr>
          <w:noProof/>
        </w:rPr>
      </w:pPr>
      <w:r w:rsidRPr="00656A28">
        <w:rPr>
          <w:noProof/>
        </w:rPr>
        <w:t>30.</w:t>
      </w:r>
      <w:r w:rsidRPr="00656A28">
        <w:rPr>
          <w:noProof/>
        </w:rPr>
        <w:tab/>
        <w:t xml:space="preserve">Fenichel, E.P., Castillo-Chavez, C., Ceddia, M.G., Chowell, G., Parra, P.A.G., Hickling, G.J., Holloway, G., Horan, R., Morin, B., Perrings, C.: Adaptive human behavior in </w:t>
      </w:r>
      <w:r w:rsidRPr="00656A28">
        <w:rPr>
          <w:noProof/>
        </w:rPr>
        <w:lastRenderedPageBreak/>
        <w:t>epidemiological models. Proceedings of the National Academy of Sciences 108,</w:t>
      </w:r>
      <w:r w:rsidRPr="00656A28">
        <w:rPr>
          <w:b/>
          <w:noProof/>
        </w:rPr>
        <w:t xml:space="preserve"> </w:t>
      </w:r>
      <w:r w:rsidRPr="00656A28">
        <w:rPr>
          <w:noProof/>
        </w:rPr>
        <w:t>6306-6311 (2011)</w:t>
      </w:r>
    </w:p>
    <w:p w14:paraId="65B99B88" w14:textId="77777777" w:rsidR="00656A28" w:rsidRPr="00656A28" w:rsidRDefault="00656A28" w:rsidP="00656A28">
      <w:pPr>
        <w:pStyle w:val="EndNoteBibliography"/>
        <w:rPr>
          <w:noProof/>
        </w:rPr>
      </w:pPr>
      <w:r w:rsidRPr="00656A28">
        <w:rPr>
          <w:noProof/>
        </w:rPr>
        <w:t>31.</w:t>
      </w:r>
      <w:r w:rsidRPr="00656A28">
        <w:rPr>
          <w:noProof/>
        </w:rPr>
        <w:tab/>
        <w:t>Manfredi, P., D'Onofrio, A.: Modeling the interplay between human behavior and the spread of infectious diseases. Springer Science &amp; Business Media (2013)</w:t>
      </w:r>
    </w:p>
    <w:p w14:paraId="085E3D0D" w14:textId="77777777" w:rsidR="00656A28" w:rsidRPr="00656A28" w:rsidRDefault="00656A28" w:rsidP="00656A28">
      <w:pPr>
        <w:pStyle w:val="EndNoteBibliography"/>
        <w:rPr>
          <w:noProof/>
        </w:rPr>
      </w:pPr>
      <w:r w:rsidRPr="00656A28">
        <w:rPr>
          <w:noProof/>
        </w:rPr>
        <w:t>32.</w:t>
      </w:r>
      <w:r w:rsidRPr="00656A28">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6A95FA2B" w14:textId="77777777" w:rsidR="00656A28" w:rsidRPr="00656A28" w:rsidRDefault="00656A28" w:rsidP="00656A28">
      <w:pPr>
        <w:pStyle w:val="EndNoteBibliography"/>
        <w:rPr>
          <w:noProof/>
        </w:rPr>
      </w:pPr>
      <w:r w:rsidRPr="00656A28">
        <w:rPr>
          <w:noProof/>
        </w:rPr>
        <w:t>33.</w:t>
      </w:r>
      <w:r w:rsidRPr="00656A28">
        <w:rPr>
          <w:noProof/>
        </w:rPr>
        <w:tab/>
        <w:t>Yin, J., Redovich, J.: Kinetic Modeling of Virus Growth in Cells. Microbiology and Molecular Biology Reviews 82,</w:t>
      </w:r>
      <w:r w:rsidRPr="00656A28">
        <w:rPr>
          <w:b/>
          <w:noProof/>
        </w:rPr>
        <w:t xml:space="preserve"> </w:t>
      </w:r>
      <w:r w:rsidRPr="00656A28">
        <w:rPr>
          <w:noProof/>
        </w:rPr>
        <w:t>e00066-00017 (2018)</w:t>
      </w:r>
    </w:p>
    <w:p w14:paraId="405649DB" w14:textId="77777777" w:rsidR="00656A28" w:rsidRPr="00656A28" w:rsidRDefault="00656A28" w:rsidP="00656A28">
      <w:pPr>
        <w:pStyle w:val="EndNoteBibliography"/>
        <w:rPr>
          <w:noProof/>
        </w:rPr>
      </w:pPr>
      <w:r w:rsidRPr="00656A28">
        <w:rPr>
          <w:noProof/>
        </w:rPr>
        <w:t>34.</w:t>
      </w:r>
      <w:r w:rsidRPr="00656A28">
        <w:rPr>
          <w:noProof/>
        </w:rPr>
        <w:tab/>
        <w:t>Biebricher, C.K., Eigen, M., Gardiner, W.C.: Kinetics of ribonucleic acid replication. Biochemistry 22,</w:t>
      </w:r>
      <w:r w:rsidRPr="00656A28">
        <w:rPr>
          <w:b/>
          <w:noProof/>
        </w:rPr>
        <w:t xml:space="preserve"> </w:t>
      </w:r>
      <w:r w:rsidRPr="00656A28">
        <w:rPr>
          <w:noProof/>
        </w:rPr>
        <w:t>2544-2559 (1983)</w:t>
      </w:r>
    </w:p>
    <w:p w14:paraId="497AEB53" w14:textId="77777777" w:rsidR="00656A28" w:rsidRPr="00656A28" w:rsidRDefault="00656A28" w:rsidP="00656A28">
      <w:pPr>
        <w:pStyle w:val="EndNoteBibliography"/>
        <w:rPr>
          <w:noProof/>
        </w:rPr>
      </w:pPr>
      <w:r w:rsidRPr="00656A28">
        <w:rPr>
          <w:noProof/>
        </w:rPr>
        <w:t>35.</w:t>
      </w:r>
      <w:r w:rsidRPr="00656A28">
        <w:rPr>
          <w:noProof/>
        </w:rPr>
        <w:tab/>
        <w:t>Richard Eiser, J., Bostrom, A., Burton, I., Johnston, D.M., McClure, J., Paton, D., van der Pligt, J., White, M.P.: Risk interpretation and action: A conceptual framework for responses to natural hazards. International Journal of Disaster Risk Reduction 1,</w:t>
      </w:r>
      <w:r w:rsidRPr="00656A28">
        <w:rPr>
          <w:b/>
          <w:noProof/>
        </w:rPr>
        <w:t xml:space="preserve"> </w:t>
      </w:r>
      <w:r w:rsidRPr="00656A28">
        <w:rPr>
          <w:noProof/>
        </w:rPr>
        <w:t>5-16 (2012)</w:t>
      </w:r>
    </w:p>
    <w:p w14:paraId="7B11803E" w14:textId="77777777" w:rsidR="00656A28" w:rsidRPr="00656A28" w:rsidRDefault="00656A28" w:rsidP="00656A28">
      <w:pPr>
        <w:pStyle w:val="EndNoteBibliography"/>
        <w:rPr>
          <w:noProof/>
        </w:rPr>
      </w:pPr>
      <w:r w:rsidRPr="00656A28">
        <w:rPr>
          <w:noProof/>
        </w:rPr>
        <w:t>36.</w:t>
      </w:r>
      <w:r w:rsidRPr="00656A28">
        <w:rPr>
          <w:noProof/>
        </w:rPr>
        <w:tab/>
        <w:t>Tye, E., Finnie, T.J.R., Hall, I., Leach, S.: PyGOM - A Python Package for Simplifying Modelling with Systems of Ordinary Differential Equations. ArXiv abs/1803.06934,</w:t>
      </w:r>
      <w:r w:rsidRPr="00656A28">
        <w:rPr>
          <w:b/>
          <w:noProof/>
        </w:rPr>
        <w:t xml:space="preserve"> </w:t>
      </w:r>
      <w:r w:rsidRPr="00656A28">
        <w:rPr>
          <w:noProof/>
        </w:rPr>
        <w:t>(2018)</w:t>
      </w:r>
    </w:p>
    <w:p w14:paraId="71FD90BD" w14:textId="4011EB3D" w:rsidR="00656A28" w:rsidRPr="00656A28" w:rsidRDefault="00656A28" w:rsidP="00656A28">
      <w:pPr>
        <w:pStyle w:val="EndNoteBibliography"/>
        <w:rPr>
          <w:noProof/>
        </w:rPr>
      </w:pPr>
      <w:r w:rsidRPr="00656A28">
        <w:rPr>
          <w:noProof/>
        </w:rPr>
        <w:t>37.</w:t>
      </w:r>
      <w:r w:rsidRPr="00656A28">
        <w:rPr>
          <w:noProof/>
        </w:rPr>
        <w:tab/>
        <w:t xml:space="preserve">Hill, A., Levy, M., Xie, S., Sheen, S., Shinnick, J., Gheorghe, A., Rehmann, C.: Modeling COVID-19 spread vs healthcare capacity, 2020., Planning as Inference in Epidemiological Models.  Available from: </w:t>
      </w:r>
      <w:hyperlink r:id="rId53" w:history="1">
        <w:r w:rsidRPr="00656A28">
          <w:rPr>
            <w:rStyle w:val="Hyperlink"/>
            <w:noProof/>
          </w:rPr>
          <w:t>https://www.researchgate.net/publication/340295625_Planning_as_Inference_in_Epidemiological_Models</w:t>
        </w:r>
      </w:hyperlink>
      <w:r w:rsidRPr="00656A28">
        <w:rPr>
          <w:noProof/>
        </w:rPr>
        <w:t>. (2020) doi:</w:t>
      </w:r>
    </w:p>
    <w:p w14:paraId="2B08F559" w14:textId="6B0447A7" w:rsidR="00656A28" w:rsidRPr="00656A28" w:rsidRDefault="00656A28" w:rsidP="00656A28">
      <w:pPr>
        <w:pStyle w:val="EndNoteBibliography"/>
        <w:rPr>
          <w:noProof/>
        </w:rPr>
      </w:pPr>
      <w:r w:rsidRPr="00656A28">
        <w:rPr>
          <w:noProof/>
        </w:rPr>
        <w:t>38.</w:t>
      </w:r>
      <w:r w:rsidRPr="00656A28">
        <w:rPr>
          <w:noProof/>
        </w:rPr>
        <w:tab/>
      </w:r>
      <w:hyperlink r:id="rId54" w:history="1">
        <w:r w:rsidRPr="00656A28">
          <w:rPr>
            <w:rStyle w:val="Hyperlink"/>
            <w:noProof/>
          </w:rPr>
          <w:t>https://github.com/cjekel/piecewise_linear_fit_py</w:t>
        </w:r>
      </w:hyperlink>
    </w:p>
    <w:p w14:paraId="797B7548" w14:textId="3B0E34B6" w:rsidR="00A41CB4" w:rsidRDefault="0011114A">
      <w:r>
        <w:fldChar w:fldCharType="end"/>
      </w:r>
    </w:p>
    <w:sectPr w:rsidR="00A41CB4" w:rsidSect="00205CEC">
      <w:footerReference w:type="even" r:id="rId55"/>
      <w:footerReference w:type="default" r:id="rId56"/>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5" w:author="Norman Packard" w:date="2020-10-08T23:47:00Z" w:initials="NP">
    <w:p w14:paraId="2E6D2341" w14:textId="77777777" w:rsidR="00656A28" w:rsidRDefault="00656A28">
      <w:pPr>
        <w:pStyle w:val="CommentText"/>
      </w:pPr>
      <w:r>
        <w:rPr>
          <w:rStyle w:val="CommentReference"/>
        </w:rPr>
        <w:annotationRef/>
      </w:r>
      <w:r>
        <w:t>I think this paragraph is breaking the flow.  I think the flow should go:</w:t>
      </w:r>
    </w:p>
    <w:p w14:paraId="724595B6" w14:textId="0C1AA017" w:rsidR="00656A28" w:rsidRDefault="00656A28" w:rsidP="00656A28">
      <w:pPr>
        <w:pStyle w:val="CommentText"/>
        <w:numPr>
          <w:ilvl w:val="0"/>
          <w:numId w:val="1"/>
        </w:numPr>
      </w:pPr>
      <w:r>
        <w:t xml:space="preserve"> Note major features of the observed dynamics</w:t>
      </w:r>
      <w:r w:rsidR="00CF2600">
        <w:t xml:space="preserve"> that need to be captured:</w:t>
      </w:r>
    </w:p>
    <w:p w14:paraId="05D1409E" w14:textId="77777777" w:rsidR="00656A28" w:rsidRDefault="00656A28" w:rsidP="00656A28">
      <w:pPr>
        <w:pStyle w:val="CommentText"/>
        <w:numPr>
          <w:ilvl w:val="1"/>
          <w:numId w:val="1"/>
        </w:numPr>
      </w:pPr>
      <w:r>
        <w:t xml:space="preserve"> Non-herd immunity</w:t>
      </w:r>
    </w:p>
    <w:p w14:paraId="18CC78CF" w14:textId="77777777" w:rsidR="00656A28" w:rsidRDefault="00656A28" w:rsidP="00656A28">
      <w:pPr>
        <w:pStyle w:val="CommentText"/>
        <w:numPr>
          <w:ilvl w:val="1"/>
          <w:numId w:val="1"/>
        </w:numPr>
      </w:pPr>
      <w:r>
        <w:t xml:space="preserve">  Long linear growth regions</w:t>
      </w:r>
    </w:p>
    <w:p w14:paraId="66430263" w14:textId="77777777" w:rsidR="00CF2600" w:rsidRDefault="00CF2600" w:rsidP="00CF2600">
      <w:pPr>
        <w:pStyle w:val="CommentText"/>
        <w:numPr>
          <w:ilvl w:val="1"/>
          <w:numId w:val="1"/>
        </w:numPr>
      </w:pPr>
      <w:r>
        <w:t xml:space="preserve">  Other features discovered in the data</w:t>
      </w:r>
    </w:p>
    <w:p w14:paraId="1FB579EA" w14:textId="77777777" w:rsidR="00CF2600" w:rsidRDefault="00CF2600" w:rsidP="00CF2600">
      <w:pPr>
        <w:pStyle w:val="CommentText"/>
        <w:numPr>
          <w:ilvl w:val="2"/>
          <w:numId w:val="1"/>
        </w:numPr>
      </w:pPr>
      <w:r>
        <w:t>Motivate FPCA projections, clustering, show the consensus clustering</w:t>
      </w:r>
    </w:p>
    <w:p w14:paraId="3C30AA43" w14:textId="77777777" w:rsidR="00CF2600" w:rsidRDefault="00CF2600" w:rsidP="00CF2600">
      <w:pPr>
        <w:pStyle w:val="CommentText"/>
      </w:pPr>
      <w:r>
        <w:t>So, proposal:</w:t>
      </w:r>
    </w:p>
    <w:p w14:paraId="5E03C4F7" w14:textId="77777777" w:rsidR="00CF2600" w:rsidRDefault="00CF2600" w:rsidP="00CF2600">
      <w:pPr>
        <w:pStyle w:val="CommentText"/>
        <w:numPr>
          <w:ilvl w:val="0"/>
          <w:numId w:val="1"/>
        </w:numPr>
      </w:pPr>
      <w:r>
        <w:t xml:space="preserve"> Follow paragraph above (herd immunity discussion) with linearity discussion (partly in this paragraph, then also in next paragraph)</w:t>
      </w:r>
    </w:p>
    <w:p w14:paraId="1D8A0988" w14:textId="77777777" w:rsidR="00CF2600" w:rsidRDefault="00CF2600" w:rsidP="00CF2600">
      <w:pPr>
        <w:pStyle w:val="CommentText"/>
        <w:numPr>
          <w:ilvl w:val="0"/>
          <w:numId w:val="1"/>
        </w:numPr>
      </w:pPr>
      <w:r>
        <w:t xml:space="preserve"> Break out the FPCA / clustering discussion for a following paragraph.</w:t>
      </w:r>
    </w:p>
    <w:p w14:paraId="0EE84154" w14:textId="77777777" w:rsidR="00CF2600" w:rsidRDefault="00CF2600" w:rsidP="00CF2600">
      <w:pPr>
        <w:pStyle w:val="CommentText"/>
      </w:pPr>
      <w:r>
        <w:t>I would do this, but (</w:t>
      </w:r>
      <w:proofErr w:type="spellStart"/>
      <w:r>
        <w:t>i</w:t>
      </w:r>
      <w:proofErr w:type="spellEnd"/>
      <w:r>
        <w:t>) it is late, (ii) you might have other ideas…</w:t>
      </w:r>
    </w:p>
    <w:p w14:paraId="62CF2A91" w14:textId="77777777" w:rsidR="00CF2600" w:rsidRDefault="00CF2600" w:rsidP="00CF2600">
      <w:pPr>
        <w:pStyle w:val="CommentText"/>
      </w:pPr>
    </w:p>
    <w:p w14:paraId="60FED42C" w14:textId="27029E71" w:rsidR="00CF2600" w:rsidRDefault="00CF2600" w:rsidP="00CF2600">
      <w:pPr>
        <w:pStyle w:val="CommentText"/>
      </w:pPr>
      <w:r>
        <w:t>Then after the FPCA / clustering discussion and features it exposes, we move to model, fitting, etc.</w:t>
      </w:r>
    </w:p>
  </w:comment>
  <w:comment w:id="58" w:author="Norman Packard" w:date="2020-10-08T23:59:00Z" w:initials="NP">
    <w:p w14:paraId="42419AF1" w14:textId="58F6D207" w:rsidR="00CF2600" w:rsidRDefault="00CF2600">
      <w:pPr>
        <w:pStyle w:val="CommentText"/>
      </w:pPr>
      <w:r>
        <w:rPr>
          <w:rStyle w:val="CommentReference"/>
        </w:rPr>
        <w:annotationRef/>
      </w:r>
      <w:r>
        <w:t>Probably this figure (at least A-C) gets replaced by the consensus clustering picture?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FED42C" w15:done="0"/>
  <w15:commentEx w15:paraId="42419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A23A6" w16cex:dateUtc="2020-10-09T06:47:00Z"/>
  <w16cex:commentExtensible w16cex:durableId="232A2658" w16cex:dateUtc="2020-10-09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FED42C" w16cid:durableId="232A23A6"/>
  <w16cid:commentId w16cid:paraId="42419AF1" w16cid:durableId="232A26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77E54B" w14:textId="77777777" w:rsidR="00F321A7" w:rsidRDefault="00F321A7" w:rsidP="00205CEC">
      <w:r>
        <w:separator/>
      </w:r>
    </w:p>
  </w:endnote>
  <w:endnote w:type="continuationSeparator" w:id="0">
    <w:p w14:paraId="7251DDF9" w14:textId="77777777" w:rsidR="00F321A7" w:rsidRDefault="00F321A7" w:rsidP="00205CEC">
      <w:r>
        <w:continuationSeparator/>
      </w:r>
    </w:p>
  </w:endnote>
  <w:endnote w:type="continuationNotice" w:id="1">
    <w:p w14:paraId="0AD0ADBB" w14:textId="77777777" w:rsidR="00F321A7" w:rsidRDefault="00F321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3B3411" w:rsidRDefault="003B3411"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3B3411" w:rsidRDefault="003B3411"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3B3411" w:rsidRDefault="003B3411"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3B3411" w:rsidRDefault="003B3411"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09EF6E" w14:textId="77777777" w:rsidR="00F321A7" w:rsidRDefault="00F321A7" w:rsidP="00205CEC">
      <w:r>
        <w:separator/>
      </w:r>
    </w:p>
  </w:footnote>
  <w:footnote w:type="continuationSeparator" w:id="0">
    <w:p w14:paraId="18BC661F" w14:textId="77777777" w:rsidR="00F321A7" w:rsidRDefault="00F321A7" w:rsidP="00205CEC">
      <w:r>
        <w:continuationSeparator/>
      </w:r>
    </w:p>
  </w:footnote>
  <w:footnote w:type="continuationNotice" w:id="1">
    <w:p w14:paraId="20C03256" w14:textId="77777777" w:rsidR="00F321A7" w:rsidRDefault="00F321A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4"/>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31&lt;/item&gt;&lt;item&gt;32&lt;/item&gt;&lt;item&gt;35&lt;/item&gt;&lt;item&gt;36&lt;/item&gt;&lt;item&gt;38&lt;/item&gt;&lt;item&gt;39&lt;/item&gt;&lt;/record-ids&gt;&lt;/item&gt;&lt;/Libraries&gt;"/>
  </w:docVars>
  <w:rsids>
    <w:rsidRoot w:val="0014064D"/>
    <w:rsid w:val="0000227E"/>
    <w:rsid w:val="00002DF1"/>
    <w:rsid w:val="00004F16"/>
    <w:rsid w:val="00006C70"/>
    <w:rsid w:val="00021AD8"/>
    <w:rsid w:val="00025309"/>
    <w:rsid w:val="000362AC"/>
    <w:rsid w:val="0004656E"/>
    <w:rsid w:val="0004675E"/>
    <w:rsid w:val="00052373"/>
    <w:rsid w:val="000702F7"/>
    <w:rsid w:val="000708E9"/>
    <w:rsid w:val="00072537"/>
    <w:rsid w:val="00077136"/>
    <w:rsid w:val="000805D4"/>
    <w:rsid w:val="00081ED4"/>
    <w:rsid w:val="00096B6B"/>
    <w:rsid w:val="000A24CA"/>
    <w:rsid w:val="000A5341"/>
    <w:rsid w:val="000A5FD6"/>
    <w:rsid w:val="000D50B2"/>
    <w:rsid w:val="000D7C0D"/>
    <w:rsid w:val="000E2A92"/>
    <w:rsid w:val="001003C1"/>
    <w:rsid w:val="00101D01"/>
    <w:rsid w:val="0010500C"/>
    <w:rsid w:val="00111098"/>
    <w:rsid w:val="0011114A"/>
    <w:rsid w:val="00123A08"/>
    <w:rsid w:val="00130C34"/>
    <w:rsid w:val="00134AA5"/>
    <w:rsid w:val="0014064D"/>
    <w:rsid w:val="00141EC7"/>
    <w:rsid w:val="001508F4"/>
    <w:rsid w:val="001663E6"/>
    <w:rsid w:val="00172775"/>
    <w:rsid w:val="00183653"/>
    <w:rsid w:val="001932BB"/>
    <w:rsid w:val="001A458D"/>
    <w:rsid w:val="001A4D37"/>
    <w:rsid w:val="001B4B3B"/>
    <w:rsid w:val="001C0372"/>
    <w:rsid w:val="001C653A"/>
    <w:rsid w:val="001C76B6"/>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50AAA"/>
    <w:rsid w:val="00254972"/>
    <w:rsid w:val="002633A9"/>
    <w:rsid w:val="00275BBB"/>
    <w:rsid w:val="0027686B"/>
    <w:rsid w:val="002B1595"/>
    <w:rsid w:val="002C669F"/>
    <w:rsid w:val="002D26F6"/>
    <w:rsid w:val="002E169A"/>
    <w:rsid w:val="002E25F7"/>
    <w:rsid w:val="002E6E35"/>
    <w:rsid w:val="00312569"/>
    <w:rsid w:val="00313967"/>
    <w:rsid w:val="00316F9C"/>
    <w:rsid w:val="003475CB"/>
    <w:rsid w:val="003679E9"/>
    <w:rsid w:val="00386D10"/>
    <w:rsid w:val="003976D4"/>
    <w:rsid w:val="003B3411"/>
    <w:rsid w:val="003B726D"/>
    <w:rsid w:val="003E6B6A"/>
    <w:rsid w:val="003E6BA5"/>
    <w:rsid w:val="003F5B17"/>
    <w:rsid w:val="00403B49"/>
    <w:rsid w:val="00406BA4"/>
    <w:rsid w:val="00407D1B"/>
    <w:rsid w:val="004117B2"/>
    <w:rsid w:val="004200C1"/>
    <w:rsid w:val="004360EA"/>
    <w:rsid w:val="00445305"/>
    <w:rsid w:val="004707EC"/>
    <w:rsid w:val="00492D0E"/>
    <w:rsid w:val="004A07DA"/>
    <w:rsid w:val="004A18DA"/>
    <w:rsid w:val="004C58E1"/>
    <w:rsid w:val="004C7DAA"/>
    <w:rsid w:val="004E273D"/>
    <w:rsid w:val="004E60D3"/>
    <w:rsid w:val="00517FA0"/>
    <w:rsid w:val="00523A82"/>
    <w:rsid w:val="005339B0"/>
    <w:rsid w:val="0054135A"/>
    <w:rsid w:val="00545522"/>
    <w:rsid w:val="0057313C"/>
    <w:rsid w:val="00580A50"/>
    <w:rsid w:val="00582E88"/>
    <w:rsid w:val="00585534"/>
    <w:rsid w:val="00591EE7"/>
    <w:rsid w:val="005A248A"/>
    <w:rsid w:val="005C179C"/>
    <w:rsid w:val="005C3992"/>
    <w:rsid w:val="005D258F"/>
    <w:rsid w:val="005E07EF"/>
    <w:rsid w:val="005F0145"/>
    <w:rsid w:val="005F3B46"/>
    <w:rsid w:val="005F7E90"/>
    <w:rsid w:val="00600F90"/>
    <w:rsid w:val="00615B64"/>
    <w:rsid w:val="00622360"/>
    <w:rsid w:val="006465EE"/>
    <w:rsid w:val="00656A28"/>
    <w:rsid w:val="00671EB8"/>
    <w:rsid w:val="006836A1"/>
    <w:rsid w:val="006978B2"/>
    <w:rsid w:val="006A1118"/>
    <w:rsid w:val="006B0AED"/>
    <w:rsid w:val="006B2018"/>
    <w:rsid w:val="006B7A29"/>
    <w:rsid w:val="006E17CC"/>
    <w:rsid w:val="006F0953"/>
    <w:rsid w:val="006F28FA"/>
    <w:rsid w:val="0070512D"/>
    <w:rsid w:val="00707395"/>
    <w:rsid w:val="007238FC"/>
    <w:rsid w:val="007379AA"/>
    <w:rsid w:val="00760B56"/>
    <w:rsid w:val="00770D6E"/>
    <w:rsid w:val="00777D93"/>
    <w:rsid w:val="00781A18"/>
    <w:rsid w:val="00783CA3"/>
    <w:rsid w:val="00785D57"/>
    <w:rsid w:val="00787E3D"/>
    <w:rsid w:val="007B048D"/>
    <w:rsid w:val="007B17AF"/>
    <w:rsid w:val="007B596B"/>
    <w:rsid w:val="007B63DA"/>
    <w:rsid w:val="007C0877"/>
    <w:rsid w:val="007D1E71"/>
    <w:rsid w:val="007E73A9"/>
    <w:rsid w:val="008015F4"/>
    <w:rsid w:val="00831BED"/>
    <w:rsid w:val="00836B82"/>
    <w:rsid w:val="00837C60"/>
    <w:rsid w:val="00843679"/>
    <w:rsid w:val="00870360"/>
    <w:rsid w:val="008928AF"/>
    <w:rsid w:val="008945B5"/>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E0090"/>
    <w:rsid w:val="00AE2502"/>
    <w:rsid w:val="00AE4C8A"/>
    <w:rsid w:val="00B05583"/>
    <w:rsid w:val="00B07D82"/>
    <w:rsid w:val="00B12CEC"/>
    <w:rsid w:val="00B15680"/>
    <w:rsid w:val="00B16E3E"/>
    <w:rsid w:val="00B2575D"/>
    <w:rsid w:val="00B776D8"/>
    <w:rsid w:val="00B81293"/>
    <w:rsid w:val="00B9464A"/>
    <w:rsid w:val="00BA2B13"/>
    <w:rsid w:val="00BA3A52"/>
    <w:rsid w:val="00BC531D"/>
    <w:rsid w:val="00C04966"/>
    <w:rsid w:val="00C12F27"/>
    <w:rsid w:val="00C27C51"/>
    <w:rsid w:val="00C35442"/>
    <w:rsid w:val="00C35EF1"/>
    <w:rsid w:val="00C45510"/>
    <w:rsid w:val="00C80F92"/>
    <w:rsid w:val="00C81F24"/>
    <w:rsid w:val="00C86CE6"/>
    <w:rsid w:val="00CA24E5"/>
    <w:rsid w:val="00CA3B20"/>
    <w:rsid w:val="00CA6E4C"/>
    <w:rsid w:val="00CB4CC3"/>
    <w:rsid w:val="00CC1644"/>
    <w:rsid w:val="00CD04BD"/>
    <w:rsid w:val="00CD16AA"/>
    <w:rsid w:val="00CD3420"/>
    <w:rsid w:val="00CE0ECA"/>
    <w:rsid w:val="00CE1077"/>
    <w:rsid w:val="00CE45E7"/>
    <w:rsid w:val="00CE5B67"/>
    <w:rsid w:val="00CE6D85"/>
    <w:rsid w:val="00CF1226"/>
    <w:rsid w:val="00CF2600"/>
    <w:rsid w:val="00CF546D"/>
    <w:rsid w:val="00D30CA0"/>
    <w:rsid w:val="00D37222"/>
    <w:rsid w:val="00D50025"/>
    <w:rsid w:val="00D509E0"/>
    <w:rsid w:val="00D53CC1"/>
    <w:rsid w:val="00D5526F"/>
    <w:rsid w:val="00D57DEA"/>
    <w:rsid w:val="00D726B6"/>
    <w:rsid w:val="00D767D6"/>
    <w:rsid w:val="00D815EE"/>
    <w:rsid w:val="00D81B1A"/>
    <w:rsid w:val="00D827B2"/>
    <w:rsid w:val="00D918BF"/>
    <w:rsid w:val="00D91ED1"/>
    <w:rsid w:val="00D933A0"/>
    <w:rsid w:val="00D9479B"/>
    <w:rsid w:val="00DA1594"/>
    <w:rsid w:val="00DB0C24"/>
    <w:rsid w:val="00DD18D7"/>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838A3"/>
    <w:rsid w:val="00EC0319"/>
    <w:rsid w:val="00EC1907"/>
    <w:rsid w:val="00EE16A3"/>
    <w:rsid w:val="00EE5E34"/>
    <w:rsid w:val="00EE6A1A"/>
    <w:rsid w:val="00EF38A5"/>
    <w:rsid w:val="00F170E7"/>
    <w:rsid w:val="00F21393"/>
    <w:rsid w:val="00F2641B"/>
    <w:rsid w:val="00F321A7"/>
    <w:rsid w:val="00F3368C"/>
    <w:rsid w:val="00F420BE"/>
    <w:rsid w:val="00F51803"/>
    <w:rsid w:val="00F639C0"/>
    <w:rsid w:val="00F63C94"/>
    <w:rsid w:val="00F66BBC"/>
    <w:rsid w:val="00F736D6"/>
    <w:rsid w:val="00F95C6B"/>
    <w:rsid w:val="00FA269F"/>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tiff"/><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researchgate.net/publication/340295625_Planning_as_Inference_in_Epidemiological_Models"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hyperlink" Target="https://github.com/PublicHealthEngland/pyg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25</Pages>
  <Words>10592</Words>
  <Characters>60379</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70830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4</cp:revision>
  <dcterms:created xsi:type="dcterms:W3CDTF">2020-10-08T19:22:00Z</dcterms:created>
  <dcterms:modified xsi:type="dcterms:W3CDTF">2020-10-09T07:00:00Z</dcterms:modified>
</cp:coreProperties>
</file>