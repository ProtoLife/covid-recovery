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DC4FEC5" w14:textId="3435DC60" w:rsidR="00D767D6" w:rsidRPr="00D767D6" w:rsidRDefault="008D4DAF">
      <w:pPr>
        <w:rPr>
          <w:b/>
          <w:bCs/>
        </w:rPr>
      </w:pPr>
      <w:r>
        <w:rPr>
          <w:b/>
          <w:bCs/>
        </w:rPr>
        <w:t xml:space="preserve">Pandemics in the digital age: </w:t>
      </w:r>
      <w:r w:rsidR="00D767D6" w:rsidRPr="00D767D6">
        <w:rPr>
          <w:b/>
          <w:bCs/>
        </w:rPr>
        <w:t xml:space="preserve">Caution coupling </w:t>
      </w:r>
      <w:r w:rsidR="00836B82">
        <w:rPr>
          <w:b/>
          <w:bCs/>
        </w:rPr>
        <w:t>explains</w:t>
      </w:r>
      <w:r w:rsidR="00D767D6" w:rsidRPr="00D767D6">
        <w:rPr>
          <w:b/>
          <w:bCs/>
        </w:rPr>
        <w:t xml:space="preserve"> Covid-19 curves</w:t>
      </w:r>
      <w:r>
        <w:rPr>
          <w:b/>
          <w:bCs/>
        </w:rPr>
        <w:t xml:space="preserve"> simply</w:t>
      </w:r>
    </w:p>
    <w:p w14:paraId="295BF3D3" w14:textId="77777777" w:rsidR="00E777CF" w:rsidRDefault="00E777CF"/>
    <w:p w14:paraId="2E4B0553" w14:textId="7011D1C3" w:rsidR="00D767D6" w:rsidRDefault="00D767D6">
      <w:r>
        <w:t>John S. McCaskill</w:t>
      </w:r>
      <w:r w:rsidR="00E777CF" w:rsidRPr="00E777CF">
        <w:rPr>
          <w:vertAlign w:val="superscript"/>
        </w:rPr>
        <w:t>1,2</w:t>
      </w:r>
      <w:r w:rsidR="008C1006" w:rsidRPr="00E777CF">
        <w:rPr>
          <w:vertAlign w:val="superscript"/>
        </w:rPr>
        <w:t xml:space="preserve"> </w:t>
      </w:r>
      <w:r w:rsidR="008C1006">
        <w:t>and Norman H. Packard</w:t>
      </w:r>
      <w:r w:rsidR="00E777CF" w:rsidRPr="00E777CF">
        <w:rPr>
          <w:vertAlign w:val="superscript"/>
        </w:rPr>
        <w:t>1,2</w:t>
      </w:r>
    </w:p>
    <w:p w14:paraId="385D683D" w14:textId="77777777" w:rsidR="00E777CF" w:rsidRDefault="00E777CF"/>
    <w:p w14:paraId="4A3C4AAC" w14:textId="00532F1B" w:rsidR="00D767D6" w:rsidRDefault="00E777CF">
      <w:r w:rsidRPr="00E777CF">
        <w:rPr>
          <w:vertAlign w:val="superscript"/>
        </w:rPr>
        <w:t>1.</w:t>
      </w:r>
      <w:r>
        <w:t xml:space="preserve"> </w:t>
      </w:r>
      <w:r w:rsidR="00D767D6">
        <w:t>European Centre for Living Technology</w:t>
      </w:r>
      <w:r w:rsidR="00F95C6B">
        <w:t>, Venice, Italy</w:t>
      </w:r>
    </w:p>
    <w:p w14:paraId="0C8326F4" w14:textId="2B54C8E0" w:rsidR="002B1595" w:rsidRDefault="00E777CF">
      <w:r w:rsidRPr="00E777CF">
        <w:rPr>
          <w:vertAlign w:val="superscript"/>
        </w:rPr>
        <w:t>2.</w:t>
      </w:r>
      <w:r>
        <w:t xml:space="preserve"> </w:t>
      </w:r>
      <w:r w:rsidR="002B1595">
        <w:t>Chemelion Inc.</w:t>
      </w:r>
      <w:r w:rsidR="00F95C6B">
        <w:t>, San Francisco, USA</w:t>
      </w:r>
    </w:p>
    <w:p w14:paraId="309A5640" w14:textId="77777777" w:rsidR="00D767D6" w:rsidRDefault="00D767D6"/>
    <w:p w14:paraId="32FCAF32" w14:textId="2F272DED" w:rsidR="00052373" w:rsidRDefault="001932BB" w:rsidP="00EE6A1A">
      <w:pPr>
        <w:jc w:val="both"/>
      </w:pPr>
      <w:r>
        <w:t>The u</w:t>
      </w:r>
      <w:r w:rsidR="0014064D">
        <w:t xml:space="preserve">nderstanding of epidemics </w:t>
      </w:r>
      <w:r w:rsidR="00EF38A5">
        <w:t xml:space="preserve">and pandemics like Covid-1-Sars2 </w:t>
      </w:r>
      <w:r w:rsidR="0014064D">
        <w:t xml:space="preserve">through modelling </w:t>
      </w:r>
      <w:r w:rsidR="0000227E">
        <w:t>i</w:t>
      </w:r>
      <w:r w:rsidR="0014064D">
        <w:t xml:space="preserve">s </w:t>
      </w:r>
      <w:r w:rsidR="002C669F">
        <w:t>rooted in</w:t>
      </w:r>
      <w:r w:rsidR="0014064D">
        <w:t xml:space="preserve"> simplified </w:t>
      </w:r>
      <w:r w:rsidR="002B1595">
        <w:t xml:space="preserve">population </w:t>
      </w:r>
      <w:r w:rsidR="0014064D">
        <w:t xml:space="preserve">models such as the </w:t>
      </w:r>
      <w:r w:rsidR="00C27C51">
        <w:t xml:space="preserve">early </w:t>
      </w:r>
      <w:r w:rsidR="0014064D">
        <w:t>SIR</w:t>
      </w:r>
      <w:r w:rsidR="00F95C6B">
        <w:t xml:space="preserve"> </w:t>
      </w:r>
      <w:r w:rsidR="0014064D">
        <w:t>model</w:t>
      </w:r>
      <w:r w:rsidR="0011114A">
        <w:t xml:space="preserve"> </w:t>
      </w:r>
      <w:r w:rsidR="0011114A">
        <w:fldChar w:fldCharType="begin">
          <w:fldData xml:space="preserve">PEVuZE5vdGU+PENpdGU+PEF1dGhvcj5LZXJtYWNrPC9BdXRob3I+PFllYXI+MTkyNzwvWWVhcj48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</w:fldData>
        </w:fldChar>
      </w:r>
      <w:r w:rsidR="005D258F">
        <w:instrText xml:space="preserve"> ADDIN EN.CITE </w:instrText>
      </w:r>
      <w:r w:rsidR="005D258F">
        <w:fldChar w:fldCharType="begin">
          <w:fldData xml:space="preserve">PEVuZE5vdGU+PENpdGU+PEF1dGhvcj5LZXJtYWNrPC9BdXRob3I+PFllYXI+MTkyNzwvWWVhcj48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</w:fldData>
        </w:fldChar>
      </w:r>
      <w:r w:rsidR="005D258F">
        <w:instrText xml:space="preserve"> ADDIN EN.CITE.DATA </w:instrText>
      </w:r>
      <w:r w:rsidR="005D258F">
        <w:fldChar w:fldCharType="end"/>
      </w:r>
      <w:r w:rsidR="0011114A">
        <w:fldChar w:fldCharType="separate"/>
      </w:r>
      <w:r w:rsidR="0011114A">
        <w:rPr>
          <w:noProof/>
        </w:rPr>
        <w:t>[1, 2]</w:t>
      </w:r>
      <w:r w:rsidR="0011114A">
        <w:fldChar w:fldCharType="end"/>
      </w:r>
      <w:r w:rsidR="00580A50">
        <w:t xml:space="preserve"> (distinguishing </w:t>
      </w:r>
      <w:r w:rsidR="00C27C51">
        <w:t>S</w:t>
      </w:r>
      <w:r w:rsidR="00580A50">
        <w:t>usceptible</w:t>
      </w:r>
      <w:r w:rsidR="00F95C6B">
        <w:t xml:space="preserve">, </w:t>
      </w:r>
      <w:r w:rsidR="00C27C51">
        <w:t>I</w:t>
      </w:r>
      <w:r w:rsidR="00580A50">
        <w:t>nfective</w:t>
      </w:r>
      <w:r w:rsidR="00F95C6B">
        <w:t xml:space="preserve">, and </w:t>
      </w:r>
      <w:r w:rsidR="00C27C51">
        <w:t>R</w:t>
      </w:r>
      <w:r w:rsidR="00580A50">
        <w:t xml:space="preserve">ecovered </w:t>
      </w:r>
      <w:r w:rsidR="00C27C51">
        <w:t>individual</w:t>
      </w:r>
      <w:r w:rsidR="00580A50">
        <w:t xml:space="preserve">s) </w:t>
      </w:r>
      <w:r w:rsidR="0014064D">
        <w:t>and its extensions</w:t>
      </w:r>
      <w:r w:rsidR="00403B49">
        <w:t xml:space="preserve"> both </w:t>
      </w:r>
      <w:r w:rsidR="0014064D">
        <w:t xml:space="preserve">to </w:t>
      </w:r>
      <w:r>
        <w:t>more stage-</w:t>
      </w:r>
      <w:r w:rsidR="00403B49">
        <w:t xml:space="preserve"> and age-</w:t>
      </w:r>
      <w:r w:rsidR="0014064D">
        <w:t>differentiated models like SEIR</w:t>
      </w:r>
      <w:r w:rsidR="00F95C6B">
        <w:t xml:space="preserve"> </w:t>
      </w:r>
      <w:r w:rsidR="00081ED4">
        <w:fldChar w:fldCharType="begin">
          <w:fldData xml:space="preserve">PEVuZE5vdGU+PENpdGU+PEF1dGhvcj5BbmRlcnNvbjwvQXV0aG9yPjxZZWFyPjE5ODI8L1llYXI+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</w:fldData>
        </w:fldChar>
      </w:r>
      <w:r w:rsidR="00FC0501">
        <w:instrText xml:space="preserve"> ADDIN EN.CITE </w:instrText>
      </w:r>
      <w:r w:rsidR="00FC0501">
        <w:fldChar w:fldCharType="begin">
          <w:fldData xml:space="preserve">PEVuZE5vdGU+PENpdGU+PEF1dGhvcj5BbmRlcnNvbjwvQXV0aG9yPjxZZWFyPjE5ODI8L1llYXI+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</w:fldData>
        </w:fldChar>
      </w:r>
      <w:r w:rsidR="00FC0501">
        <w:instrText xml:space="preserve"> ADDIN EN.CITE.DATA </w:instrText>
      </w:r>
      <w:r w:rsidR="00FC0501">
        <w:fldChar w:fldCharType="end"/>
      </w:r>
      <w:r w:rsidR="00081ED4">
        <w:fldChar w:fldCharType="separate"/>
      </w:r>
      <w:r w:rsidR="00FC0501">
        <w:rPr>
          <w:noProof/>
        </w:rPr>
        <w:t>[3-6]</w:t>
      </w:r>
      <w:r w:rsidR="00081ED4">
        <w:fldChar w:fldCharType="end"/>
      </w:r>
      <w:r w:rsidR="00403B49">
        <w:t xml:space="preserve">, </w:t>
      </w:r>
      <w:r w:rsidR="0014064D">
        <w:t>SIDARTHE</w:t>
      </w:r>
      <w:r w:rsidR="0011114A">
        <w:t xml:space="preserve"> </w:t>
      </w:r>
      <w:r w:rsidR="0011114A">
        <w:fldChar w:fldCharType="begin">
          <w:fldData xml:space="preserve">PEVuZE5vdGU+PENpdGU+PEF1dGhvcj5HaW9yZGFubzwvQXV0aG9yPjxZZWFyPjIwMjA8L1llYXI+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</w:fldData>
        </w:fldChar>
      </w:r>
      <w:r w:rsidR="00FC0501">
        <w:instrText xml:space="preserve"> ADDIN EN.CITE </w:instrText>
      </w:r>
      <w:r w:rsidR="00FC0501">
        <w:fldChar w:fldCharType="begin">
          <w:fldData xml:space="preserve">PEVuZE5vdGU+PENpdGU+PEF1dGhvcj5HaW9yZGFubzwvQXV0aG9yPjxZZWFyPjIwMjA8L1llYXI+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</w:fldData>
        </w:fldChar>
      </w:r>
      <w:r w:rsidR="00FC0501">
        <w:instrText xml:space="preserve"> ADDIN EN.CITE.DATA </w:instrText>
      </w:r>
      <w:r w:rsidR="00FC0501">
        <w:fldChar w:fldCharType="end"/>
      </w:r>
      <w:r w:rsidR="0011114A">
        <w:fldChar w:fldCharType="separate"/>
      </w:r>
      <w:r w:rsidR="00FC0501">
        <w:rPr>
          <w:noProof/>
        </w:rPr>
        <w:t>[7, 8]</w:t>
      </w:r>
      <w:r w:rsidR="0011114A">
        <w:fldChar w:fldCharType="end"/>
      </w:r>
      <w:r w:rsidR="00403B49">
        <w:t xml:space="preserve"> and </w:t>
      </w:r>
      <w:r w:rsidR="00E617A3">
        <w:t>social mixing</w:t>
      </w:r>
      <w:r>
        <w:t xml:space="preserve"> models</w:t>
      </w:r>
      <w:r w:rsidR="00E617A3">
        <w:t xml:space="preserve"> </w:t>
      </w:r>
      <w:r w:rsidR="00081ED4">
        <w:fldChar w:fldCharType="begin">
          <w:fldData xml:space="preserve">PEVuZE5vdGU+PENpdGU+PEF1dGhvcj5LbGVwYWM8L0F1dGhvcj48WWVhcj4yMDIwPC9ZZWFyPjxS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</w:fldData>
        </w:fldChar>
      </w:r>
      <w:r w:rsidR="00FC0501">
        <w:instrText xml:space="preserve"> ADDIN EN.CITE </w:instrText>
      </w:r>
      <w:r w:rsidR="00FC0501">
        <w:fldChar w:fldCharType="begin">
          <w:fldData xml:space="preserve">PEVuZE5vdGU+PENpdGU+PEF1dGhvcj5LbGVwYWM8L0F1dGhvcj48WWVhcj4yMDIwPC9ZZWFyPjxS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</w:fldData>
        </w:fldChar>
      </w:r>
      <w:r w:rsidR="00FC0501">
        <w:instrText xml:space="preserve"> ADDIN EN.CITE.DATA </w:instrText>
      </w:r>
      <w:r w:rsidR="00FC0501">
        <w:fldChar w:fldCharType="end"/>
      </w:r>
      <w:r w:rsidR="00081ED4">
        <w:fldChar w:fldCharType="separate"/>
      </w:r>
      <w:r w:rsidR="00FC0501">
        <w:rPr>
          <w:noProof/>
        </w:rPr>
        <w:t>[9, 10]</w:t>
      </w:r>
      <w:r w:rsidR="00081ED4">
        <w:fldChar w:fldCharType="end"/>
      </w:r>
      <w:r w:rsidR="0014064D">
        <w:t xml:space="preserve">, </w:t>
      </w:r>
      <w:r w:rsidR="002C669F">
        <w:t xml:space="preserve">as well as </w:t>
      </w:r>
      <w:r>
        <w:t xml:space="preserve">to </w:t>
      </w:r>
      <w:r w:rsidR="0014064D">
        <w:t>stochastic</w:t>
      </w:r>
      <w:r w:rsidR="002C669F">
        <w:t xml:space="preserve"> dynamics</w:t>
      </w:r>
      <w:r w:rsidR="00B2575D">
        <w:t xml:space="preserve"> </w:t>
      </w:r>
      <w:r w:rsidR="00B2575D">
        <w:fldChar w:fldCharType="begin">
          <w:fldData xml:space="preserve">PEVuZE5vdGU+PENpdGU+PEF1dGhvcj5IZWxsZXdlbGw8L0F1dGhvcj48WWVhcj4yMDIwPC9ZZWFy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==
</w:fldData>
        </w:fldChar>
      </w:r>
      <w:r w:rsidR="00B2575D">
        <w:instrText xml:space="preserve"> ADDIN EN.CITE </w:instrText>
      </w:r>
      <w:r w:rsidR="00B2575D">
        <w:fldChar w:fldCharType="begin">
          <w:fldData xml:space="preserve">PEVuZE5vdGU+PENpdGU+PEF1dGhvcj5IZWxsZXdlbGw8L0F1dGhvcj48WWVhcj4yMDIwPC9ZZWFy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==
</w:fldData>
        </w:fldChar>
      </w:r>
      <w:r w:rsidR="00B2575D">
        <w:instrText xml:space="preserve"> ADDIN EN.CITE.DATA </w:instrText>
      </w:r>
      <w:r w:rsidR="00B2575D">
        <w:fldChar w:fldCharType="end"/>
      </w:r>
      <w:r w:rsidR="00B2575D">
        <w:fldChar w:fldCharType="separate"/>
      </w:r>
      <w:r w:rsidR="00B2575D">
        <w:rPr>
          <w:noProof/>
        </w:rPr>
        <w:t>[11, 12]</w:t>
      </w:r>
      <w:r w:rsidR="00B2575D">
        <w:fldChar w:fldCharType="end"/>
      </w:r>
      <w:r w:rsidR="002C669F">
        <w:t xml:space="preserve"> and</w:t>
      </w:r>
      <w:r w:rsidR="0014064D">
        <w:t xml:space="preserve"> spatial </w:t>
      </w:r>
      <w:r w:rsidR="00AD39E5">
        <w:fldChar w:fldCharType="begin">
          <w:fldData xml:space="preserve">PEVuZE5vdGU+PENpdGU+PEF1dGhvcj5Bbmd1bG88L0F1dGhvcj48WWVhcj4yMDEzPC9ZZWFyPjxS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</w:fldData>
        </w:fldChar>
      </w:r>
      <w:r w:rsidR="00C977CC">
        <w:instrText xml:space="preserve"> ADDIN EN.CITE </w:instrText>
      </w:r>
      <w:r w:rsidR="00C977CC">
        <w:fldChar w:fldCharType="begin">
          <w:fldData xml:space="preserve">PEVuZE5vdGU+PENpdGU+PEF1dGhvcj5Bbmd1bG88L0F1dGhvcj48WWVhcj4yMDEzPC9ZZWFyPjxS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</w:fldData>
        </w:fldChar>
      </w:r>
      <w:r w:rsidR="00C977CC">
        <w:instrText xml:space="preserve"> ADDIN EN.CITE.DATA </w:instrText>
      </w:r>
      <w:r w:rsidR="00C977CC">
        <w:fldChar w:fldCharType="end"/>
      </w:r>
      <w:r w:rsidR="00AD39E5">
        <w:fldChar w:fldCharType="separate"/>
      </w:r>
      <w:r w:rsidR="005D258F">
        <w:rPr>
          <w:noProof/>
        </w:rPr>
        <w:t>[13-16]</w:t>
      </w:r>
      <w:r w:rsidR="00AD39E5">
        <w:fldChar w:fldCharType="end"/>
      </w:r>
      <w:r w:rsidR="00580A50">
        <w:t xml:space="preserve"> </w:t>
      </w:r>
      <w:r w:rsidR="00C27C51">
        <w:t>or</w:t>
      </w:r>
      <w:r w:rsidR="002C669F">
        <w:t xml:space="preserve"> </w:t>
      </w:r>
      <w:r w:rsidR="0014064D">
        <w:t>network structure</w:t>
      </w:r>
      <w:r w:rsidR="00580A50">
        <w:t xml:space="preserve"> </w:t>
      </w:r>
      <w:r w:rsidR="00B2575D">
        <w:fldChar w:fldCharType="begin">
          <w:fldData xml:space="preserve">PEVuZE5vdGU+PENpdGU+PEF1dGhvcj5aaWZmPC9BdXRob3I+PFllYXI+MjAyMDwvWWVhcj48UmVj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</w:fldData>
        </w:fldChar>
      </w:r>
      <w:r w:rsidR="005D258F">
        <w:instrText xml:space="preserve"> ADDIN EN.CITE </w:instrText>
      </w:r>
      <w:r w:rsidR="005D258F">
        <w:fldChar w:fldCharType="begin">
          <w:fldData xml:space="preserve">PEVuZE5vdGU+PENpdGU+PEF1dGhvcj5aaWZmPC9BdXRob3I+PFllYXI+MjAyMDwvWWVhcj48UmVj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</w:fldData>
        </w:fldChar>
      </w:r>
      <w:r w:rsidR="005D258F">
        <w:instrText xml:space="preserve"> ADDIN EN.CITE.DATA </w:instrText>
      </w:r>
      <w:r w:rsidR="005D258F">
        <w:fldChar w:fldCharType="end"/>
      </w:r>
      <w:r w:rsidR="00B2575D">
        <w:fldChar w:fldCharType="separate"/>
      </w:r>
      <w:r w:rsidR="005D258F">
        <w:rPr>
          <w:noProof/>
        </w:rPr>
        <w:t>[17-19]</w:t>
      </w:r>
      <w:r w:rsidR="00B2575D">
        <w:fldChar w:fldCharType="end"/>
      </w:r>
      <w:r w:rsidR="0014064D">
        <w:t xml:space="preserve">. </w:t>
      </w:r>
      <w:r>
        <w:t>C</w:t>
      </w:r>
      <w:r w:rsidR="00CC1644">
        <w:t xml:space="preserve">ause and effect can </w:t>
      </w:r>
      <w:r>
        <w:t xml:space="preserve">also </w:t>
      </w:r>
      <w:r w:rsidR="00CC1644">
        <w:t xml:space="preserve">be </w:t>
      </w:r>
      <w:r w:rsidR="008C58D6">
        <w:t>analys</w:t>
      </w:r>
      <w:r w:rsidR="00CC1644">
        <w:t>ed in agent models</w:t>
      </w:r>
      <w:r w:rsidR="00081ED4">
        <w:t xml:space="preserve"> </w:t>
      </w:r>
      <w:r w:rsidR="00200EA8">
        <w:fldChar w:fldCharType="begin">
          <w:fldData xml:space="preserve">PEVuZE5vdGU+PENpdGU+PEF1dGhvcj5IdW50ZXI8L0F1dGhvcj48WWVhcj4yMDE3PC9ZZWFyPjxS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</w:fldData>
        </w:fldChar>
      </w:r>
      <w:r w:rsidR="005D258F">
        <w:instrText xml:space="preserve"> ADDIN EN.CITE </w:instrText>
      </w:r>
      <w:r w:rsidR="005D258F">
        <w:fldChar w:fldCharType="begin">
          <w:fldData xml:space="preserve">PEVuZE5vdGU+PENpdGU+PEF1dGhvcj5IdW50ZXI8L0F1dGhvcj48WWVhcj4yMDE3PC9ZZWFyPjxS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</w:fldData>
        </w:fldChar>
      </w:r>
      <w:r w:rsidR="005D258F">
        <w:instrText xml:space="preserve"> ADDIN EN.CITE.DATA </w:instrText>
      </w:r>
      <w:r w:rsidR="005D258F">
        <w:fldChar w:fldCharType="end"/>
      </w:r>
      <w:r w:rsidR="00200EA8">
        <w:fldChar w:fldCharType="separate"/>
      </w:r>
      <w:r w:rsidR="005D258F">
        <w:rPr>
          <w:noProof/>
        </w:rPr>
        <w:t>[20, 21]</w:t>
      </w:r>
      <w:r w:rsidR="00200EA8">
        <w:fldChar w:fldCharType="end"/>
      </w:r>
      <w:r>
        <w:t xml:space="preserve"> making use of detailed population data (big data) </w:t>
      </w:r>
      <w:r>
        <w:fldChar w:fldCharType="begin">
          <w:fldData xml:space="preserve">PEVuZE5vdGU+PENpdGU+PEF1dGhvcj5XYW5nPC9BdXRob3I+PFllYXI+MjAyMDwvWWVhcj48UmVj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</w:fldData>
        </w:fldChar>
      </w:r>
      <w:r w:rsidR="005D258F">
        <w:instrText xml:space="preserve"> ADDIN EN.CITE </w:instrText>
      </w:r>
      <w:r w:rsidR="005D258F">
        <w:fldChar w:fldCharType="begin">
          <w:fldData xml:space="preserve">PEVuZE5vdGU+PENpdGU+PEF1dGhvcj5XYW5nPC9BdXRob3I+PFllYXI+MjAyMDwvWWVhcj48UmVj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</w:fldData>
        </w:fldChar>
      </w:r>
      <w:r w:rsidR="005D258F">
        <w:instrText xml:space="preserve"> ADDIN EN.CITE.DATA </w:instrText>
      </w:r>
      <w:r w:rsidR="005D258F">
        <w:fldChar w:fldCharType="end"/>
      </w:r>
      <w:r>
        <w:fldChar w:fldCharType="separate"/>
      </w:r>
      <w:r w:rsidR="005D258F">
        <w:rPr>
          <w:noProof/>
        </w:rPr>
        <w:t>[22, 23]</w:t>
      </w:r>
      <w:r>
        <w:fldChar w:fldCharType="end"/>
      </w:r>
      <w:r w:rsidR="00CC1644">
        <w:t xml:space="preserve">. </w:t>
      </w:r>
      <w:r w:rsidR="009E453D">
        <w:t>However, certain key features of the Covid-19 pandemic data</w:t>
      </w:r>
      <w:r w:rsidR="002B1595">
        <w:t xml:space="preserve"> have not been explained simply</w:t>
      </w:r>
      <w:r w:rsidR="009F4214">
        <w:t>.</w:t>
      </w:r>
      <w:r w:rsidR="009E453D">
        <w:t xml:space="preserve"> </w:t>
      </w:r>
      <w:r w:rsidR="00EF38A5">
        <w:t>For example</w:t>
      </w:r>
      <w:r w:rsidR="009F4214">
        <w:t>,</w:t>
      </w:r>
      <w:r w:rsidR="009E453D">
        <w:t xml:space="preserve"> the remarkabl</w:t>
      </w:r>
      <w:r w:rsidR="008C58D6">
        <w:t xml:space="preserve">y common extended </w:t>
      </w:r>
      <w:r w:rsidR="009E453D">
        <w:t>linear</w:t>
      </w:r>
      <w:r w:rsidR="008C58D6">
        <w:t xml:space="preserve"> phase</w:t>
      </w:r>
      <w:r w:rsidR="009E453D">
        <w:t xml:space="preserve"> in </w:t>
      </w:r>
      <w:r w:rsidR="008C58D6">
        <w:t>countries’</w:t>
      </w:r>
      <w:r w:rsidR="009E453D">
        <w:t xml:space="preserve"> cumulative confirmed cases </w:t>
      </w:r>
      <w:r w:rsidR="009F4214">
        <w:t>is poorly understood</w:t>
      </w:r>
      <w:r w:rsidR="00EF38A5">
        <w:t xml:space="preserve"> </w:t>
      </w:r>
      <w:r w:rsidR="00517FA0">
        <w:t>and is not on account of  ramp-ups in testing, as we shall demonstrate. M</w:t>
      </w:r>
      <w:r w:rsidR="00EF38A5">
        <w:t xml:space="preserve">ore generally sustained high levels of infection cases following the initial peak </w:t>
      </w:r>
      <w:r w:rsidR="00052373">
        <w:t>are</w:t>
      </w:r>
      <w:r w:rsidR="00EF38A5">
        <w:t xml:space="preserve"> not a feature of traditional models. W</w:t>
      </w:r>
      <w:r w:rsidR="008C58D6">
        <w:t>hile</w:t>
      </w:r>
      <w:r w:rsidR="009F4214">
        <w:t xml:space="preserve"> </w:t>
      </w:r>
      <w:r w:rsidR="00517FA0">
        <w:t xml:space="preserve">fractal </w:t>
      </w:r>
      <w:r w:rsidR="008945B5">
        <w:t xml:space="preserve">population structures and </w:t>
      </w:r>
      <w:r w:rsidR="009F4214">
        <w:t xml:space="preserve">small world </w:t>
      </w:r>
      <w:r w:rsidR="00F95C6B">
        <w:t xml:space="preserve">network </w:t>
      </w:r>
      <w:r w:rsidR="009F4214">
        <w:t>effect</w:t>
      </w:r>
      <w:r w:rsidR="00F95C6B">
        <w:t>s</w:t>
      </w:r>
      <w:r w:rsidR="009F4214">
        <w:t xml:space="preserve"> </w:t>
      </w:r>
      <w:r w:rsidR="00F95C6B">
        <w:t>may account for</w:t>
      </w:r>
      <w:r w:rsidR="002B1595">
        <w:t xml:space="preserve"> </w:t>
      </w:r>
      <w:r w:rsidR="00F95C6B">
        <w:t>non-exponential early growth</w:t>
      </w:r>
      <w:r w:rsidR="00F420BE">
        <w:t xml:space="preserve"> </w:t>
      </w:r>
      <w:r w:rsidR="00F420BE">
        <w:fldChar w:fldCharType="begin">
          <w:fldData xml:space="preserve">PEVuZE5vdGU+PENpdGU+PEF1dGhvcj5DaG93ZWxsPC9BdXRob3I+PFllYXI+MjAxNjwvWWVhcj48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=
</w:fldData>
        </w:fldChar>
      </w:r>
      <w:r w:rsidR="005D258F">
        <w:instrText xml:space="preserve"> ADDIN EN.CITE </w:instrText>
      </w:r>
      <w:r w:rsidR="005D258F">
        <w:fldChar w:fldCharType="begin">
          <w:fldData xml:space="preserve">PEVuZE5vdGU+PENpdGU+PEF1dGhvcj5DaG93ZWxsPC9BdXRob3I+PFllYXI+MjAxNjwvWWVhcj48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=
</w:fldData>
        </w:fldChar>
      </w:r>
      <w:r w:rsidR="005D258F">
        <w:instrText xml:space="preserve"> ADDIN EN.CITE.DATA </w:instrText>
      </w:r>
      <w:r w:rsidR="005D258F">
        <w:fldChar w:fldCharType="end"/>
      </w:r>
      <w:r w:rsidR="00F420BE">
        <w:fldChar w:fldCharType="separate"/>
      </w:r>
      <w:r w:rsidR="005D258F">
        <w:rPr>
          <w:noProof/>
        </w:rPr>
        <w:t>[17, 24]</w:t>
      </w:r>
      <w:r w:rsidR="00F420BE">
        <w:fldChar w:fldCharType="end"/>
      </w:r>
      <w:r w:rsidR="008C58D6">
        <w:t>, they do not</w:t>
      </w:r>
      <w:r w:rsidR="002B1595">
        <w:t xml:space="preserve"> </w:t>
      </w:r>
      <w:r w:rsidR="008C58D6">
        <w:t>explain</w:t>
      </w:r>
      <w:r w:rsidR="00F95C6B">
        <w:t xml:space="preserve"> the linear saturation effect</w:t>
      </w:r>
      <w:r w:rsidR="008C58D6">
        <w:t xml:space="preserve"> well below levels required for “herd immunity”</w:t>
      </w:r>
      <w:r w:rsidR="007C0877">
        <w:t xml:space="preserve"> </w:t>
      </w:r>
      <w:r w:rsidR="007C0877">
        <w:fldChar w:fldCharType="begin"/>
      </w:r>
      <w:r w:rsidR="005D258F">
        <w:instrText xml:space="preserve"> ADDIN EN.CITE &lt;EndNote&gt;&lt;Cite&gt;&lt;Author&gt;Okell&lt;/Author&gt;&lt;Year&gt;2020&lt;/Year&gt;&lt;RecNum&gt;26&lt;/RecNum&gt;&lt;DisplayText&gt;[25]&lt;/DisplayText&gt;&lt;record&gt;&lt;rec-number&gt;26&lt;/rec-number&gt;&lt;foreign-keys&gt;&lt;key app="EN" db-id="pdvdwdpxbt9rxiedr06pz929t2ed5fatxsar" timestamp="1598334780"&gt;26&lt;/key&gt;&lt;/foreign-keys&gt;&lt;ref-type name="Journal Article"&gt;17&lt;/ref-type&gt;&lt;contributors&gt;&lt;authors&gt;&lt;author&gt;Okell, Lucy C&lt;/author&gt;&lt;author&gt;Verity, Robert&lt;/author&gt;&lt;author&gt;Watson, Oliver J&lt;/author&gt;&lt;author&gt;Mishra, Swapnil&lt;/author&gt;&lt;author&gt;Walker, Patrick&lt;/author&gt;&lt;author&gt;Whittaker, Charlie&lt;/author&gt;&lt;author&gt;Katzourakis, Aris&lt;/author&gt;&lt;author&gt;Donnelly, Christl A&lt;/author&gt;&lt;author&gt;Riley, Steven&lt;/author&gt;&lt;author&gt;Ghani, Azra C&lt;/author&gt;&lt;/authors&gt;&lt;/contributors&gt;&lt;titles&gt;&lt;title&gt;Have deaths from COVID-19 in Europe plateaued due to herd immunity?&lt;/title&gt;&lt;secondary-title&gt;Lancet (London, England)&lt;/secondary-title&gt;&lt;/titles&gt;&lt;periodical&gt;&lt;full-title&gt;Lancet (London, England)&lt;/full-title&gt;&lt;/periodical&gt;&lt;dates&gt;&lt;year&gt;2020&lt;/year&gt;&lt;/dates&gt;&lt;urls&gt;&lt;/urls&gt;&lt;/record&gt;&lt;/Cite&gt;&lt;/EndNote&gt;</w:instrText>
      </w:r>
      <w:r w:rsidR="007C0877">
        <w:fldChar w:fldCharType="separate"/>
      </w:r>
      <w:r w:rsidR="005D258F">
        <w:rPr>
          <w:noProof/>
        </w:rPr>
        <w:t>[25]</w:t>
      </w:r>
      <w:r w:rsidR="007C0877">
        <w:fldChar w:fldCharType="end"/>
      </w:r>
      <w:r w:rsidR="009F4214">
        <w:t xml:space="preserve">. </w:t>
      </w:r>
      <w:r w:rsidR="009E453D">
        <w:t>In this letter, we show that central features of th</w:t>
      </w:r>
      <w:r w:rsidR="00E443F4">
        <w:t>e complex</w:t>
      </w:r>
      <w:r w:rsidR="009E453D">
        <w:t xml:space="preserve"> societal</w:t>
      </w:r>
      <w:r w:rsidR="00E443F4">
        <w:t>ly</w:t>
      </w:r>
      <w:r w:rsidR="009E453D">
        <w:t xml:space="preserve"> respons</w:t>
      </w:r>
      <w:r w:rsidR="00E443F4">
        <w:t>ive pandemic</w:t>
      </w:r>
      <w:r w:rsidR="009E453D">
        <w:t xml:space="preserve"> can </w:t>
      </w:r>
      <w:r w:rsidR="009F4214">
        <w:t xml:space="preserve">indeed </w:t>
      </w:r>
      <w:r w:rsidR="009E453D">
        <w:t>be understood using the S(E)IR</w:t>
      </w:r>
      <w:r w:rsidR="008C58D6">
        <w:t>(D)</w:t>
      </w:r>
      <w:r w:rsidR="009E453D">
        <w:t xml:space="preserve"> family of models by means of additional deterministic coupling</w:t>
      </w:r>
      <w:r w:rsidR="00A571AD">
        <w:t xml:space="preserve"> </w:t>
      </w:r>
      <w:r w:rsidR="009E453D">
        <w:t>reflecting societal introspection</w:t>
      </w:r>
      <w:r w:rsidR="00C27C51">
        <w:t>:</w:t>
      </w:r>
      <w:r w:rsidR="009E453D">
        <w:t xml:space="preserve"> </w:t>
      </w:r>
      <w:r w:rsidR="002B1595" w:rsidRPr="002B1595">
        <w:rPr>
          <w:i/>
          <w:iCs/>
        </w:rPr>
        <w:t>caution</w:t>
      </w:r>
      <w:r w:rsidR="009E453D">
        <w:t>.</w:t>
      </w:r>
    </w:p>
    <w:p w14:paraId="2E868DE5" w14:textId="1404026B" w:rsidR="00D918BF" w:rsidRDefault="00D918BF" w:rsidP="00EE6A1A">
      <w:pPr>
        <w:jc w:val="both"/>
      </w:pPr>
    </w:p>
    <w:p w14:paraId="0B75E269" w14:textId="7B2700DA" w:rsidR="00D918BF" w:rsidRDefault="00D918BF" w:rsidP="00EE6A1A">
      <w:pPr>
        <w:jc w:val="both"/>
      </w:pPr>
      <w:r>
        <w:t>As society reacts to and endeavours to contain the strong effects of the Covid-19 virus on health, social well-being and the economy, it may appear that explanation requires every aspect of society to be modelled in detail: from the use of public transport, religious practises and child play patterns to political decision making, the media and legislature</w:t>
      </w:r>
      <w:r>
        <w:fldChar w:fldCharType="begin"/>
      </w:r>
      <w:r>
        <w:instrText xml:space="preserve"> ADDIN EN.CITE &lt;EndNote&gt;&lt;Cite&gt;&lt;Author&gt;Bruinen de Bruin&lt;/Author&gt;&lt;Year&gt;2020&lt;/Year&gt;&lt;RecNum&gt;18&lt;/RecNum&gt;&lt;DisplayText&gt;[26]&lt;/DisplayText&gt;&lt;record&gt;&lt;rec-number&gt;18&lt;/rec-number&gt;&lt;foreign-keys&gt;&lt;key app="EN" db-id="pdvdwdpxbt9rxiedr06pz929t2ed5fatxsar" timestamp="1589971212"&gt;18&lt;/key&gt;&lt;/foreign-keys&gt;&lt;ref-type name="Journal Article"&gt;17&lt;/ref-type&gt;&lt;contributors&gt;&lt;authors&gt;&lt;author&gt;Bruinen de Bruin, Yuri&lt;/author&gt;&lt;author&gt;Lequarre, Anne-Sophie&lt;/author&gt;&lt;author&gt;McCourt, Josephine&lt;/author&gt;&lt;author&gt;Clevestig, Peter&lt;/author&gt;&lt;author&gt;Pigazzani, Filippo&lt;/author&gt;&lt;author&gt;Zare Jeddi, Maryam&lt;/author&gt;&lt;author&gt;Colosio, Claudio&lt;/author&gt;&lt;author&gt;Goulart, Margarida&lt;/author&gt;&lt;/authors&gt;&lt;/contributors&gt;&lt;titles&gt;&lt;title&gt;Initial impacts of global risk mitigation measures taken during the combatting of the COVID-19 pandemic&lt;/title&gt;&lt;secondary-title&gt;Safety Science&lt;/secondary-title&gt;&lt;/titles&gt;&lt;periodical&gt;&lt;full-title&gt;Safety Science&lt;/full-title&gt;&lt;/periodical&gt;&lt;pages&gt;104773&lt;/pages&gt;&lt;volume&gt;128&lt;/volume&gt;&lt;keywords&gt;&lt;keyword&gt;COVID-19&lt;/keyword&gt;&lt;keyword&gt;Risk mitigation measures&lt;/keyword&gt;&lt;keyword&gt;Corona virus&lt;/keyword&gt;&lt;keyword&gt;Public health&lt;/keyword&gt;&lt;keyword&gt;Mitigation impact&lt;/keyword&gt;&lt;keyword&gt;SARS-CoV-2&lt;/keyword&gt;&lt;/keywords&gt;&lt;dates&gt;&lt;year&gt;2020&lt;/year&gt;&lt;pub-dates&gt;&lt;date&gt;2020/08/01/&lt;/date&gt;&lt;/pub-dates&gt;&lt;/dates&gt;&lt;isbn&gt;0925-7535&lt;/isbn&gt;&lt;urls&gt;&lt;related-urls&gt;&lt;url&gt;http://www.sciencedirect.com/science/article/pii/S0925753520301703&lt;/url&gt;&lt;/related-urls&gt;&lt;/urls&gt;&lt;electronic-resource-num&gt;https://doi.org/10.1016/j.ssci.2020.104773&lt;/electronic-resource-num&gt;&lt;/record&gt;&lt;/Cite&gt;&lt;/EndNote&gt;</w:instrText>
      </w:r>
      <w:r>
        <w:fldChar w:fldCharType="separate"/>
      </w:r>
      <w:r>
        <w:rPr>
          <w:noProof/>
        </w:rPr>
        <w:t>[26]</w:t>
      </w:r>
      <w:r>
        <w:fldChar w:fldCharType="end"/>
      </w:r>
      <w:r>
        <w:t xml:space="preserve">. A common feature of such models is the </w:t>
      </w:r>
      <w:r w:rsidRPr="00A55EF7">
        <w:rPr>
          <w:i/>
          <w:iCs/>
        </w:rPr>
        <w:t>exogenous</w:t>
      </w:r>
      <w:r>
        <w:t xml:space="preserve"> nature of the influence of various societal decisions on the primary epidemic characteristic </w:t>
      </w:r>
      <w:r w:rsidRPr="00523A82">
        <w:rPr>
          <w:i/>
          <w:iCs/>
        </w:rPr>
        <w:t>R</w:t>
      </w:r>
      <w:r w:rsidRPr="00523A82">
        <w:rPr>
          <w:i/>
          <w:iCs/>
          <w:vertAlign w:val="subscript"/>
        </w:rPr>
        <w:t>0</w:t>
      </w:r>
      <w:r>
        <w:t xml:space="preserve">: the </w:t>
      </w:r>
      <w:r w:rsidRPr="00523A82">
        <w:t>number</w:t>
      </w:r>
      <w:r>
        <w:t xml:space="preserve"> of new infected individuals caused by an infected individual.  In this work, we show that the prolonged and often nearly linear response both in the cumulative number of Corona cases as well as those in individual populations can be understood as a generic human response to the epidemic in the age of information, and modelled </w:t>
      </w:r>
      <w:r>
        <w:rPr>
          <w:i/>
          <w:iCs/>
        </w:rPr>
        <w:t>endogenously</w:t>
      </w:r>
      <w:r>
        <w:t xml:space="preserve"> with the appropriate cautioned states and cautionary coupling.</w:t>
      </w:r>
      <w:r w:rsidRPr="002B1595">
        <w:t xml:space="preserve"> </w:t>
      </w:r>
      <w:r>
        <w:t>This insight may in turn help us to focus societal measures and responses more effectively.</w:t>
      </w:r>
    </w:p>
    <w:p w14:paraId="1959423C" w14:textId="77777777" w:rsidR="00052373" w:rsidRDefault="00052373" w:rsidP="00EE6A1A">
      <w:pPr>
        <w:jc w:val="both"/>
      </w:pPr>
    </w:p>
    <w:p w14:paraId="4D39ADE5" w14:textId="08207C10" w:rsidR="00D918BF" w:rsidRDefault="003B3411" w:rsidP="00D918BF">
      <w:pPr>
        <w:jc w:val="both"/>
      </w:pPr>
      <w:r>
        <w:t>R</w:t>
      </w:r>
      <w:r w:rsidR="00052373">
        <w:t xml:space="preserve">eactive behaviour models </w:t>
      </w:r>
      <w:r>
        <w:t xml:space="preserve">coupling human psychological and social response to epidemiological dynamics </w:t>
      </w:r>
      <w:r w:rsidR="00362D8B">
        <w:t xml:space="preserve">have been </w:t>
      </w:r>
      <w:r w:rsidR="008A627F">
        <w:t xml:space="preserve">studied for over a decade </w:t>
      </w:r>
      <w:r w:rsidR="008A627F">
        <w:fldChar w:fldCharType="begin">
          <w:fldData xml:space="preserve">PEVuZE5vdGU+PENpdGU+PEF1dGhvcj5Kb2huc3RvbjwvQXV0aG9yPjxZZWFyPjIwMjA8L1llYXI+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</w:fldData>
        </w:fldChar>
      </w:r>
      <w:r w:rsidR="00C977CC">
        <w:instrText xml:space="preserve"> ADDIN EN.CITE </w:instrText>
      </w:r>
      <w:r w:rsidR="00C977CC">
        <w:fldChar w:fldCharType="begin">
          <w:fldData xml:space="preserve">PEVuZE5vdGU+PENpdGU+PEF1dGhvcj5Kb2huc3RvbjwvQXV0aG9yPjxZZWFyPjIwMjA8L1llYXI+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</w:fldData>
        </w:fldChar>
      </w:r>
      <w:r w:rsidR="00C977CC">
        <w:instrText xml:space="preserve"> ADDIN EN.CITE.DATA </w:instrText>
      </w:r>
      <w:r w:rsidR="00C977CC">
        <w:fldChar w:fldCharType="end"/>
      </w:r>
      <w:r w:rsidR="008A627F">
        <w:fldChar w:fldCharType="separate"/>
      </w:r>
      <w:r w:rsidR="00014A64">
        <w:rPr>
          <w:noProof/>
        </w:rPr>
        <w:t>[27-32]</w:t>
      </w:r>
      <w:r w:rsidR="008A627F">
        <w:fldChar w:fldCharType="end"/>
      </w:r>
      <w:r w:rsidR="008A627F">
        <w:t xml:space="preserve">, although </w:t>
      </w:r>
      <w:r w:rsidR="00374A88">
        <w:t xml:space="preserve">less widely known, so that </w:t>
      </w:r>
      <w:r w:rsidR="008A627F">
        <w:t xml:space="preserve">our model was </w:t>
      </w:r>
      <w:r w:rsidR="00374A88">
        <w:t>developed</w:t>
      </w:r>
      <w:r w:rsidR="008A627F">
        <w:t xml:space="preserve"> independently</w:t>
      </w:r>
      <w:r w:rsidR="00362D8B">
        <w:t>.</w:t>
      </w:r>
      <w:r w:rsidR="00A571AD">
        <w:t xml:space="preserve"> </w:t>
      </w:r>
      <w:r w:rsidR="008A627F">
        <w:t xml:space="preserve">The </w:t>
      </w:r>
      <w:r w:rsidR="001D2E87">
        <w:t>2008</w:t>
      </w:r>
      <w:r w:rsidR="008A627F">
        <w:t xml:space="preserve"> model by Epstein et. al </w:t>
      </w:r>
      <w:r w:rsidR="008A627F">
        <w:fldChar w:fldCharType="begin"/>
      </w:r>
      <w:r w:rsidR="00C977CC">
        <w:instrText xml:space="preserve"> ADDIN EN.CITE &lt;EndNote&gt;&lt;Cite&gt;&lt;Author&gt;Epstein&lt;/Author&gt;&lt;Year&gt;2008&lt;/Year&gt;&lt;RecNum&gt;1&lt;/RecNum&gt;&lt;DisplayText&gt;[16]&lt;/DisplayText&gt;&lt;record&gt;&lt;rec-number&gt;1&lt;/rec-number&gt;&lt;foreign-keys&gt;&lt;key app="EN" db-id="dew9xad2o9pv08e5wp3vr2diezd9fwtzv2vp" timestamp="1601815589"&gt;1&lt;/key&gt;&lt;/foreign-keys&gt;&lt;ref-type name="Journal Article"&gt;17&lt;/ref-type&gt;&lt;contributors&gt;&lt;authors&gt;&lt;author&gt;Epstein, Joshua M.&lt;/author&gt;&lt;author&gt;Parker, Jon&lt;/author&gt;&lt;author&gt;Cummings, Derek&lt;/author&gt;&lt;author&gt;Hammond, Ross A.&lt;/author&gt;&lt;/authors&gt;&lt;/contributors&gt;&lt;titles&gt;&lt;title&gt;Coupled Contagion Dynamics of Fear and Disease: Mathematical and Computational Explorations&lt;/title&gt;&lt;secondary-title&gt;PLOS ONE&lt;/secondary-title&gt;&lt;/titles&gt;&lt;periodical&gt;&lt;full-title&gt;PLOS ONE&lt;/full-title&gt;&lt;/periodical&gt;&lt;pages&gt;e3955&lt;/pages&gt;&lt;volume&gt;3&lt;/volume&gt;&lt;number&gt;12&lt;/number&gt;&lt;dates&gt;&lt;year&gt;2008&lt;/year&gt;&lt;/dates&gt;&lt;publisher&gt;Public Library of Science&lt;/publisher&gt;&lt;urls&gt;&lt;related-urls&gt;&lt;url&gt;https://doi.org/10.1371/journal.pone.0003955&lt;/url&gt;&lt;/related-urls&gt;&lt;/urls&gt;&lt;electronic-resource-num&gt;10.1371/journal.pone.0003955&lt;/electronic-resource-num&gt;&lt;/record&gt;&lt;/Cite&gt;&lt;/EndNote&gt;</w:instrText>
      </w:r>
      <w:r w:rsidR="008A627F">
        <w:fldChar w:fldCharType="separate"/>
      </w:r>
      <w:r w:rsidR="008A627F">
        <w:rPr>
          <w:noProof/>
        </w:rPr>
        <w:t>[16]</w:t>
      </w:r>
      <w:r w:rsidR="008A627F">
        <w:fldChar w:fldCharType="end"/>
      </w:r>
      <w:r w:rsidR="008A627F">
        <w:t xml:space="preserve"> </w:t>
      </w:r>
      <w:r w:rsidR="00A571AD">
        <w:t>introduc</w:t>
      </w:r>
      <w:r w:rsidR="00362D8B">
        <w:t>es</w:t>
      </w:r>
      <w:r w:rsidR="00A571AD">
        <w:t xml:space="preserve"> a</w:t>
      </w:r>
      <w:r w:rsidR="0070512D">
        <w:t>n endogenous</w:t>
      </w:r>
      <w:r w:rsidR="00A571AD">
        <w:t xml:space="preserve"> coupling between “fear and disease”, with a modification of the classical SIR model.  They argue that </w:t>
      </w:r>
      <w:r w:rsidR="0070512D">
        <w:t xml:space="preserve">empirically </w:t>
      </w:r>
      <w:r w:rsidR="00A571AD">
        <w:t xml:space="preserve">effective models require such coupling, and that the resulting dynamics are richer than the dynamics of the classical model, including a second wave.  </w:t>
      </w:r>
      <w:r w:rsidR="008A627F">
        <w:t>This and s</w:t>
      </w:r>
      <w:r w:rsidR="001C0372">
        <w:t xml:space="preserve">everal of the models observe second wave dynamics </w:t>
      </w:r>
      <w:r w:rsidR="00FA269F">
        <w:fldChar w:fldCharType="begin">
          <w:fldData xml:space="preserve">PEVuZE5vdGU+PENpdGU+PEF1dGhvcj5FcHN0ZWluPC9BdXRob3I+PFllYXI+MjAwODwvWWVhcj48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</w:fldData>
        </w:fldChar>
      </w:r>
      <w:r w:rsidR="00C977CC">
        <w:instrText xml:space="preserve"> ADDIN EN.CITE </w:instrText>
      </w:r>
      <w:r w:rsidR="00C977CC">
        <w:fldChar w:fldCharType="begin">
          <w:fldData xml:space="preserve">PEVuZE5vdGU+PENpdGU+PEF1dGhvcj5FcHN0ZWluPC9BdXRob3I+PFllYXI+MjAwODwvWWVhcj48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</w:fldData>
        </w:fldChar>
      </w:r>
      <w:r w:rsidR="00C977CC">
        <w:instrText xml:space="preserve"> ADDIN EN.CITE.DATA </w:instrText>
      </w:r>
      <w:r w:rsidR="00C977CC">
        <w:fldChar w:fldCharType="end"/>
      </w:r>
      <w:r w:rsidR="00FA269F">
        <w:fldChar w:fldCharType="separate"/>
      </w:r>
      <w:r w:rsidR="008A627F">
        <w:rPr>
          <w:noProof/>
        </w:rPr>
        <w:t>[16, 27, 29, 30]</w:t>
      </w:r>
      <w:r w:rsidR="00FA269F">
        <w:fldChar w:fldCharType="end"/>
      </w:r>
      <w:r w:rsidR="00FA269F">
        <w:t xml:space="preserve">, </w:t>
      </w:r>
      <w:r w:rsidR="008A627F">
        <w:t>as well as</w:t>
      </w:r>
      <w:r w:rsidR="00FA269F">
        <w:t xml:space="preserve"> other dynamical features</w:t>
      </w:r>
      <w:r w:rsidR="008A627F">
        <w:t>,</w:t>
      </w:r>
      <w:r w:rsidR="00FA269F">
        <w:t xml:space="preserve"> such as a transition between different modes of qualitative behav</w:t>
      </w:r>
      <w:r w:rsidR="008A627F">
        <w:t>i</w:t>
      </w:r>
      <w:r w:rsidR="00FA269F">
        <w:t>o</w:t>
      </w:r>
      <w:r w:rsidR="008A627F">
        <w:t>u</w:t>
      </w:r>
      <w:r w:rsidR="00FA269F">
        <w:t xml:space="preserve">r with different asymptotic infection rates, ranging from no outbreak to uncontrolled outbreak </w:t>
      </w:r>
      <w:r w:rsidR="00FA269F">
        <w:fldChar w:fldCharType="begin"/>
      </w:r>
      <w:r w:rsidR="008A627F">
        <w:instrText xml:space="preserve"> ADDIN EN.CITE &lt;EndNote&gt;&lt;Cite&gt;&lt;Author&gt;Johnston&lt;/Author&gt;&lt;Year&gt;2020&lt;/Year&gt;&lt;RecNum&gt;35&lt;/RecNum&gt;&lt;DisplayText&gt;[27]&lt;/DisplayText&gt;&lt;record&gt;&lt;rec-number&gt;35&lt;/rec-number&gt;&lt;foreign-keys&gt;&lt;key app="EN" db-id="pdvdwdpxbt9rxiedr06pz929t2ed5fatxsar" timestamp="1602222020"&gt;35&lt;/key&gt;&lt;/foreign-keys&gt;&lt;ref-type name="Journal Article"&gt;17&lt;/ref-type&gt;&lt;contributors&gt;&lt;authors&gt;&lt;author&gt;Johnston, Matthew D&lt;/author&gt;&lt;author&gt;Pell, Bruce&lt;/author&gt;&lt;/authors&gt;&lt;/contributors&gt;&lt;titles&gt;&lt;title&gt;A Dynamical Framework for Modeling Fear of Infection and Frustration with Social Distancing in COVID-19 Spread&lt;/title&gt;&lt;secondary-title&gt;arXiv preprint arXiv:2008.06023&lt;/secondary-title&gt;&lt;/titles&gt;&lt;periodical&gt;&lt;full-title&gt;arXiv preprint arXiv:2008.06023&lt;/full-title&gt;&lt;/periodical&gt;&lt;dates&gt;&lt;year&gt;2020&lt;/year&gt;&lt;/dates&gt;&lt;urls&gt;&lt;/urls&gt;&lt;/record&gt;&lt;/Cite&gt;&lt;/EndNote&gt;</w:instrText>
      </w:r>
      <w:r w:rsidR="00FA269F">
        <w:fldChar w:fldCharType="separate"/>
      </w:r>
      <w:r w:rsidR="008A627F">
        <w:rPr>
          <w:noProof/>
        </w:rPr>
        <w:t>[27]</w:t>
      </w:r>
      <w:r w:rsidR="00FA269F">
        <w:fldChar w:fldCharType="end"/>
      </w:r>
      <w:r w:rsidR="00FA269F">
        <w:t xml:space="preserve">. </w:t>
      </w:r>
      <w:r>
        <w:t>W</w:t>
      </w:r>
      <w:r w:rsidR="00235CE6">
        <w:t xml:space="preserve">e show here that the simple introduction of cautioned </w:t>
      </w:r>
      <w:r w:rsidR="00235CE6">
        <w:lastRenderedPageBreak/>
        <w:t>individuals</w:t>
      </w:r>
      <w:r w:rsidR="00D918BF">
        <w:t xml:space="preserve"> </w:t>
      </w:r>
      <w:r w:rsidR="00235CE6">
        <w:t>in a compartmental model accounts for the major novel features of the Covid-19 pandemic</w:t>
      </w:r>
      <w:r w:rsidR="00172775">
        <w:t xml:space="preserve"> </w:t>
      </w:r>
      <w:r>
        <w:t xml:space="preserve">observed </w:t>
      </w:r>
      <w:r w:rsidR="001D2E87">
        <w:t xml:space="preserve">in 2020 </w:t>
      </w:r>
      <w:r>
        <w:t>in data on deaths and confirmed cases</w:t>
      </w:r>
      <w:r w:rsidR="00235CE6">
        <w:t>.</w:t>
      </w:r>
      <w:r w:rsidR="00172775">
        <w:t xml:space="preserve"> </w:t>
      </w:r>
      <w:r w:rsidR="00D918BF">
        <w:t>We will now review the salient feature</w:t>
      </w:r>
      <w:r w:rsidR="00CF2600">
        <w:t>s</w:t>
      </w:r>
      <w:r w:rsidR="00D918BF">
        <w:t xml:space="preserve"> of epidemiological dynamics observed in data for confirmed cases and deaths, across a broad cross section of countries, and then proceed to introduce caution coupling en</w:t>
      </w:r>
      <w:r w:rsidR="00CF2600">
        <w:t>h</w:t>
      </w:r>
      <w:r w:rsidR="00D918BF">
        <w:t xml:space="preserve">ancements to the classic </w:t>
      </w:r>
      <w:r w:rsidR="001D2E87">
        <w:t xml:space="preserve">SIR and </w:t>
      </w:r>
      <w:r w:rsidR="00D918BF">
        <w:t>SEIR models</w:t>
      </w:r>
      <w:r w:rsidR="00CF2600">
        <w:t>, aiming to capture the salient features seen in the data, both qualitatively and quantitatively through fitting.</w:t>
      </w:r>
    </w:p>
    <w:p w14:paraId="4EE31733" w14:textId="0065669C" w:rsidR="00580A50" w:rsidRDefault="00580A50"/>
    <w:p w14:paraId="1BDB292C" w14:textId="72ECE267" w:rsidR="00313967" w:rsidRDefault="00CD5AFA" w:rsidP="009C03BC">
      <w:pPr>
        <w:jc w:val="both"/>
      </w:pPr>
      <w:r>
        <w:t xml:space="preserve">The first salient feature of dynamics is the asymptotic fraction of the population that becomes immune to the disease.  </w:t>
      </w:r>
      <w:r w:rsidR="009C03BC">
        <w:t xml:space="preserve">In March 2020, a study in Oxford </w:t>
      </w:r>
      <w:r w:rsidR="00FC0501">
        <w:fldChar w:fldCharType="begin"/>
      </w:r>
      <w:r w:rsidR="00362D8B">
        <w:instrText xml:space="preserve"> ADDIN EN.CITE &lt;EndNote&gt;&lt;Cite&gt;&lt;Author&gt;Lourenco&lt;/Author&gt;&lt;Year&gt;2020&lt;/Year&gt;&lt;RecNum&gt;2&lt;/RecNum&gt;&lt;DisplayText&gt;[33]&lt;/DisplayText&gt;&lt;record&gt;&lt;rec-number&gt;2&lt;/rec-number&gt;&lt;foreign-keys&gt;&lt;key app="EN" db-id="pdvdwdpxbt9rxiedr06pz929t2ed5fatxsar" timestamp="1589883606"&gt;2&lt;/key&gt;&lt;/foreign-keys&gt;&lt;ref-type name="Journal Article"&gt;17&lt;/ref-type&gt;&lt;contributors&gt;&lt;authors&gt;&lt;author&gt;Lourenco, Jose&lt;/author&gt;&lt;author&gt;Paton, Robert&lt;/author&gt;&lt;author&gt;Ghafari, Mahan&lt;/author&gt;&lt;author&gt;Kraemer, Moritz&lt;/author&gt;&lt;author&gt;Thompson, Craig&lt;/author&gt;&lt;author&gt;Simmonds, Peter&lt;/author&gt;&lt;author&gt;Klenerman, Paul&lt;/author&gt;&lt;author&gt;Gupta, Sunetra&lt;/author&gt;&lt;/authors&gt;&lt;/contributors&gt;&lt;titles&gt;&lt;title&gt;Fundamental principles of epidemic spread highlight the immediate need for large-scale serological surveys to assess the stage of the SARS-CoV-2 epidemic&lt;/title&gt;&lt;secondary-title&gt;medRxiv&lt;/secondary-title&gt;&lt;/titles&gt;&lt;periodical&gt;&lt;full-title&gt;medRxiv&lt;/full-title&gt;&lt;/periodical&gt;&lt;dates&gt;&lt;year&gt;2020&lt;/year&gt;&lt;pub-dates&gt;&lt;date&gt;2020-01-01 00:00:00&lt;/date&gt;&lt;/pub-dates&gt;&lt;/dates&gt;&lt;urls&gt;&lt;/urls&gt;&lt;electronic-resource-num&gt;https://doi.org/10.1101/2020.03.24.20042291&lt;/electronic-resource-num&gt;&lt;/record&gt;&lt;/Cite&gt;&lt;/EndNote&gt;</w:instrText>
      </w:r>
      <w:r w:rsidR="00FC0501">
        <w:fldChar w:fldCharType="separate"/>
      </w:r>
      <w:r w:rsidR="00362D8B">
        <w:rPr>
          <w:noProof/>
        </w:rPr>
        <w:t>[33]</w:t>
      </w:r>
      <w:r w:rsidR="00FC0501">
        <w:fldChar w:fldCharType="end"/>
      </w:r>
      <w:r w:rsidR="00FC0501">
        <w:t xml:space="preserve"> </w:t>
      </w:r>
      <w:r w:rsidR="009C03BC">
        <w:t xml:space="preserve">suggested, using an SIR model, that a much larger portion of society may be infected than normally inferred from the testing data, which was </w:t>
      </w:r>
      <w:r w:rsidR="008D4DAF">
        <w:t xml:space="preserve">parsimoniously </w:t>
      </w:r>
      <w:r w:rsidR="009C03BC">
        <w:t>biased to symptom carriers</w:t>
      </w:r>
      <w:r w:rsidR="00FC0501">
        <w:t>.</w:t>
      </w:r>
      <w:r w:rsidR="009C03BC">
        <w:t xml:space="preserve"> This was in-line with standard epidemiological modelling that relates the epidemic proliferation peak and </w:t>
      </w:r>
      <w:r w:rsidR="008D4DAF">
        <w:t xml:space="preserve">its </w:t>
      </w:r>
      <w:r w:rsidR="009C03BC">
        <w:t>subsequent decline to the advent of a significant fraction of the population becoming immune to the disease</w:t>
      </w:r>
      <w:r w:rsidR="00656A28">
        <w:t xml:space="preserve"> (herd immunity)</w:t>
      </w:r>
      <w:r w:rsidR="009C03BC">
        <w:t xml:space="preserve">. </w:t>
      </w:r>
      <w:r w:rsidR="008D656A">
        <w:t xml:space="preserve">However, subsequent testing data has shown that the </w:t>
      </w:r>
      <w:r w:rsidR="003F5B17">
        <w:t xml:space="preserve">fraction of individuals infected, while significantly higher than that measured in the first wave of infection, is in all countries much lower than the </w:t>
      </w:r>
      <w:r w:rsidR="008D656A">
        <w:t xml:space="preserve">level of infection required for </w:t>
      </w:r>
      <w:r w:rsidR="003F5B17">
        <w:t>herd immunity</w:t>
      </w:r>
      <w:r w:rsidR="007C0877">
        <w:t xml:space="preserve">, leading to hypotheses that </w:t>
      </w:r>
      <w:r w:rsidR="002E169A">
        <w:t xml:space="preserve">strong </w:t>
      </w:r>
      <w:r w:rsidR="007C0877">
        <w:t>effects of caution</w:t>
      </w:r>
      <w:r w:rsidR="002E169A">
        <w:t xml:space="preserve"> may be present</w:t>
      </w:r>
      <w:r w:rsidR="007C0877">
        <w:t>, e.g. through individual behavio</w:t>
      </w:r>
      <w:r w:rsidR="00600F90">
        <w:t>u</w:t>
      </w:r>
      <w:r w:rsidR="007C0877">
        <w:t xml:space="preserve">r as well as government policy </w:t>
      </w:r>
      <w:r w:rsidR="007C0877">
        <w:fldChar w:fldCharType="begin"/>
      </w:r>
      <w:r w:rsidR="005D258F">
        <w:instrText xml:space="preserve"> ADDIN EN.CITE &lt;EndNote&gt;&lt;Cite&gt;&lt;Author&gt;Okell&lt;/Author&gt;&lt;Year&gt;2020&lt;/Year&gt;&lt;RecNum&gt;26&lt;/RecNum&gt;&lt;DisplayText&gt;[25]&lt;/DisplayText&gt;&lt;record&gt;&lt;rec-number&gt;26&lt;/rec-number&gt;&lt;foreign-keys&gt;&lt;key app="EN" db-id="pdvdwdpxbt9rxiedr06pz929t2ed5fatxsar" timestamp="1598334780"&gt;26&lt;/key&gt;&lt;/foreign-keys&gt;&lt;ref-type name="Journal Article"&gt;17&lt;/ref-type&gt;&lt;contributors&gt;&lt;authors&gt;&lt;author&gt;Okell, Lucy C&lt;/author&gt;&lt;author&gt;Verity, Robert&lt;/author&gt;&lt;author&gt;Watson, Oliver J&lt;/author&gt;&lt;author&gt;Mishra, Swapnil&lt;/author&gt;&lt;author&gt;Walker, Patrick&lt;/author&gt;&lt;author&gt;Whittaker, Charlie&lt;/author&gt;&lt;author&gt;Katzourakis, Aris&lt;/author&gt;&lt;author&gt;Donnelly, Christl A&lt;/author&gt;&lt;author&gt;Riley, Steven&lt;/author&gt;&lt;author&gt;Ghani, Azra C&lt;/author&gt;&lt;/authors&gt;&lt;/contributors&gt;&lt;titles&gt;&lt;title&gt;Have deaths from COVID-19 in Europe plateaued due to herd immunity?&lt;/title&gt;&lt;secondary-title&gt;Lancet (London, England)&lt;/secondary-title&gt;&lt;/titles&gt;&lt;periodical&gt;&lt;full-title&gt;Lancet (London, England)&lt;/full-title&gt;&lt;/periodical&gt;&lt;dates&gt;&lt;year&gt;2020&lt;/year&gt;&lt;/dates&gt;&lt;urls&gt;&lt;/urls&gt;&lt;/record&gt;&lt;/Cite&gt;&lt;/EndNote&gt;</w:instrText>
      </w:r>
      <w:r w:rsidR="007C0877">
        <w:fldChar w:fldCharType="separate"/>
      </w:r>
      <w:r w:rsidR="005D258F">
        <w:rPr>
          <w:noProof/>
        </w:rPr>
        <w:t>[25]</w:t>
      </w:r>
      <w:r w:rsidR="007C0877">
        <w:fldChar w:fldCharType="end"/>
      </w:r>
      <w:r w:rsidR="003F5B17">
        <w:t xml:space="preserve">. The </w:t>
      </w:r>
      <w:r w:rsidR="008D4DAF">
        <w:t xml:space="preserve">proposed </w:t>
      </w:r>
      <w:r w:rsidR="003F5B17">
        <w:t xml:space="preserve">caution models </w:t>
      </w:r>
      <w:r w:rsidR="007C0877">
        <w:t xml:space="preserve">can </w:t>
      </w:r>
      <w:r w:rsidR="003F5B17">
        <w:t>also account for the existence of the</w:t>
      </w:r>
      <w:r w:rsidR="008D4DAF">
        <w:t>se</w:t>
      </w:r>
      <w:r w:rsidR="003F5B17">
        <w:t xml:space="preserve"> first peaks </w:t>
      </w:r>
      <w:r w:rsidR="008D4DAF">
        <w:t>in</w:t>
      </w:r>
      <w:r w:rsidR="003F5B17">
        <w:t xml:space="preserve"> daily infection rates </w:t>
      </w:r>
      <w:r w:rsidR="00374A88">
        <w:t xml:space="preserve">(at levels much lower than herd-immunity) </w:t>
      </w:r>
      <w:r w:rsidR="003F5B17">
        <w:t>quantitatively.</w:t>
      </w:r>
      <w:r w:rsidR="004E60D3">
        <w:t xml:space="preserve"> </w:t>
      </w:r>
    </w:p>
    <w:p w14:paraId="49810DDB" w14:textId="6237FAAF" w:rsidR="00374A88" w:rsidRDefault="00374A88" w:rsidP="009C03BC">
      <w:pPr>
        <w:jc w:val="both"/>
      </w:pPr>
    </w:p>
    <w:p w14:paraId="6719A694" w14:textId="13E1D423" w:rsidR="002D1BB0" w:rsidRDefault="002D1BB0" w:rsidP="002D1BB0">
      <w:pPr>
        <w:jc w:val="both"/>
      </w:pPr>
      <w:r>
        <w:t>A second common feature of the epidemic</w:t>
      </w:r>
      <w:r w:rsidR="005039AD">
        <w:t>, shown in Fig. 1,</w:t>
      </w:r>
      <w:r>
        <w:t xml:space="preserve"> is the occurrence of long sustained periods of high levels of daily infection, following the first peak – even sometimes turning it into an initial plateau rather than a peak. The cumulative case count curves shown in Figs </w:t>
      </w:r>
      <w:r w:rsidR="005039AD">
        <w:t>1</w:t>
      </w:r>
      <w:r>
        <w:t xml:space="preserve">A and </w:t>
      </w:r>
      <w:r w:rsidR="005039AD">
        <w:t>1</w:t>
      </w:r>
      <w:r>
        <w:t xml:space="preserve">C have long linear regions (shown with a simple three-segment piecewise linear fit superimposed on the data), which correspond to broadened peaks and extended flat regions in the tails of the daily data shown in Figs </w:t>
      </w:r>
      <w:r w:rsidR="005039AD">
        <w:t>1</w:t>
      </w:r>
      <w:r>
        <w:t xml:space="preserve">B and </w:t>
      </w:r>
      <w:r w:rsidR="005039AD">
        <w:t>1</w:t>
      </w:r>
      <w:r>
        <w:t>C, both uncharacteristic of the classical epidemiological models (e.g. SIR and SEIR models).  The typical response seen in the data is an early saturation peak followed by an extended period with nearly constant rates of daily infection, at varying levels depending on the individual countries, prior to a second wave of infection. In the USA, for example, the constant infection rate phase persisted without much attenuation from the initial peak level for 2.5 months from April to mid-June 2020. This high constant infection rate phase is also seen in the whole world data (not shown) and other large countries like Brazil and Russia. In many other countries, such as Italy, Spain, and Germany in Europe, but also Japan, South Korea, and Australia, the extended constant phase is also seen but at a significantly lower level than the initial peak. We shall see how the cautioned SIR family of models explain these phenomena, while capturing other features including the timing of second infection peaks.</w:t>
      </w:r>
      <w:r w:rsidR="005039AD">
        <w:t xml:space="preserve"> As we shall show below, the extended linear phases are not simply the product of linear testing ramp ups. </w:t>
      </w:r>
    </w:p>
    <w:p w14:paraId="751EFE94" w14:textId="77777777" w:rsidR="005039AD" w:rsidRDefault="002D1BB0" w:rsidP="002D1BB0">
      <w:pPr>
        <w:jc w:val="both"/>
      </w:pPr>
      <w:r>
        <w:t xml:space="preserve"> </w:t>
      </w:r>
    </w:p>
    <w:p w14:paraId="66D82A22" w14:textId="2C613F06" w:rsidR="002D1BB0" w:rsidRDefault="005039AD" w:rsidP="002D1BB0">
      <w:pPr>
        <w:jc w:val="both"/>
      </w:pPr>
      <w:r>
        <w:t>The</w:t>
      </w:r>
      <w:r w:rsidR="00D713FF">
        <w:t>se</w:t>
      </w:r>
      <w:r>
        <w:t xml:space="preserve"> linear </w:t>
      </w:r>
      <w:r w:rsidR="00D713FF">
        <w:t xml:space="preserve">epidemic saturation </w:t>
      </w:r>
      <w:r>
        <w:t xml:space="preserve">phases </w:t>
      </w:r>
      <w:r w:rsidR="00D713FF">
        <w:t>are</w:t>
      </w:r>
      <w:r>
        <w:t xml:space="preserve"> reminiscent of</w:t>
      </w:r>
      <w:r w:rsidR="002D1BB0">
        <w:t xml:space="preserve"> bacterial viral proliferation kinetics inside a single cell, which systematically show exponential growth giving way to linear growth in the absence of immunity </w:t>
      </w:r>
      <w:r w:rsidR="002D1BB0">
        <w:fldChar w:fldCharType="begin"/>
      </w:r>
      <w:r w:rsidR="002D1BB0">
        <w:instrText xml:space="preserve"> ADDIN EN.CITE &lt;EndNote&gt;&lt;Cite&gt;&lt;Author&gt;Yin&lt;/Author&gt;&lt;Year&gt;2018&lt;/Year&gt;&lt;RecNum&gt;26&lt;/RecNum&gt;&lt;DisplayText&gt;[34, 35]&lt;/DisplayText&gt;&lt;record&gt;&lt;rec-number&gt;26&lt;/rec-number&gt;&lt;foreign-keys&gt;&lt;key app="EN" db-id="pdvdwdpxbt9rxiedr06pz929t2ed5fatxsar" timestamp="1596449081"&gt;26&lt;/key&gt;&lt;/foreign-keys&gt;&lt;ref-type name="Journal Article"&gt;17&lt;/ref-type&gt;&lt;contributors&gt;&lt;authors&gt;&lt;author&gt;Yin, John&lt;/author&gt;&lt;author&gt;Redovich, Jacob&lt;/author&gt;&lt;/authors&gt;&lt;/contributors&gt;&lt;titles&gt;&lt;title&gt;Kinetic Modeling of Virus Growth in Cells&lt;/title&gt;&lt;secondary-title&gt;Microbiology and Molecular Biology Reviews&lt;/secondary-title&gt;&lt;/titles&gt;&lt;periodical&gt;&lt;full-title&gt;Microbiology and Molecular Biology Reviews&lt;/full-title&gt;&lt;/periodical&gt;&lt;pages&gt;e00066-17&lt;/pages&gt;&lt;volume&gt;82&lt;/volume&gt;&lt;number&gt;2&lt;/number&gt;&lt;dates&gt;&lt;year&gt;2018&lt;/year&gt;&lt;/dates&gt;&lt;urls&gt;&lt;related-urls&gt;&lt;url&gt;http://mmbr.asm.org/content/82/2/e00066-17.abstract&lt;/url&gt;&lt;/related-urls&gt;&lt;/urls&gt;&lt;electronic-resource-num&gt;10.1128/MMBR.00066-17&lt;/electronic-resource-num&gt;&lt;/record&gt;&lt;/Cite&gt;&lt;Cite&gt;&lt;Author&gt;Biebricher&lt;/Author&gt;&lt;Year&gt;1983&lt;/Year&gt;&lt;RecNum&gt;27&lt;/RecNum&gt;&lt;record&gt;&lt;rec-number&gt;27&lt;/rec-number&gt;&lt;foreign-keys&gt;&lt;key app="EN" db-id="pdvdwdpxbt9rxiedr06pz929t2ed5fatxsar" timestamp="1596449462"&gt;27&lt;/key&gt;&lt;/foreign-keys&gt;&lt;ref-type name="Journal Article"&gt;17&lt;/ref-type&gt;&lt;contributors&gt;&lt;authors&gt;&lt;author&gt;Biebricher, Christof K.&lt;/author&gt;&lt;author&gt;Eigen, Manfred&lt;/author&gt;&lt;author&gt;Gardiner, William C.&lt;/author&gt;&lt;/authors&gt;&lt;/contributors&gt;&lt;titles&gt;&lt;title&gt;Kinetics of ribonucleic acid replication&lt;/title&gt;&lt;secondary-title&gt;Biochemistry&lt;/secondary-title&gt;&lt;/titles&gt;&lt;periodical&gt;&lt;full-title&gt;Biochemistry&lt;/full-title&gt;&lt;/periodical&gt;&lt;pages&gt;2544-2559&lt;/pages&gt;&lt;volume&gt;22&lt;/volume&gt;&lt;number&gt;10&lt;/number&gt;&lt;dates&gt;&lt;year&gt;1983&lt;/year&gt;&lt;pub-dates&gt;&lt;date&gt;1983/05/10&lt;/date&gt;&lt;/pub-dates&gt;&lt;/dates&gt;&lt;publisher&gt;American Chemical Society&lt;/publisher&gt;&lt;isbn&gt;0006-2960&lt;/isbn&gt;&lt;urls&gt;&lt;related-urls&gt;&lt;url&gt;https://doi.org/10.1021/bi00279a036&lt;/url&gt;&lt;/related-urls&gt;&lt;/urls&gt;&lt;electronic-resource-num&gt;10.1021/bi00279a036&lt;/electronic-resource-num&gt;&lt;/record&gt;&lt;/Cite&gt;&lt;/EndNote&gt;</w:instrText>
      </w:r>
      <w:r w:rsidR="002D1BB0">
        <w:fldChar w:fldCharType="separate"/>
      </w:r>
      <w:r w:rsidR="002D1BB0">
        <w:rPr>
          <w:noProof/>
        </w:rPr>
        <w:t>[34, 35]</w:t>
      </w:r>
      <w:r w:rsidR="002D1BB0">
        <w:fldChar w:fldCharType="end"/>
      </w:r>
      <w:r w:rsidR="002D1BB0">
        <w:t xml:space="preserve">. The fundamental reason for this </w:t>
      </w:r>
      <w:r w:rsidR="00D713FF">
        <w:t xml:space="preserve">there </w:t>
      </w:r>
      <w:r w:rsidR="002D1BB0">
        <w:t xml:space="preserve">is specific host resource limitation, for example of the Qß viral replicase enzymes responsible for copying the RNA viral genome </w:t>
      </w:r>
      <w:r w:rsidR="002D1BB0">
        <w:fldChar w:fldCharType="begin"/>
      </w:r>
      <w:r w:rsidR="002D1BB0">
        <w:instrText xml:space="preserve"> ADDIN EN.CITE &lt;EndNote&gt;&lt;Cite&gt;&lt;Author&gt;Biebricher&lt;/Author&gt;&lt;Year&gt;1983&lt;/Year&gt;&lt;RecNum&gt;27&lt;/RecNum&gt;&lt;DisplayText&gt;[35]&lt;/DisplayText&gt;&lt;record&gt;&lt;rec-number&gt;27&lt;/rec-number&gt;&lt;foreign-keys&gt;&lt;key app="EN" db-id="pdvdwdpxbt9rxiedr06pz929t2ed5fatxsar" timestamp="1596449462"&gt;27&lt;/key&gt;&lt;/foreign-keys&gt;&lt;ref-type name="Journal Article"&gt;17&lt;/ref-type&gt;&lt;contributors&gt;&lt;authors&gt;&lt;author&gt;Biebricher, Christof K.&lt;/author&gt;&lt;author&gt;Eigen, Manfred&lt;/author&gt;&lt;author&gt;Gardiner, William C.&lt;/author&gt;&lt;/authors&gt;&lt;/contributors&gt;&lt;titles&gt;&lt;title&gt;Kinetics of ribonucleic acid replication&lt;/title&gt;&lt;secondary-title&gt;Biochemistry&lt;/secondary-title&gt;&lt;/titles&gt;&lt;periodical&gt;&lt;full-title&gt;Biochemistry&lt;/full-title&gt;&lt;/periodical&gt;&lt;pages&gt;2544-2559&lt;/pages&gt;&lt;volume&gt;22&lt;/volume&gt;&lt;number&gt;10&lt;/number&gt;&lt;dates&gt;&lt;year&gt;1983&lt;/year&gt;&lt;pub-dates&gt;&lt;date&gt;1983/05/10&lt;/date&gt;&lt;/pub-dates&gt;&lt;/dates&gt;&lt;publisher&gt;American Chemical Society&lt;/publisher&gt;&lt;isbn&gt;0006-2960&lt;/isbn&gt;&lt;urls&gt;&lt;related-urls&gt;&lt;url&gt;https://doi.org/10.1021/bi00279a036&lt;/url&gt;&lt;/related-urls&gt;&lt;/urls&gt;&lt;electronic-resource-num&gt;10.1021/bi00279a036&lt;/electronic-resource-num&gt;&lt;/record&gt;&lt;/Cite&gt;&lt;/EndNote&gt;</w:instrText>
      </w:r>
      <w:r w:rsidR="002D1BB0">
        <w:fldChar w:fldCharType="separate"/>
      </w:r>
      <w:r w:rsidR="002D1BB0">
        <w:rPr>
          <w:noProof/>
        </w:rPr>
        <w:t>[35]</w:t>
      </w:r>
      <w:r w:rsidR="002D1BB0">
        <w:fldChar w:fldCharType="end"/>
      </w:r>
      <w:r w:rsidR="002D1BB0">
        <w:t xml:space="preserve">. </w:t>
      </w:r>
      <w:r w:rsidR="00D713FF">
        <w:t>When a  resource (such as free replicase enzyme) is depleted</w:t>
      </w:r>
      <w:r w:rsidR="002D1BB0">
        <w:t>,</w:t>
      </w:r>
      <w:r w:rsidR="00D713FF">
        <w:t xml:space="preserve"> the growth changes from exponential to a constant rate limited by the fully occupied enzyme output</w:t>
      </w:r>
      <w:r w:rsidR="002D1BB0">
        <w:t xml:space="preserve">. </w:t>
      </w:r>
      <w:r w:rsidR="001267A8">
        <w:t xml:space="preserve">In analogy with the viral proliferation kinetics producing linear </w:t>
      </w:r>
      <w:r w:rsidR="001267A8">
        <w:lastRenderedPageBreak/>
        <w:t>growth, t</w:t>
      </w:r>
      <w:r w:rsidR="002D1BB0">
        <w:t>he authors</w:t>
      </w:r>
      <w:r w:rsidR="001267A8">
        <w:t>’</w:t>
      </w:r>
      <w:r w:rsidR="002D1BB0">
        <w:t xml:space="preserve"> propose</w:t>
      </w:r>
      <w:r w:rsidR="001267A8">
        <w:t>d caution coupling is</w:t>
      </w:r>
      <w:r w:rsidR="002D1BB0">
        <w:t xml:space="preserve"> a similarly endogenous mechanism that can account for the observed linear growth phases for Covid-19 in societies shown in Fig. </w:t>
      </w:r>
      <w:r>
        <w:t>1</w:t>
      </w:r>
      <w:r w:rsidR="002D1BB0">
        <w:t>A and C</w:t>
      </w:r>
      <w:r w:rsidR="00D713FF">
        <w:t xml:space="preserve"> as well as more complex profiles</w:t>
      </w:r>
      <w:r w:rsidR="002D1BB0">
        <w:t xml:space="preserve">. </w:t>
      </w:r>
    </w:p>
    <w:p w14:paraId="7340975F" w14:textId="4277E4D4" w:rsidR="00374A88" w:rsidRDefault="002D1BB0" w:rsidP="009C03BC">
      <w:pPr>
        <w:jc w:val="both"/>
      </w:pPr>
      <w:r>
        <w:t xml:space="preserve">  </w:t>
      </w:r>
    </w:p>
    <w:p w14:paraId="6DC91A0A" w14:textId="0CA6A496" w:rsidR="00CD5AFA" w:rsidRDefault="00CD5AFA" w:rsidP="009C03BC">
      <w:pPr>
        <w:jc w:val="both"/>
      </w:pPr>
      <w:r>
        <w:t xml:space="preserve">A third salient feature is multiple waves of infection (multiple peaks in observed cases).  Reactive models have been seen to produce two waves </w:t>
      </w:r>
      <w:r>
        <w:fldChar w:fldCharType="begin">
          <w:fldData xml:space="preserve">PEVuZE5vdGU+PENpdGU+PEF1dGhvcj5FcHN0ZWluPC9BdXRob3I+PFllYXI+MjAwODwvWWVhcj48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</w:fldData>
        </w:fldChar>
      </w:r>
      <w:r>
        <w:instrText xml:space="preserve"> ADDIN EN.CITE </w:instrText>
      </w:r>
      <w:r>
        <w:fldChar w:fldCharType="begin">
          <w:fldData xml:space="preserve">PEVuZE5vdGU+PENpdGU+PEF1dGhvcj5FcHN0ZWluPC9BdXRob3I+PFllYXI+MjAwODwvWWVhcj48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</w:fldData>
        </w:fldChar>
      </w:r>
      <w:r>
        <w:instrText xml:space="preserve"> ADDIN EN.CITE.DATA </w:instrText>
      </w:r>
      <w:r>
        <w:fldChar w:fldCharType="end"/>
      </w:r>
      <w:r>
        <w:fldChar w:fldCharType="separate"/>
      </w:r>
      <w:r>
        <w:rPr>
          <w:noProof/>
        </w:rPr>
        <w:t>[16, 27, 29, 30]</w:t>
      </w:r>
      <w:r>
        <w:fldChar w:fldCharType="end"/>
      </w:r>
      <w:r>
        <w:t xml:space="preserve">.  The data for Covid-19 are already showing a third wave; our model with caution coupling can produce multiple </w:t>
      </w:r>
      <w:r w:rsidR="00AD44D7">
        <w:t>waves</w:t>
      </w:r>
      <w:r>
        <w:t>.</w:t>
      </w:r>
    </w:p>
    <w:p w14:paraId="231E21A3" w14:textId="77777777" w:rsidR="00CD5AFA" w:rsidRDefault="00CD5AFA" w:rsidP="009C03BC">
      <w:pPr>
        <w:jc w:val="both"/>
      </w:pPr>
    </w:p>
    <w:p w14:paraId="10A1191E" w14:textId="449A18CE" w:rsidR="00924DF1" w:rsidRDefault="00326435" w:rsidP="00AD44D7">
      <w:pPr>
        <w:jc w:val="both"/>
      </w:pPr>
      <w:r>
        <w:t xml:space="preserve">The seemingly wide diversity of country epidemic responses seen in the daily confirmed cases and death tolls has inhibited a systematic analysis and recognition of common salient features, which are important for full understanding of the pandemic and responses to it. </w:t>
      </w:r>
      <w:r w:rsidR="00AD44D7">
        <w:t>T</w:t>
      </w:r>
      <w:r w:rsidR="00E443F4" w:rsidRPr="003B0E83">
        <w:t xml:space="preserve">he compiled data both for the number of Covid-19 cases </w:t>
      </w:r>
      <w:r w:rsidR="00787E3D" w:rsidRPr="003B0E83">
        <w:t xml:space="preserve">in different countries </w:t>
      </w:r>
      <w:r w:rsidR="00E443F4" w:rsidRPr="003B0E83">
        <w:t xml:space="preserve">and resulting deaths show a wide variety of time profiles as shown in Figure </w:t>
      </w:r>
      <w:r w:rsidR="005039AD" w:rsidRPr="003B0E83">
        <w:t>2</w:t>
      </w:r>
      <w:r w:rsidR="00E443F4" w:rsidRPr="003B0E83">
        <w:t xml:space="preserve">. </w:t>
      </w:r>
      <w:r w:rsidR="00AD44D7">
        <w:t>But upon inspection</w:t>
      </w:r>
      <w:r w:rsidR="00014A64" w:rsidRPr="003B0E83">
        <w:t xml:space="preserve">, there appear to be common features shared among large groups of countries, such as the broadened peaks, plateaus, </w:t>
      </w:r>
      <w:r w:rsidR="004B0294">
        <w:t xml:space="preserve">sustained low level infections, and </w:t>
      </w:r>
      <w:r w:rsidR="00014A64" w:rsidRPr="003B0E83">
        <w:t>2</w:t>
      </w:r>
      <w:r w:rsidR="00014A64" w:rsidRPr="003B0E83">
        <w:rPr>
          <w:vertAlign w:val="superscript"/>
        </w:rPr>
        <w:t>nd</w:t>
      </w:r>
      <w:r w:rsidR="00014A64" w:rsidRPr="003B0E83">
        <w:t xml:space="preserve"> waves which motivate a more systematic analysis. </w:t>
      </w:r>
      <w:r w:rsidR="00AD44D7">
        <w:t>To quantify these common features seen in groups of country profiles, we use</w:t>
      </w:r>
      <w:r w:rsidR="00014A64" w:rsidRPr="003B0E83">
        <w:t xml:space="preserve"> functional</w:t>
      </w:r>
      <w:r w:rsidR="00AD44D7">
        <w:t xml:space="preserve"> principal component analys</w:t>
      </w:r>
      <w:r w:rsidR="005724B5">
        <w:t>i</w:t>
      </w:r>
      <w:r w:rsidR="00AD44D7">
        <w:t>s</w:t>
      </w:r>
      <w:r w:rsidR="00014A64" w:rsidRPr="003B0E83">
        <w:t xml:space="preserve"> </w:t>
      </w:r>
      <w:r w:rsidR="00AD44D7">
        <w:t>(F</w:t>
      </w:r>
      <w:r w:rsidR="00014A64" w:rsidRPr="003B0E83">
        <w:t>PCA</w:t>
      </w:r>
      <w:r w:rsidR="00AD44D7">
        <w:t>),</w:t>
      </w:r>
      <w:r w:rsidR="00014A64" w:rsidRPr="003B0E83">
        <w:t xml:space="preserve"> a powerful too</w:t>
      </w:r>
      <w:r w:rsidR="005F1C93">
        <w:t>l</w:t>
      </w:r>
      <w:r w:rsidR="00014A64" w:rsidRPr="003B0E83">
        <w:t xml:space="preserve"> for analysing variants in curves such as time series data </w:t>
      </w:r>
      <w:r w:rsidR="00014A64" w:rsidRPr="003B0E83">
        <w:fldChar w:fldCharType="begin"/>
      </w:r>
      <w:r w:rsidR="00014A64" w:rsidRPr="003B0E83">
        <w:instrText xml:space="preserve"> ADDIN EN.CITE &lt;EndNote&gt;&lt;Cite&gt;&lt;Author&gt;Jones&lt;/Author&gt;&lt;Year&gt;1992&lt;/Year&gt;&lt;RecNum&gt;40&lt;/RecNum&gt;&lt;DisplayText&gt;[36]&lt;/DisplayText&gt;&lt;record&gt;&lt;rec-number&gt;40&lt;/rec-number&gt;&lt;foreign-keys&gt;&lt;key app="EN" db-id="pdvdwdpxbt9rxiedr06pz929t2ed5fatxsar" timestamp="1602238777"&gt;40&lt;/key&gt;&lt;/foreign-keys&gt;&lt;ref-type name="Journal Article"&gt;17&lt;/ref-type&gt;&lt;contributors&gt;&lt;authors&gt;&lt;author&gt;Jones, M. C.&lt;/author&gt;&lt;author&gt;Rice, John A.&lt;/author&gt;&lt;/authors&gt;&lt;/contributors&gt;&lt;titles&gt;&lt;title&gt;Displaying the Important Features of Large Collections of Similar Curves&lt;/title&gt;&lt;secondary-title&gt;The American Statistician&lt;/secondary-title&gt;&lt;/titles&gt;&lt;periodical&gt;&lt;full-title&gt;The American Statistician&lt;/full-title&gt;&lt;/periodical&gt;&lt;pages&gt;140-145&lt;/pages&gt;&lt;volume&gt;46&lt;/volume&gt;&lt;number&gt;2&lt;/number&gt;&lt;dates&gt;&lt;year&gt;1992&lt;/year&gt;&lt;pub-dates&gt;&lt;date&gt;1992/05/01&lt;/date&gt;&lt;/pub-dates&gt;&lt;/dates&gt;&lt;publisher&gt;Taylor &amp;amp; Francis&lt;/publisher&gt;&lt;isbn&gt;0003-1305&lt;/isbn&gt;&lt;urls&gt;&lt;related-urls&gt;&lt;url&gt;https://www.tandfonline.com/doi/abs/10.1080/00031305.1992.10475870&lt;/url&gt;&lt;/related-urls&gt;&lt;/urls&gt;&lt;electronic-resource-num&gt;10.1080/00031305.1992.10475870&lt;/electronic-resource-num&gt;&lt;/record&gt;&lt;/Cite&gt;&lt;/EndNote&gt;</w:instrText>
      </w:r>
      <w:r w:rsidR="00014A64" w:rsidRPr="003B0E83">
        <w:fldChar w:fldCharType="separate"/>
      </w:r>
      <w:r w:rsidR="00014A64" w:rsidRPr="003B0E83">
        <w:rPr>
          <w:noProof/>
        </w:rPr>
        <w:t>[36]</w:t>
      </w:r>
      <w:r w:rsidR="00014A64" w:rsidRPr="003B0E83">
        <w:fldChar w:fldCharType="end"/>
      </w:r>
      <w:r w:rsidR="00924DF1">
        <w:t xml:space="preserve">, followed by clustering, using hierarchical density-based clustering (HDBSCAN) </w:t>
      </w:r>
      <w:r w:rsidR="00924DF1">
        <w:fldChar w:fldCharType="begin"/>
      </w:r>
      <w:r w:rsidR="00924DF1">
        <w:instrText xml:space="preserve"> ADDIN EN.CITE &lt;EndNote&gt;&lt;Cite&gt;&lt;Author&gt;McInnes&lt;/Author&gt;&lt;Year&gt;2017&lt;/Year&gt;&lt;RecNum&gt;6&lt;/RecNum&gt;&lt;DisplayText&gt;[37]&lt;/DisplayText&gt;&lt;record&gt;&lt;rec-number&gt;6&lt;/rec-number&gt;&lt;foreign-keys&gt;&lt;key app="EN" db-id="dew9xad2o9pv08e5wp3vr2diezd9fwtzv2vp" timestamp="1602310792"&gt;6&lt;/key&gt;&lt;/foreign-keys&gt;&lt;ref-type name="Journal Article"&gt;17&lt;/ref-type&gt;&lt;contributors&gt;&lt;authors&gt;&lt;author&gt;McInnes, Leland&lt;/author&gt;&lt;author&gt;Healy, John&lt;/author&gt;&lt;author&gt;Astels, Steve&lt;/author&gt;&lt;/authors&gt;&lt;/contributors&gt;&lt;titles&gt;&lt;title&gt;hdbscan: Hierarchical density based clustering&lt;/title&gt;&lt;secondary-title&gt;Journal of Open Source Software&lt;/secondary-title&gt;&lt;/titles&gt;&lt;periodical&gt;&lt;full-title&gt;Journal of Open Source Software&lt;/full-title&gt;&lt;/periodical&gt;&lt;pages&gt;205&lt;/pages&gt;&lt;volume&gt;2&lt;/volume&gt;&lt;number&gt;11&lt;/number&gt;&lt;dates&gt;&lt;year&gt;2017&lt;/year&gt;&lt;/dates&gt;&lt;isbn&gt;2475-9066&lt;/isbn&gt;&lt;urls&gt;&lt;/urls&gt;&lt;/record&gt;&lt;/Cite&gt;&lt;/EndNote&gt;</w:instrText>
      </w:r>
      <w:r w:rsidR="00924DF1">
        <w:fldChar w:fldCharType="separate"/>
      </w:r>
      <w:r w:rsidR="00924DF1">
        <w:rPr>
          <w:noProof/>
        </w:rPr>
        <w:t>[37]</w:t>
      </w:r>
      <w:r w:rsidR="00924DF1">
        <w:fldChar w:fldCharType="end"/>
      </w:r>
      <w:r w:rsidR="00924DF1">
        <w:t xml:space="preserve">.  </w:t>
      </w:r>
      <w:r w:rsidR="0024554E">
        <w:t xml:space="preserve">After synchronizing country temporal data and filtering countries to obtain those with enough data (see the SI for details), </w:t>
      </w:r>
      <w:r w:rsidR="00924DF1">
        <w:t>FPCA embed</w:t>
      </w:r>
      <w:r w:rsidR="0024554E">
        <w:t>s</w:t>
      </w:r>
      <w:r w:rsidR="00924DF1">
        <w:t xml:space="preserve"> each country’s temporal curve in a function space, then uses analysis of variance to find</w:t>
      </w:r>
      <w:r w:rsidR="00620DA2">
        <w:t xml:space="preserve"> a </w:t>
      </w:r>
      <w:r w:rsidR="00D9228A">
        <w:t xml:space="preserve">smaller </w:t>
      </w:r>
      <w:r w:rsidR="00620DA2">
        <w:t xml:space="preserve">function space </w:t>
      </w:r>
      <w:r w:rsidR="00D9228A">
        <w:t xml:space="preserve">(for a given reduced dimensionality) </w:t>
      </w:r>
      <w:r w:rsidR="00924DF1">
        <w:t>that capture</w:t>
      </w:r>
      <w:r w:rsidR="00620DA2">
        <w:t>s</w:t>
      </w:r>
      <w:r w:rsidR="00924DF1">
        <w:t xml:space="preserve"> </w:t>
      </w:r>
      <w:r w:rsidR="00620DA2">
        <w:t>the most</w:t>
      </w:r>
      <w:r w:rsidR="00924DF1">
        <w:t xml:space="preserve"> varia</w:t>
      </w:r>
      <w:r w:rsidR="00620DA2">
        <w:t>nce</w:t>
      </w:r>
      <w:r w:rsidR="00924DF1">
        <w:t xml:space="preserve"> </w:t>
      </w:r>
      <w:r w:rsidR="00620DA2">
        <w:t>in</w:t>
      </w:r>
      <w:r w:rsidR="00924DF1">
        <w:t xml:space="preserve"> </w:t>
      </w:r>
      <w:r w:rsidR="00D9228A">
        <w:t xml:space="preserve">the </w:t>
      </w:r>
      <w:r w:rsidR="00620DA2">
        <w:t xml:space="preserve">projected </w:t>
      </w:r>
      <w:r w:rsidR="00924DF1">
        <w:t>country curves</w:t>
      </w:r>
      <w:r w:rsidR="0024554E">
        <w:t xml:space="preserve">.  </w:t>
      </w:r>
      <w:r w:rsidR="00D9228A">
        <w:t>I</w:t>
      </w:r>
      <w:r w:rsidR="0024554E">
        <w:t>n th</w:t>
      </w:r>
      <w:r w:rsidR="00620DA2">
        <w:t>is</w:t>
      </w:r>
      <w:r w:rsidR="0024554E">
        <w:t xml:space="preserve"> reduced dimension </w:t>
      </w:r>
      <w:r w:rsidR="00D9228A">
        <w:t xml:space="preserve">FPCA </w:t>
      </w:r>
      <w:r w:rsidR="0024554E">
        <w:t>function space</w:t>
      </w:r>
      <w:r w:rsidR="00D9228A">
        <w:t>,</w:t>
      </w:r>
      <w:r w:rsidR="00620DA2">
        <w:t xml:space="preserve"> </w:t>
      </w:r>
      <w:r w:rsidR="0024554E">
        <w:t xml:space="preserve">we </w:t>
      </w:r>
      <w:r w:rsidR="00D9228A">
        <w:t xml:space="preserve">project and </w:t>
      </w:r>
      <w:r w:rsidR="0024554E">
        <w:t>cluster the countries.  There are various meta-parameters in the projection and clustering, as described in the SI.</w:t>
      </w:r>
      <w:r w:rsidR="00AF0ADB">
        <w:t xml:space="preserve">  We sampled these </w:t>
      </w:r>
      <w:proofErr w:type="spellStart"/>
      <w:r w:rsidR="00AF0ADB">
        <w:t>metaparameters</w:t>
      </w:r>
      <w:proofErr w:type="spellEnd"/>
      <w:r w:rsidR="00AF0ADB">
        <w:t xml:space="preserve">, ranking the </w:t>
      </w:r>
      <w:proofErr w:type="spellStart"/>
      <w:r w:rsidR="00AF0ADB">
        <w:t>clusterings</w:t>
      </w:r>
      <w:proofErr w:type="spellEnd"/>
      <w:r w:rsidR="00AF0ADB">
        <w:t xml:space="preserve">, and obtained a consensus clustering of the best sampled </w:t>
      </w:r>
      <w:proofErr w:type="spellStart"/>
      <w:r w:rsidR="00AF0ADB">
        <w:t>clusterings</w:t>
      </w:r>
      <w:proofErr w:type="spellEnd"/>
      <w:r w:rsidR="00AF0ADB">
        <w:t xml:space="preserve"> (details </w:t>
      </w:r>
      <w:r w:rsidR="0097029C">
        <w:t xml:space="preserve">are </w:t>
      </w:r>
      <w:r w:rsidR="00AF0ADB">
        <w:t xml:space="preserve">described in the SI).  The results of </w:t>
      </w:r>
      <w:r w:rsidR="001B7677">
        <w:t xml:space="preserve">this unsupervised learning procedure is a </w:t>
      </w:r>
      <w:r w:rsidR="007C5044" w:rsidRPr="00BA5BA2">
        <w:rPr>
          <w:i/>
          <w:iCs/>
        </w:rPr>
        <w:t>consensus clustering</w:t>
      </w:r>
      <w:r w:rsidR="001B7677">
        <w:rPr>
          <w:i/>
          <w:iCs/>
        </w:rPr>
        <w:t>,</w:t>
      </w:r>
      <w:r w:rsidR="007C5044">
        <w:t xml:space="preserve"> shown in Figure 3</w:t>
      </w:r>
      <w:r w:rsidR="00DD1954">
        <w:t xml:space="preserve"> (countries in each cluster are listed in table </w:t>
      </w:r>
      <w:r w:rsidR="00275106">
        <w:t>S5 in the SI)</w:t>
      </w:r>
      <w:r w:rsidR="007C5044">
        <w:t xml:space="preserve">, where we see the first </w:t>
      </w:r>
      <w:r w:rsidR="00AE4D83">
        <w:t>5</w:t>
      </w:r>
      <w:r w:rsidR="007C5044">
        <w:t xml:space="preserve"> functional principal components (3a), and a distributional superposition of the country traces for all countries in each of the clusters, for </w:t>
      </w:r>
      <w:r w:rsidR="004943D1">
        <w:t xml:space="preserve">deaths, </w:t>
      </w:r>
      <w:r w:rsidR="00D9228A">
        <w:t xml:space="preserve">confirmed </w:t>
      </w:r>
      <w:r w:rsidR="004943D1">
        <w:t>cases, and test-adjusted cases (3b-c)</w:t>
      </w:r>
      <w:r w:rsidR="0097029C">
        <w:t>.</w:t>
      </w:r>
      <w:r w:rsidR="00275106">
        <w:t xml:space="preserve">  </w:t>
      </w:r>
    </w:p>
    <w:p w14:paraId="05E48A77" w14:textId="2BA0A22A" w:rsidR="00275106" w:rsidRDefault="00275106" w:rsidP="00AD44D7">
      <w:pPr>
        <w:jc w:val="both"/>
      </w:pPr>
    </w:p>
    <w:p w14:paraId="4C7A022B" w14:textId="12C947CC" w:rsidR="00275106" w:rsidRDefault="00275106" w:rsidP="00AD44D7">
      <w:pPr>
        <w:jc w:val="both"/>
      </w:pPr>
      <w:r>
        <w:t xml:space="preserve">Several striking conclusions may be drawn from the exercise of constructing the consensus clustering:  (i) the dynamics of deaths, confirmed cases, and test-adjusted confirmed cases </w:t>
      </w:r>
      <w:r w:rsidR="0000603A">
        <w:t xml:space="preserve">displayed in Fig. 2 </w:t>
      </w:r>
      <w:r>
        <w:t xml:space="preserve">are generally quite different for each country, but when all countries’ dynamics are used to construct principal components using FPCA, fitting separately for each </w:t>
      </w:r>
      <w:r w:rsidR="0000603A">
        <w:t xml:space="preserve">class of dynamics (deaths, confirmed cases, test-adjusted confirmed cases) </w:t>
      </w:r>
      <w:r>
        <w:t xml:space="preserve">we see </w:t>
      </w:r>
      <w:r w:rsidR="0000603A">
        <w:t xml:space="preserve">in Fig. 3A </w:t>
      </w:r>
      <w:r>
        <w:t xml:space="preserve">that the first 7 basis functions for each of these three </w:t>
      </w:r>
      <w:r w:rsidR="0000603A">
        <w:t>fits</w:t>
      </w:r>
      <w:r>
        <w:t xml:space="preserve"> are</w:t>
      </w:r>
      <w:r w:rsidR="0000603A">
        <w:t xml:space="preserve"> essentially the same.  Thus, the different classes of dynamics are exploring the function space of possible epidemiological orbits along the same subspaces.  (ii) Similarly, the distributional superposition of epidemiological orbits in Fig. 3C show that for each class (each column of Fig 3C), the average behaviour of orbits is strikingly similar across dynamical classes of deaths, confirmed cases, test-adjusted confirmed cases (displayed in each row of Fig 3C).  (iii)  We expect different classes of epidemiological dynamics to correspond to different social responses</w:t>
      </w:r>
      <w:r w:rsidR="007F10DD">
        <w:t xml:space="preserve">.  It is thus interesting to observe the geographical distribution of the consensus clustering in Fig. 4.  One cluster contains most European countries, also including Canada, Turkey, and </w:t>
      </w:r>
      <w:proofErr w:type="spellStart"/>
      <w:r w:rsidR="007F10DD">
        <w:t>Kazakstan</w:t>
      </w:r>
      <w:proofErr w:type="spellEnd"/>
      <w:r w:rsidR="007F10DD">
        <w:t xml:space="preserve">.  Another cluster has middle eastern countries along with Russia, Belarus, and Sweden.  A third </w:t>
      </w:r>
      <w:r w:rsidR="007F10DD">
        <w:lastRenderedPageBreak/>
        <w:t>cluster contains the United States, various Latin American countries, and South Africa.  A fourth cluster is quite diverse with representatives from South America, northern Africa, central Europe, India, and Australia.</w:t>
      </w:r>
    </w:p>
    <w:p w14:paraId="03230433" w14:textId="38FE8FF1" w:rsidR="00014A64" w:rsidRDefault="00014A64" w:rsidP="009C03BC">
      <w:pPr>
        <w:jc w:val="both"/>
        <w:rPr>
          <w:highlight w:val="yellow"/>
        </w:rPr>
      </w:pPr>
    </w:p>
    <w:p w14:paraId="69AAAF84" w14:textId="481D6BA4" w:rsidR="00787E3D" w:rsidRDefault="00AE4D83" w:rsidP="009C03BC">
      <w:pPr>
        <w:jc w:val="both"/>
      </w:pPr>
      <w:r w:rsidRPr="0097029C">
        <w:t>The range of dynamical phenomena observed in the epidemiological dynamics illustrated in Figure 2</w:t>
      </w:r>
      <w:r>
        <w:t xml:space="preserve">, and the different </w:t>
      </w:r>
      <w:r w:rsidRPr="0097029C">
        <w:t>classes of dynamics identified by the cluster analysis</w:t>
      </w:r>
      <w:r>
        <w:t xml:space="preserve"> shown in Figure 3 demonstrate that the observed epidemiological dynamics</w:t>
      </w:r>
      <w:r w:rsidRPr="0097029C">
        <w:t xml:space="preserve"> is well beyond the dynamical repertoire of classical epidemiological models.  We will </w:t>
      </w:r>
      <w:r w:rsidR="00FA1A84">
        <w:t xml:space="preserve">now </w:t>
      </w:r>
      <w:r w:rsidRPr="0097029C">
        <w:t xml:space="preserve">demonstrate that addition of caution coupling to the models enriches the models’ dynamical repertoire to </w:t>
      </w:r>
      <w:r>
        <w:t>encompass the features observed in the data.</w:t>
      </w:r>
      <w:r w:rsidR="007F10DD">
        <w:t xml:space="preserve">  We will compare different classes of fitted dynamics to the different classes observed in the consensus clustering.</w:t>
      </w:r>
    </w:p>
    <w:p w14:paraId="2E9DE14F" w14:textId="79D96990" w:rsidR="009C70C1" w:rsidRDefault="009C70C1" w:rsidP="009C03BC">
      <w:pPr>
        <w:jc w:val="both"/>
      </w:pPr>
    </w:p>
    <w:p w14:paraId="24B3BFA9" w14:textId="7F105203" w:rsidR="009C70C1" w:rsidRDefault="009C70C1" w:rsidP="009C03BC">
      <w:pPr>
        <w:jc w:val="both"/>
      </w:pPr>
      <w:r>
        <w:t xml:space="preserve">We </w:t>
      </w:r>
      <w:r w:rsidR="007C0877">
        <w:t xml:space="preserve">model the effects of an informed human cautionary response by </w:t>
      </w:r>
      <w:r>
        <w:t>add</w:t>
      </w:r>
      <w:r w:rsidR="007C0877">
        <w:t>ing</w:t>
      </w:r>
      <w:r>
        <w:t xml:space="preserve"> </w:t>
      </w:r>
      <w:r w:rsidR="00F639C0">
        <w:t xml:space="preserve">an </w:t>
      </w:r>
      <w:r>
        <w:t xml:space="preserve">endogenous </w:t>
      </w:r>
      <w:r w:rsidR="002E169A">
        <w:t>cautionary coupling</w:t>
      </w:r>
      <w:r>
        <w:t xml:space="preserve"> to simple compartmentalized </w:t>
      </w:r>
      <w:r w:rsidR="00B16E3E">
        <w:t xml:space="preserve">S(E)IR </w:t>
      </w:r>
      <w:r>
        <w:t>models in the following way</w:t>
      </w:r>
      <w:r w:rsidR="002E169A">
        <w:t>:</w:t>
      </w:r>
      <w:r>
        <w:t xml:space="preserve"> </w:t>
      </w:r>
      <w:r w:rsidR="002E169A">
        <w:t xml:space="preserve"> w</w:t>
      </w:r>
      <w:r w:rsidR="00B9464A">
        <w:t>e split the population of susceptible individuals S into two classes S and S</w:t>
      </w:r>
      <w:r w:rsidR="00B9464A" w:rsidRPr="00B9464A">
        <w:rPr>
          <w:vertAlign w:val="subscript"/>
        </w:rPr>
        <w:t>c</w:t>
      </w:r>
      <w:r w:rsidR="00B9464A">
        <w:t>, the former acting unaffectedly and hence experiencing exposure to the virus at the initial rate, the latter exercising informed caution and hence reducing their exposure to the virus by a factor c</w:t>
      </w:r>
      <w:r w:rsidR="00B9464A" w:rsidRPr="00B9464A">
        <w:rPr>
          <w:vertAlign w:val="subscript"/>
        </w:rPr>
        <w:t>0</w:t>
      </w:r>
      <w:r w:rsidR="004A07DA">
        <w:rPr>
          <w:vertAlign w:val="subscript"/>
        </w:rPr>
        <w:t xml:space="preserve"> </w:t>
      </w:r>
      <w:r w:rsidR="00B9464A">
        <w:t>&lt;</w:t>
      </w:r>
      <w:r w:rsidR="004A07DA">
        <w:t xml:space="preserve"> </w:t>
      </w:r>
      <w:r w:rsidR="00B9464A">
        <w:t xml:space="preserve">1. </w:t>
      </w:r>
      <w:r>
        <w:t xml:space="preserve">We </w:t>
      </w:r>
      <w:r w:rsidR="00B9464A">
        <w:t xml:space="preserve">then </w:t>
      </w:r>
      <w:r>
        <w:t>identify the subpopulation</w:t>
      </w:r>
      <w:r w:rsidR="00FA4D34">
        <w:t xml:space="preserve"> </w:t>
      </w:r>
      <w:r w:rsidR="0024322C">
        <w:t xml:space="preserve">C </w:t>
      </w:r>
      <w:r w:rsidR="00FA4D34">
        <w:t>in the deterministic population model most indicative of the negative impact of the disease for the population</w:t>
      </w:r>
      <w:r w:rsidR="00D57DEA">
        <w:t>, as the trigger for this response</w:t>
      </w:r>
      <w:r w:rsidR="00FA4D34">
        <w:t xml:space="preserve">. For example, in the case of the simple SIR model, it is the class </w:t>
      </w:r>
      <w:r w:rsidR="0024322C">
        <w:t>C=</w:t>
      </w:r>
      <w:r w:rsidR="00FA4D34">
        <w:t xml:space="preserve">I of infected individuals, and </w:t>
      </w:r>
      <w:r w:rsidR="00F639C0">
        <w:t xml:space="preserve">more realistically </w:t>
      </w:r>
      <w:r w:rsidR="00FA4D34">
        <w:t>in the SEI3R model, which adds an exposed class E of not yet infectious individuals and two additional classes I</w:t>
      </w:r>
      <w:r w:rsidR="00FA4D34" w:rsidRPr="00FA4D34">
        <w:rPr>
          <w:vertAlign w:val="subscript"/>
        </w:rPr>
        <w:t>2</w:t>
      </w:r>
      <w:r w:rsidR="00FA4D34">
        <w:t xml:space="preserve"> and I</w:t>
      </w:r>
      <w:r w:rsidR="00FA4D34">
        <w:rPr>
          <w:vertAlign w:val="subscript"/>
        </w:rPr>
        <w:t xml:space="preserve">3 </w:t>
      </w:r>
      <w:r w:rsidR="00FA4D34">
        <w:t xml:space="preserve">of infectious individuals (in hospital and in intensive care respectively), it is the class </w:t>
      </w:r>
      <w:r w:rsidR="0024322C">
        <w:t>C=</w:t>
      </w:r>
      <w:r w:rsidR="00FA4D34">
        <w:t>I</w:t>
      </w:r>
      <w:r w:rsidR="00FA4D34">
        <w:rPr>
          <w:vertAlign w:val="subscript"/>
        </w:rPr>
        <w:t xml:space="preserve">3.  </w:t>
      </w:r>
      <w:r w:rsidR="00FA4D34">
        <w:t xml:space="preserve">Although </w:t>
      </w:r>
      <w:r w:rsidR="00F639C0">
        <w:t xml:space="preserve">one may expect that </w:t>
      </w:r>
      <w:r w:rsidR="00FA4D34">
        <w:t xml:space="preserve">the number of deaths also dramatically influences the execution of caution, it is a cumulative category which does not reflect the current situation as </w:t>
      </w:r>
      <w:r w:rsidR="007238FC">
        <w:t xml:space="preserve">does </w:t>
      </w:r>
      <w:r w:rsidR="00FA4D34">
        <w:t>I or I</w:t>
      </w:r>
      <w:r w:rsidR="00FA4D34">
        <w:rPr>
          <w:vertAlign w:val="subscript"/>
        </w:rPr>
        <w:t>3</w:t>
      </w:r>
      <w:r w:rsidR="00FA4D34">
        <w:t>. In fact, the daily number of deaths would be an appropriate indicator</w:t>
      </w:r>
      <w:r w:rsidR="00B16E3E">
        <w:t>,</w:t>
      </w:r>
      <w:r w:rsidR="00FA4D34">
        <w:t xml:space="preserve"> </w:t>
      </w:r>
      <w:r w:rsidR="00F639C0">
        <w:t>but this</w:t>
      </w:r>
      <w:r w:rsidR="00FA4D34">
        <w:t xml:space="preserve"> is </w:t>
      </w:r>
      <w:r w:rsidR="00F639C0">
        <w:t>simply</w:t>
      </w:r>
      <w:r w:rsidR="007238FC">
        <w:t xml:space="preserve"> </w:t>
      </w:r>
      <w:r w:rsidR="00FA4D34">
        <w:t xml:space="preserve">proportional to </w:t>
      </w:r>
      <w:r w:rsidR="00997612">
        <w:t xml:space="preserve">C as chosen: </w:t>
      </w:r>
      <w:r w:rsidR="00FA4D34">
        <w:t xml:space="preserve">I in the </w:t>
      </w:r>
      <w:r w:rsidR="00D57DEA">
        <w:t xml:space="preserve">SIR </w:t>
      </w:r>
      <w:r w:rsidR="00997612">
        <w:t xml:space="preserve">and SEIR </w:t>
      </w:r>
      <w:r w:rsidR="00D57DEA">
        <w:t>model</w:t>
      </w:r>
      <w:r w:rsidR="00997612">
        <w:t>s</w:t>
      </w:r>
      <w:r w:rsidR="00D57DEA">
        <w:t xml:space="preserve"> and I</w:t>
      </w:r>
      <w:r w:rsidR="00D57DEA">
        <w:rPr>
          <w:vertAlign w:val="subscript"/>
        </w:rPr>
        <w:t>3</w:t>
      </w:r>
      <w:r w:rsidR="00D57DEA">
        <w:t xml:space="preserve"> in the SEI3R model.</w:t>
      </w:r>
    </w:p>
    <w:p w14:paraId="75A4F2E3" w14:textId="5406ED64" w:rsidR="00D57DEA" w:rsidRDefault="00D57DEA" w:rsidP="009C03BC">
      <w:pPr>
        <w:jc w:val="both"/>
      </w:pPr>
    </w:p>
    <w:p w14:paraId="45FFD7F0" w14:textId="66B67458" w:rsidR="00B9464A" w:rsidRDefault="00D57DEA" w:rsidP="009C03BC">
      <w:pPr>
        <w:jc w:val="both"/>
      </w:pPr>
      <w:r>
        <w:t>To capture the response to this cautionary trigger</w:t>
      </w:r>
      <w:r w:rsidR="007238FC">
        <w:t>,</w:t>
      </w:r>
      <w:r>
        <w:t xml:space="preserve"> we </w:t>
      </w:r>
      <w:r w:rsidR="00B9464A">
        <w:t>employ</w:t>
      </w:r>
      <w:r>
        <w:t xml:space="preserve"> a simple </w:t>
      </w:r>
      <w:r w:rsidR="00F639C0">
        <w:t xml:space="preserve">reaction mechanism: a </w:t>
      </w:r>
      <w:r>
        <w:t xml:space="preserve">reversible caution binding mechanism. </w:t>
      </w:r>
      <w:r w:rsidR="00CF1226">
        <w:t xml:space="preserve">Individuals observing the pandemic can be triggered to become cautious but after a while also shed this caution. </w:t>
      </w:r>
      <w:r>
        <w:t xml:space="preserve"> </w:t>
      </w:r>
      <w:r w:rsidR="00CF1226">
        <w:t xml:space="preserve">So the model </w:t>
      </w:r>
      <w:r>
        <w:t xml:space="preserve">involves </w:t>
      </w:r>
      <w:r w:rsidR="00F639C0">
        <w:t xml:space="preserve">both </w:t>
      </w:r>
      <w:r>
        <w:t xml:space="preserve">a </w:t>
      </w:r>
      <w:r w:rsidR="00CF1226">
        <w:t xml:space="preserve">forward </w:t>
      </w:r>
      <w:r>
        <w:t xml:space="preserve">transition of unaffected susceptible individuals </w:t>
      </w:r>
      <w:r w:rsidR="007238FC">
        <w:t xml:space="preserve">S </w:t>
      </w:r>
      <w:r>
        <w:t>to cautious individuals</w:t>
      </w:r>
      <w:r w:rsidR="007238FC">
        <w:t xml:space="preserve"> S</w:t>
      </w:r>
      <w:r w:rsidR="007238FC" w:rsidRPr="007238FC">
        <w:rPr>
          <w:vertAlign w:val="subscript"/>
        </w:rPr>
        <w:t>c</w:t>
      </w:r>
      <w:r>
        <w:t xml:space="preserve">, </w:t>
      </w:r>
      <w:r w:rsidR="007238FC">
        <w:t xml:space="preserve">with a rate </w:t>
      </w:r>
      <w:r>
        <w:t xml:space="preserve">proportional to the product </w:t>
      </w:r>
      <w:r w:rsidR="00997612">
        <w:t xml:space="preserve">S*C of </w:t>
      </w:r>
      <w:r>
        <w:t xml:space="preserve">their population </w:t>
      </w:r>
      <w:r w:rsidR="0057313C">
        <w:t xml:space="preserve">fractions </w:t>
      </w:r>
      <w:r>
        <w:t xml:space="preserve">(as in the law of mass action for chemical interactions), as well as a reverse transition from cautious individuals to individuals acting unaffectedly, proportional to the </w:t>
      </w:r>
      <w:r w:rsidR="0057313C">
        <w:t>fraction</w:t>
      </w:r>
      <w:r>
        <w:t xml:space="preserve"> </w:t>
      </w:r>
      <w:r w:rsidR="0057313C">
        <w:t>S</w:t>
      </w:r>
      <w:r w:rsidR="0057313C" w:rsidRPr="007238FC">
        <w:rPr>
          <w:vertAlign w:val="subscript"/>
        </w:rPr>
        <w:t>c</w:t>
      </w:r>
      <w:r w:rsidR="0057313C">
        <w:t xml:space="preserve"> </w:t>
      </w:r>
      <w:r>
        <w:t>of cautious individuals (</w:t>
      </w:r>
      <w:r w:rsidR="00895D36">
        <w:t>resulting</w:t>
      </w:r>
      <w:r>
        <w:t xml:space="preserve"> in a natural </w:t>
      </w:r>
      <w:r w:rsidR="00895D36">
        <w:t xml:space="preserve">single exponential </w:t>
      </w:r>
      <w:r>
        <w:t>decay of caution</w:t>
      </w:r>
      <w:r w:rsidR="00895D36">
        <w:t xml:space="preserve"> in time). The mechanism and equations of two representative endogenous caution models are shown in Fig. </w:t>
      </w:r>
      <w:r w:rsidR="00787E3D">
        <w:t>3</w:t>
      </w:r>
      <w:r w:rsidR="00895D36">
        <w:t xml:space="preserve">. Note that </w:t>
      </w:r>
      <w:r w:rsidR="0024322C">
        <w:t xml:space="preserve">in </w:t>
      </w:r>
      <w:r w:rsidR="00997612">
        <w:t>our</w:t>
      </w:r>
      <w:r w:rsidR="0024322C">
        <w:t xml:space="preserve"> </w:t>
      </w:r>
      <w:r w:rsidR="00F639C0">
        <w:t>first approach</w:t>
      </w:r>
      <w:r w:rsidR="0024322C">
        <w:t xml:space="preserve">, </w:t>
      </w:r>
      <w:r w:rsidR="00895D36">
        <w:t xml:space="preserve">we </w:t>
      </w:r>
      <w:r w:rsidR="00997612">
        <w:t>did</w:t>
      </w:r>
      <w:r w:rsidR="00895D36">
        <w:t xml:space="preserve"> not distinguish between cautious and </w:t>
      </w:r>
      <w:r w:rsidR="00F639C0">
        <w:t>non-</w:t>
      </w:r>
      <w:r w:rsidR="00895D36">
        <w:t xml:space="preserve">cautious exposed or infected individuals </w:t>
      </w:r>
      <w:r w:rsidR="0057313C">
        <w:t xml:space="preserve">E, </w:t>
      </w:r>
      <w:r w:rsidR="00895D36">
        <w:t>I</w:t>
      </w:r>
      <w:r w:rsidR="00997612">
        <w:t xml:space="preserve"> for simplicity, but for consistency this should be done, especially for the class E (individuals do not know that they are exposed). </w:t>
      </w:r>
      <w:r w:rsidR="0024322C">
        <w:t xml:space="preserve">We have tested the impact of </w:t>
      </w:r>
      <w:r w:rsidR="006B7A29">
        <w:t xml:space="preserve">including cautioned classes for all non-hospitalized </w:t>
      </w:r>
      <w:r w:rsidR="00997612">
        <w:t xml:space="preserve"> </w:t>
      </w:r>
      <w:r w:rsidR="006B7A29">
        <w:t xml:space="preserve">individuals </w:t>
      </w:r>
      <w:r w:rsidR="0024322C">
        <w:t>in a second set of models</w:t>
      </w:r>
      <w:r w:rsidR="00F639C0">
        <w:t xml:space="preserve">, also shown in Fig. </w:t>
      </w:r>
      <w:r w:rsidR="00393BAE">
        <w:t>5</w:t>
      </w:r>
      <w:r w:rsidR="0024322C">
        <w:t>, which share the prediction of a linear phase</w:t>
      </w:r>
      <w:r w:rsidR="00760B56">
        <w:t>, with a stronger impact of caution</w:t>
      </w:r>
      <w:r w:rsidR="0024322C">
        <w:t xml:space="preserve">. </w:t>
      </w:r>
      <w:r w:rsidR="00895D36">
        <w:t>Once in hospital</w:t>
      </w:r>
      <w:r w:rsidR="00CF1226">
        <w:t>,</w:t>
      </w:r>
      <w:r w:rsidR="00895D36">
        <w:t xml:space="preserve"> we assume naturally that all individuals are exercising </w:t>
      </w:r>
      <w:r w:rsidR="0024322C">
        <w:t>(</w:t>
      </w:r>
      <w:r w:rsidR="00895D36">
        <w:t>or having exercised for them</w:t>
      </w:r>
      <w:r w:rsidR="0024322C">
        <w:t xml:space="preserve"> by hospital staff)</w:t>
      </w:r>
      <w:r w:rsidR="00895D36">
        <w:t xml:space="preserve"> a significant degree of caution.</w:t>
      </w:r>
      <w:r w:rsidR="007238FC">
        <w:t xml:space="preserve"> </w:t>
      </w:r>
      <w:r w:rsidR="00006C70">
        <w:t>Further model distinctions are analysed in the SI</w:t>
      </w:r>
      <w:r w:rsidR="00DD18D7">
        <w:t>; a range of caution coupled models may be seen in Fig. S1</w:t>
      </w:r>
      <w:r w:rsidR="00006C70">
        <w:t>.</w:t>
      </w:r>
    </w:p>
    <w:p w14:paraId="6FC0F3C0" w14:textId="77777777" w:rsidR="00B9464A" w:rsidRDefault="00B9464A" w:rsidP="009C03BC">
      <w:pPr>
        <w:jc w:val="both"/>
      </w:pPr>
    </w:p>
    <w:p w14:paraId="73EA5E2C" w14:textId="2444BF3E" w:rsidR="004200C1" w:rsidRDefault="00F639C0" w:rsidP="004200C1">
      <w:pPr>
        <w:jc w:val="both"/>
        <w:rPr>
          <w:rFonts w:eastAsiaTheme="minorEastAsia"/>
        </w:rPr>
      </w:pPr>
      <w:r>
        <w:lastRenderedPageBreak/>
        <w:t>An alternative</w:t>
      </w:r>
      <w:r w:rsidR="007238FC">
        <w:t xml:space="preserve"> threshold trigger response </w:t>
      </w:r>
      <w:r w:rsidR="002E169A">
        <w:t xml:space="preserve">may replace </w:t>
      </w:r>
      <w:r w:rsidR="007238FC">
        <w:t xml:space="preserve">the product law by a threshold activation rate </w:t>
      </w:r>
      <w:r w:rsidR="0024322C">
        <w:t xml:space="preserve">of the form </w:t>
      </w:r>
      <m:oMath>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1+e</m:t>
                </m:r>
              </m:e>
              <m:sup>
                <m:r>
                  <w:rPr>
                    <w:rFonts w:ascii="Cambria Math" w:hAnsi="Cambria Math"/>
                  </w:rPr>
                  <m:t>-αx</m:t>
                </m:r>
              </m:sup>
            </m:sSup>
          </m:den>
        </m:f>
      </m:oMath>
      <w:r w:rsidR="0024322C">
        <w:rPr>
          <w:rFonts w:eastAsiaTheme="minorEastAsia"/>
        </w:rPr>
        <w:t xml:space="preserve"> where </w:t>
      </w:r>
      <m:oMath>
        <m:r>
          <w:rPr>
            <w:rFonts w:ascii="Cambria Math" w:eastAsiaTheme="minorEastAsia" w:hAnsi="Cambria Math"/>
          </w:rPr>
          <m:t>x</m:t>
        </m:r>
      </m:oMath>
      <w:r w:rsidR="0024322C">
        <w:rPr>
          <w:rFonts w:eastAsiaTheme="minorEastAsia"/>
        </w:rPr>
        <w:t xml:space="preserve"> is the </w:t>
      </w:r>
      <w:r w:rsidR="00760B56">
        <w:rPr>
          <w:rFonts w:eastAsiaTheme="minorEastAsia"/>
        </w:rPr>
        <w:t xml:space="preserve">difference between the </w:t>
      </w:r>
      <w:r w:rsidR="006B7A29">
        <w:rPr>
          <w:rFonts w:eastAsiaTheme="minorEastAsia"/>
        </w:rPr>
        <w:t>endogenous</w:t>
      </w:r>
      <w:r w:rsidR="00760B56">
        <w:rPr>
          <w:rFonts w:eastAsiaTheme="minorEastAsia"/>
        </w:rPr>
        <w:t xml:space="preserve"> cautionary trigger signal introduced above and a threshold value (e.g. 25% of hospital ICUs being occupied)</w:t>
      </w:r>
      <w:r>
        <w:rPr>
          <w:rFonts w:eastAsiaTheme="minorEastAsia"/>
        </w:rPr>
        <w:t xml:space="preserve"> and </w:t>
      </w:r>
      <m:oMath>
        <m:r>
          <w:rPr>
            <w:rFonts w:ascii="Cambria Math" w:eastAsiaTheme="minorEastAsia" w:hAnsi="Cambria Math"/>
          </w:rPr>
          <m:t>α</m:t>
        </m:r>
      </m:oMath>
      <w:r w:rsidR="00760B56">
        <w:rPr>
          <w:rFonts w:eastAsiaTheme="minorEastAsia"/>
        </w:rPr>
        <w:t xml:space="preserve"> </w:t>
      </w:r>
      <w:r>
        <w:rPr>
          <w:rFonts w:eastAsiaTheme="minorEastAsia"/>
        </w:rPr>
        <w:t>describes the sharpness of the transition. While this may be required to fit accurately the sudden press</w:t>
      </w:r>
      <w:r w:rsidR="0057313C">
        <w:rPr>
          <w:rFonts w:eastAsiaTheme="minorEastAsia"/>
        </w:rPr>
        <w:t>-</w:t>
      </w:r>
      <w:r>
        <w:rPr>
          <w:rFonts w:eastAsiaTheme="minorEastAsia"/>
        </w:rPr>
        <w:t>amplified responses to reports of rising death tolls</w:t>
      </w:r>
      <w:r w:rsidR="001C76B6">
        <w:rPr>
          <w:rFonts w:eastAsiaTheme="minorEastAsia"/>
        </w:rPr>
        <w:t>, it is not essential to explain the observed long linear response phases.</w:t>
      </w:r>
      <w:r w:rsidR="004200C1">
        <w:rPr>
          <w:rFonts w:eastAsiaTheme="minorEastAsia"/>
        </w:rPr>
        <w:t xml:space="preserve"> It is clear that human caution response is related to risk assessment and much more complex than our simple model </w:t>
      </w:r>
      <w:r w:rsidR="004200C1">
        <w:rPr>
          <w:rFonts w:eastAsiaTheme="minorEastAsia"/>
        </w:rPr>
        <w:fldChar w:fldCharType="begin"/>
      </w:r>
      <w:r w:rsidR="007C5044">
        <w:rPr>
          <w:rFonts w:eastAsiaTheme="minorEastAsia"/>
        </w:rPr>
        <w:instrText xml:space="preserve"> ADDIN EN.CITE &lt;EndNote&gt;&lt;Cite&gt;&lt;Author&gt;Richard Eiser&lt;/Author&gt;&lt;Year&gt;2012&lt;/Year&gt;&lt;RecNum&gt;29&lt;/RecNum&gt;&lt;DisplayText&gt;[38]&lt;/DisplayText&gt;&lt;record&gt;&lt;rec-number&gt;29&lt;/rec-number&gt;&lt;foreign-keys&gt;&lt;key app="EN" db-id="pdvdwdpxbt9rxiedr06pz929t2ed5fatxsar" timestamp="1597305978"&gt;29&lt;/key&gt;&lt;/foreign-keys&gt;&lt;ref-type name="Journal Article"&gt;17&lt;/ref-type&gt;&lt;contributors&gt;&lt;authors&gt;&lt;author&gt;Richard Eiser, J.&lt;/author&gt;&lt;author&gt;Bostrom, Ann&lt;/author&gt;&lt;author&gt;Burton, Ian&lt;/author&gt;&lt;author&gt;Johnston, David M.&lt;/author&gt;&lt;author&gt;McClure, John&lt;/author&gt;&lt;author&gt;Paton, Douglas&lt;/author&gt;&lt;author&gt;van der Pligt, Joop&lt;/author&gt;&lt;author&gt;White, Mathew P.&lt;/author&gt;&lt;/authors&gt;&lt;/contributors&gt;&lt;titles&gt;&lt;title&gt;Risk interpretation and action: A conceptual framework for responses to natural hazards&lt;/title&gt;&lt;secondary-title&gt;International Journal of Disaster Risk Reduction&lt;/secondary-title&gt;&lt;/titles&gt;&lt;periodical&gt;&lt;full-title&gt;International Journal of Disaster Risk Reduction&lt;/full-title&gt;&lt;/periodical&gt;&lt;pages&gt;5-16&lt;/pages&gt;&lt;volume&gt;1&lt;/volume&gt;&lt;keywords&gt;&lt;keyword&gt;Risk&lt;/keyword&gt;&lt;keyword&gt;Hazard&lt;/keyword&gt;&lt;keyword&gt;Interpretation&lt;/keyword&gt;&lt;keyword&gt;Decision&lt;/keyword&gt;&lt;keyword&gt;Trust&lt;/keyword&gt;&lt;/keywords&gt;&lt;dates&gt;&lt;year&gt;2012&lt;/year&gt;&lt;pub-dates&gt;&lt;date&gt;2012/10/01/&lt;/date&gt;&lt;/pub-dates&gt;&lt;/dates&gt;&lt;isbn&gt;2212-4209&lt;/isbn&gt;&lt;urls&gt;&lt;related-urls&gt;&lt;url&gt;http://www.sciencedirect.com/science/article/pii/S2212420912000040&lt;/url&gt;&lt;/related-urls&gt;&lt;/urls&gt;&lt;electronic-resource-num&gt;https://doi.org/10.1016/j.ijdrr.2012.05.002&lt;/electronic-resource-num&gt;&lt;/record&gt;&lt;/Cite&gt;&lt;/EndNote&gt;</w:instrText>
      </w:r>
      <w:r w:rsidR="004200C1">
        <w:rPr>
          <w:rFonts w:eastAsiaTheme="minorEastAsia"/>
        </w:rPr>
        <w:fldChar w:fldCharType="separate"/>
      </w:r>
      <w:r w:rsidR="007C5044">
        <w:rPr>
          <w:rFonts w:eastAsiaTheme="minorEastAsia"/>
          <w:noProof/>
        </w:rPr>
        <w:t>[38]</w:t>
      </w:r>
      <w:r w:rsidR="004200C1">
        <w:rPr>
          <w:rFonts w:eastAsiaTheme="minorEastAsia"/>
        </w:rPr>
        <w:fldChar w:fldCharType="end"/>
      </w:r>
      <w:r w:rsidR="004200C1">
        <w:rPr>
          <w:rFonts w:eastAsiaTheme="minorEastAsia"/>
        </w:rPr>
        <w:t xml:space="preserve">. We shall discuss this further below. </w:t>
      </w:r>
    </w:p>
    <w:p w14:paraId="012BBB6B" w14:textId="77777777" w:rsidR="004200C1" w:rsidRDefault="004200C1" w:rsidP="004200C1">
      <w:pPr>
        <w:jc w:val="both"/>
        <w:rPr>
          <w:rFonts w:eastAsiaTheme="minorEastAsia"/>
        </w:rPr>
      </w:pPr>
    </w:p>
    <w:p w14:paraId="767C3F4B" w14:textId="4D4E629E" w:rsidR="00B15680" w:rsidRDefault="0004656E" w:rsidP="0004656E">
      <w:pPr>
        <w:jc w:val="both"/>
      </w:pPr>
      <w:r>
        <w:t xml:space="preserve">The generic linear phases of growth for the cumulative confirmed cases are surveyed in data taken from Johns Hopkins University database, using a rolling average over 7 days to remove prominent weekly variations in reporting and some fluctuations, in Fig </w:t>
      </w:r>
      <w:r w:rsidR="00326435">
        <w:t>1</w:t>
      </w:r>
      <w:r w:rsidR="00B15680">
        <w:t>A</w:t>
      </w:r>
      <w:r>
        <w:t xml:space="preserve"> for 7 major European countries (Italy, Spain, Germany, France, UK, and for comparison Sweden and Turkey) as well as for the 7 countries (US, Brazil, India, Russia, South Africa, Mexico, Peru) with the most cases (on Aug 1 2020)</w:t>
      </w:r>
      <w:r w:rsidR="00B15680">
        <w:t xml:space="preserve"> in Fig </w:t>
      </w:r>
      <w:r w:rsidR="00326435">
        <w:t>1B</w:t>
      </w:r>
      <w:r>
        <w:t>. Despite the differences in detail, all the comparatively mature responses in Europe demonstrate an extended linear phase of growth</w:t>
      </w:r>
      <w:r w:rsidR="00B15680">
        <w:t>, which is markedly different from the herd immunity saturation common to the S(E)IR family of models.</w:t>
      </w:r>
      <w:r>
        <w:t xml:space="preserve"> </w:t>
      </w:r>
      <w:r w:rsidR="00B15680">
        <w:t xml:space="preserve">The saturation also takes place well before the percentage of infectives can cause any effective herd immunity. </w:t>
      </w:r>
      <w:r>
        <w:t xml:space="preserve">Although still in the pre-saturation phase for </w:t>
      </w:r>
      <w:r w:rsidR="001D3AEF">
        <w:t>some</w:t>
      </w:r>
      <w:r w:rsidR="00B15680">
        <w:t xml:space="preserve"> </w:t>
      </w:r>
      <w:r w:rsidR="001D3AEF">
        <w:t xml:space="preserve">(notably </w:t>
      </w:r>
      <w:r w:rsidR="00B15680">
        <w:t>India</w:t>
      </w:r>
      <w:r w:rsidR="001D3AEF">
        <w:t>)</w:t>
      </w:r>
      <w:r>
        <w:t xml:space="preserve">, the </w:t>
      </w:r>
      <w:r w:rsidR="001D3AEF">
        <w:t>other</w:t>
      </w:r>
      <w:r>
        <w:t xml:space="preserve"> </w:t>
      </w:r>
      <w:r w:rsidR="00B15680">
        <w:t>largest Covid-19 epidemic</w:t>
      </w:r>
      <w:r>
        <w:t xml:space="preserve"> countries </w:t>
      </w:r>
      <w:r w:rsidR="001D3AEF">
        <w:t xml:space="preserve">in Fig. </w:t>
      </w:r>
      <w:r w:rsidR="00326435">
        <w:t xml:space="preserve">1B </w:t>
      </w:r>
      <w:r w:rsidR="001663E6">
        <w:t xml:space="preserve">(and SI Fig. S2 for all countries with ≥10000 confirmed cases) </w:t>
      </w:r>
      <w:r w:rsidR="00B15680">
        <w:t xml:space="preserve">also demonstrate an extended linear saturation response (two such phases with differing </w:t>
      </w:r>
      <w:r w:rsidR="009723F1">
        <w:t>levels</w:t>
      </w:r>
      <w:r w:rsidR="00B15680">
        <w:t xml:space="preserve"> are visible in the US data).</w:t>
      </w:r>
      <w:r w:rsidR="001D3AEF">
        <w:t xml:space="preserve"> </w:t>
      </w:r>
      <w:r w:rsidR="00777D93">
        <w:t xml:space="preserve">Note that </w:t>
      </w:r>
      <w:r w:rsidR="00F21393">
        <w:t>linear ramp-ups in testing (see Fig. S</w:t>
      </w:r>
      <w:r w:rsidR="00F21393" w:rsidRPr="00EB7F90">
        <w:rPr>
          <w:highlight w:val="yellow"/>
        </w:rPr>
        <w:t>?</w:t>
      </w:r>
      <w:r w:rsidR="00F21393">
        <w:t xml:space="preserve"> for examples), even if the number of </w:t>
      </w:r>
      <w:r w:rsidR="00EE5E34">
        <w:t>confirmed cases is proportional to the amount of testing,</w:t>
      </w:r>
      <w:r w:rsidR="00F21393">
        <w:t xml:space="preserve"> cannot account for linear growth without the disease dynamics already </w:t>
      </w:r>
      <w:r w:rsidR="00EE5E34">
        <w:t xml:space="preserve">being </w:t>
      </w:r>
      <w:r w:rsidR="00F21393">
        <w:t>linear (e.g. constant).</w:t>
      </w:r>
      <w:r w:rsidR="00EE5E34">
        <w:t xml:space="preserve"> We shall discuss other implications of changing societal conditions further below.</w:t>
      </w:r>
      <w:r w:rsidR="00F21393">
        <w:t xml:space="preserve"> </w:t>
      </w:r>
    </w:p>
    <w:p w14:paraId="0BA0CB22" w14:textId="241A3606" w:rsidR="00760B56" w:rsidRDefault="00760B56" w:rsidP="009C03BC">
      <w:pPr>
        <w:jc w:val="both"/>
      </w:pPr>
    </w:p>
    <w:p w14:paraId="3B8D7BCE" w14:textId="39D00259" w:rsidR="00B81293" w:rsidRDefault="001C76B6" w:rsidP="009C03BC">
      <w:pPr>
        <w:jc w:val="both"/>
      </w:pPr>
      <w:r>
        <w:t xml:space="preserve">We </w:t>
      </w:r>
      <w:r w:rsidR="001D3AEF">
        <w:t>solved the ordinary differential equations of each model</w:t>
      </w:r>
      <w:r w:rsidR="000A5341">
        <w:t>,</w:t>
      </w:r>
      <w:r w:rsidR="00B81293">
        <w:t xml:space="preserve"> using the </w:t>
      </w:r>
      <w:r w:rsidR="000A5341">
        <w:t xml:space="preserve">python </w:t>
      </w:r>
      <w:r w:rsidR="00B81293">
        <w:t>modelling package Py</w:t>
      </w:r>
      <w:r w:rsidR="00D9479B">
        <w:t xml:space="preserve">Gom </w:t>
      </w:r>
      <w:r w:rsidR="00D9479B">
        <w:fldChar w:fldCharType="begin"/>
      </w:r>
      <w:r w:rsidR="007C5044">
        <w:instrText xml:space="preserve"> ADDIN EN.CITE &lt;EndNote&gt;&lt;Cite&gt;&lt;Author&gt;Tye&lt;/Author&gt;&lt;Year&gt;2018&lt;/Year&gt;&lt;RecNum&gt;30&lt;/RecNum&gt;&lt;DisplayText&gt;[39]&lt;/DisplayText&gt;&lt;record&gt;&lt;rec-number&gt;30&lt;/rec-number&gt;&lt;foreign-keys&gt;&lt;key app="EN" db-id="pdvdwdpxbt9rxiedr06pz929t2ed5fatxsar" timestamp="1598265670"&gt;30&lt;/key&gt;&lt;/foreign-keys&gt;&lt;ref-type name="Journal Article"&gt;17&lt;/ref-type&gt;&lt;contributors&gt;&lt;authors&gt;&lt;author&gt;Tye, Edwin&lt;/author&gt;&lt;author&gt;Finnie, Thomas J R&lt;/author&gt;&lt;author&gt;Hall, Ian&lt;/author&gt;&lt;author&gt;Leach, Steve&lt;/author&gt;&lt;/authors&gt;&lt;/contributors&gt;&lt;titles&gt;&lt;title&gt;PyGOM - A Python Package for Simplifying Modelling with Systems of Ordinary Differential Equations&lt;/title&gt;&lt;secondary-title&gt;ArXiv&lt;/secondary-title&gt;&lt;/titles&gt;&lt;periodical&gt;&lt;full-title&gt;ArXiv&lt;/full-title&gt;&lt;/periodical&gt;&lt;volume&gt;abs/1803.06934&lt;/volume&gt;&lt;dates&gt;&lt;year&gt;2018&lt;/year&gt;&lt;/dates&gt;&lt;urls&gt;&lt;/urls&gt;&lt;/record&gt;&lt;/Cite&gt;&lt;/EndNote&gt;</w:instrText>
      </w:r>
      <w:r w:rsidR="00D9479B">
        <w:fldChar w:fldCharType="separate"/>
      </w:r>
      <w:r w:rsidR="007C5044">
        <w:rPr>
          <w:noProof/>
        </w:rPr>
        <w:t>[39]</w:t>
      </w:r>
      <w:r w:rsidR="00D9479B">
        <w:fldChar w:fldCharType="end"/>
      </w:r>
      <w:r w:rsidR="00B81293">
        <w:t xml:space="preserve"> (with its interface to SciPy)</w:t>
      </w:r>
      <w:r w:rsidR="000A5341">
        <w:t xml:space="preserve"> for convenience</w:t>
      </w:r>
      <w:r w:rsidR="00B81293">
        <w:t xml:space="preserve">. </w:t>
      </w:r>
      <w:r w:rsidR="001A4D37">
        <w:t xml:space="preserve">We modelled the impact of endogenous caution on three successively more realistic models from the SIR family: SIR, SEIR and SEI3R. The first two are the classic early epidemic models, the second including delays associated with incubation of the disease in exposed non-infectious individuals, while the third involves the important progression of infected individuals to two severely infected </w:t>
      </w:r>
      <w:r w:rsidR="00EE16A3">
        <w:t>groups with different responses</w:t>
      </w:r>
      <w:r w:rsidR="001A4D37">
        <w:t>, hospitalized and in critical care</w:t>
      </w:r>
      <w:r w:rsidR="001003C1">
        <w:t xml:space="preserve"> </w:t>
      </w:r>
      <w:r w:rsidR="00B776D8">
        <w:fldChar w:fldCharType="begin"/>
      </w:r>
      <w:r w:rsidR="007C5044">
        <w:instrText xml:space="preserve"> ADDIN EN.CITE &lt;EndNote&gt;&lt;Cite&gt;&lt;Author&gt;A.&lt;/Author&gt;&lt;Year&gt;2020&lt;/Year&gt;&lt;RecNum&gt;31&lt;/RecNum&gt;&lt;DisplayText&gt;[40]&lt;/DisplayText&gt;&lt;record&gt;&lt;rec-number&gt;31&lt;/rec-number&gt;&lt;foreign-keys&gt;&lt;key app="EN" db-id="pdvdwdpxbt9rxiedr06pz929t2ed5fatxsar" timestamp="1598270804"&gt;31&lt;/key&gt;&lt;/foreign-keys&gt;&lt;ref-type name="Electronic Article"&gt;43&lt;/ref-type&gt;&lt;contributors&gt;&lt;authors&gt;&lt;author&gt;Hill, A.&lt;/author&gt;&lt;author&gt;Levy, M.&lt;/author&gt;&lt;author&gt;Xie, S. &lt;/author&gt;&lt;author&gt;Sheen, S.&lt;/author&gt;&lt;author&gt;Shinnick, J.&lt;/author&gt;&lt;author&gt;Gheorghe, A.&lt;/author&gt;&lt;author&gt;Rehmann, C.&lt;/author&gt;&lt;/authors&gt;&lt;/contributors&gt;&lt;titles&gt;&lt;title&gt;Modeling COVID-19 spread vs healthcare capacity, 2020.&lt;/title&gt;&lt;alt-title&gt;Planning as Inference in Epidemiological Models. &lt;/alt-title&gt;&lt;/titles&gt;&lt;dates&gt;&lt;year&gt;2020&lt;/year&gt;&lt;/dates&gt;&lt;pub-location&gt;Planning as Inference in Epidemiological Models.  Available from: https://www.researchgate.net/publication/340295625_Planning_as_Inference_in_Epidemiological_Models.&lt;/pub-location&gt;&lt;urls&gt;&lt;related-urls&gt;&lt;url&gt;https://alhill.shinyapps.io/COVID19seir/&lt;/url&gt;&lt;url&gt;https://www.researchgate.net/publication/340295625_Planning_as_Inference_in_Epidemiological_Models&lt;/url&gt;&lt;/related-urls&gt;&lt;/urls&gt;&lt;/record&gt;&lt;/Cite&gt;&lt;/EndNote&gt;</w:instrText>
      </w:r>
      <w:r w:rsidR="00B776D8">
        <w:fldChar w:fldCharType="separate"/>
      </w:r>
      <w:r w:rsidR="007C5044">
        <w:rPr>
          <w:noProof/>
        </w:rPr>
        <w:t>[40]</w:t>
      </w:r>
      <w:r w:rsidR="00B776D8">
        <w:fldChar w:fldCharType="end"/>
      </w:r>
      <w:r w:rsidR="001A4D37">
        <w:t>. We do not here distinguish age groups or geographic diversity, both of which extensions would be straightforward but introduce additional</w:t>
      </w:r>
      <w:r w:rsidR="00EE16A3">
        <w:t xml:space="preserve"> complexity. </w:t>
      </w:r>
      <w:r w:rsidR="00CE45E7">
        <w:t xml:space="preserve">Fig. </w:t>
      </w:r>
      <w:r w:rsidR="00A725C8">
        <w:t>6</w:t>
      </w:r>
      <w:r w:rsidR="00CE45E7">
        <w:t xml:space="preserve"> shows the range of epidemic responses in the number of daily cases for the caution extensions to the simple (SEIR</w:t>
      </w:r>
      <w:r w:rsidR="009723F1">
        <w:t xml:space="preserve"> </w:t>
      </w:r>
      <w:r w:rsidR="009723F1">
        <w:rPr>
          <w:rFonts w:ascii="Times New Roman" w:eastAsia="Euclid Symbol" w:hAnsi="Times New Roman" w:cs="Times New Roman"/>
        </w:rPr>
        <w:t>→</w:t>
      </w:r>
      <w:r w:rsidR="009723F1">
        <w:t xml:space="preserve"> SCEIR &amp; SC3EIR</w:t>
      </w:r>
      <w:r w:rsidR="00CE45E7">
        <w:t>) and hospital differentiated (SEI3R</w:t>
      </w:r>
      <w:r w:rsidR="009723F1">
        <w:t xml:space="preserve"> </w:t>
      </w:r>
      <w:r w:rsidR="009723F1">
        <w:rPr>
          <w:rFonts w:ascii="Times New Roman" w:eastAsia="Euclid Symbol" w:hAnsi="Times New Roman" w:cs="Times New Roman"/>
        </w:rPr>
        <w:t xml:space="preserve">→ </w:t>
      </w:r>
      <w:r w:rsidR="009723F1">
        <w:t>SCEI3R &amp; SC3EI3R</w:t>
      </w:r>
      <w:r w:rsidR="00D30CA0">
        <w:t>)</w:t>
      </w:r>
      <w:r w:rsidR="00CE45E7">
        <w:t xml:space="preserve"> models </w:t>
      </w:r>
      <w:r w:rsidR="00B81293">
        <w:t xml:space="preserve">for representative variation of the three caution parameters about typical values. </w:t>
      </w:r>
      <w:r w:rsidR="00837C60">
        <w:t xml:space="preserve">Note that the </w:t>
      </w:r>
      <w:r w:rsidR="009723F1">
        <w:t>complete</w:t>
      </w:r>
      <w:r w:rsidR="00837C60">
        <w:t xml:space="preserve"> caution </w:t>
      </w:r>
      <w:r w:rsidR="009723F1">
        <w:t>model</w:t>
      </w:r>
      <w:r w:rsidR="00837C60">
        <w:t>s (</w:t>
      </w:r>
      <w:r w:rsidR="00D30CA0">
        <w:t>S</w:t>
      </w:r>
      <w:r w:rsidR="00D9479B">
        <w:t>C</w:t>
      </w:r>
      <w:r w:rsidR="00D30CA0">
        <w:t>3EIR</w:t>
      </w:r>
      <w:r w:rsidR="009723F1">
        <w:t xml:space="preserve"> &amp; SC3EI3R</w:t>
      </w:r>
      <w:r w:rsidR="00837C60">
        <w:t xml:space="preserve">), which includes caution for </w:t>
      </w:r>
      <w:r w:rsidR="009723F1">
        <w:t xml:space="preserve">susceptible, </w:t>
      </w:r>
      <w:r w:rsidR="00837C60">
        <w:t xml:space="preserve">exposed and infected individuals, strengthen the caution response </w:t>
      </w:r>
      <w:r w:rsidR="006B7A29">
        <w:t>and</w:t>
      </w:r>
      <w:r w:rsidR="00837C60">
        <w:t xml:space="preserve"> predict strong second wave phenomena for some parameter values.</w:t>
      </w:r>
      <w:r w:rsidR="000A5341">
        <w:t xml:space="preserve"> T</w:t>
      </w:r>
      <w:r w:rsidR="00837C60">
        <w:t>he range of response forms appears to co</w:t>
      </w:r>
      <w:r w:rsidR="000A5341">
        <w:t xml:space="preserve">ver </w:t>
      </w:r>
      <w:proofErr w:type="gramStart"/>
      <w:r w:rsidR="00837C60">
        <w:t xml:space="preserve">the </w:t>
      </w:r>
      <w:r w:rsidR="000A5341">
        <w:t xml:space="preserve">majority </w:t>
      </w:r>
      <w:r w:rsidR="00837C60">
        <w:t>of</w:t>
      </w:r>
      <w:proofErr w:type="gramEnd"/>
      <w:r w:rsidR="00837C60">
        <w:t xml:space="preserve"> forms </w:t>
      </w:r>
      <w:r w:rsidR="000A5341">
        <w:t xml:space="preserve">seen for 194 countries in the JHU data. Note that in Fig. </w:t>
      </w:r>
      <w:r w:rsidR="00393BAE">
        <w:t>6</w:t>
      </w:r>
      <w:r w:rsidR="000A5341">
        <w:t>, showing daily not cumulative cases, the linear phase of growth corresponds to constant daily cases.</w:t>
      </w:r>
    </w:p>
    <w:p w14:paraId="737AAA14" w14:textId="3B5548E3" w:rsidR="000A5341" w:rsidRDefault="000A5341" w:rsidP="009C03BC">
      <w:pPr>
        <w:jc w:val="both"/>
      </w:pPr>
    </w:p>
    <w:p w14:paraId="514D6AD6" w14:textId="4B852B7B" w:rsidR="00707395" w:rsidRDefault="000A5341" w:rsidP="009C03BC">
      <w:pPr>
        <w:jc w:val="both"/>
      </w:pPr>
      <w:r>
        <w:t xml:space="preserve">An example of fitting the caution model to the data for Germany (confirmed, recovered and deaths) by varying the three parameters affecting the cautionary response (as well as the </w:t>
      </w:r>
      <w:r w:rsidR="00707395">
        <w:lastRenderedPageBreak/>
        <w:t>starting point of the infection</w:t>
      </w:r>
      <w:r>
        <w:t>)</w:t>
      </w:r>
      <w:r w:rsidR="00707395">
        <w:t xml:space="preserve"> is shown in Fig. </w:t>
      </w:r>
      <w:r w:rsidR="00393BAE">
        <w:t>7</w:t>
      </w:r>
      <w:r w:rsidR="00707395">
        <w:t>. [We plan to extend this figure to include three other countries with different shaped responses.] Note that this fit was achieved with simple manual adjustment</w:t>
      </w:r>
      <w:r w:rsidR="00006C70">
        <w:t>,</w:t>
      </w:r>
      <w:r w:rsidR="00707395">
        <w:t xml:space="preserve"> without </w:t>
      </w:r>
      <w:r w:rsidR="006B7A29">
        <w:t>considering</w:t>
      </w:r>
      <w:r w:rsidR="00707395">
        <w:t xml:space="preserve"> various complications in the data: the increase in testing which leads to an increasing percentage of cases being confirmed, delays in registration of statistics, geographic and age structuring of infection etc. It is not the purpose of this paper to generate more accurate fitted models taking </w:t>
      </w:r>
      <w:r w:rsidR="006B7A29">
        <w:t>all</w:t>
      </w:r>
      <w:r w:rsidR="00707395">
        <w:t xml:space="preserve"> these complications into account. Rather, we wish the reader to share the insight that the seeming complexity of the societal response to the Covid-19 pandemic can actually be better understood as belonging to a single simple phenomenon that distinguishes the Covid-19 pandemic from earlier </w:t>
      </w:r>
      <w:r w:rsidR="00006C70">
        <w:t xml:space="preserve">epidemics: the ubiquitous internet mediated feedback of daily data collection inspiring a social distancing cautionary response in the population. A preliminary scan of the cumulative deaths in all monitored countries (JHU data) is shown in the supplementary material (together with simple fits from the cautionary model). Note that while the deaths data is deemed more reliable, since it is less dependent on incomplete Covid-19 testing, fitting just one quantity is less stringent than the example shown in Fig. </w:t>
      </w:r>
      <w:r w:rsidR="00393BAE">
        <w:t>7</w:t>
      </w:r>
      <w:r w:rsidR="00006C70">
        <w:t>, involving all three c</w:t>
      </w:r>
      <w:r w:rsidR="00205CEC">
        <w:t>ur</w:t>
      </w:r>
      <w:r w:rsidR="00006C70">
        <w:t>ves (confirmed, recovered and deaths).</w:t>
      </w:r>
    </w:p>
    <w:p w14:paraId="6ABB5B88" w14:textId="39FCA5B8" w:rsidR="00EC0319" w:rsidRDefault="000A5341" w:rsidP="009C03BC">
      <w:pPr>
        <w:jc w:val="both"/>
      </w:pPr>
      <w:r>
        <w:t xml:space="preserve"> </w:t>
      </w:r>
    </w:p>
    <w:p w14:paraId="2F700505" w14:textId="4EE1EBDE" w:rsidR="00205CEC" w:rsidRDefault="009C70C1" w:rsidP="004707EC">
      <w:pPr>
        <w:jc w:val="both"/>
      </w:pPr>
      <w:r>
        <w:t>This phenomeno</w:t>
      </w:r>
      <w:r w:rsidR="00254972">
        <w:t>n</w:t>
      </w:r>
      <w:r>
        <w:t xml:space="preserve"> is not restricted to </w:t>
      </w:r>
      <w:r w:rsidR="00006C70">
        <w:t xml:space="preserve">European, </w:t>
      </w:r>
      <w:r>
        <w:t xml:space="preserve">US </w:t>
      </w:r>
      <w:r w:rsidR="00006C70">
        <w:t>and</w:t>
      </w:r>
      <w:r>
        <w:t xml:space="preserve"> Russian responses. </w:t>
      </w:r>
      <w:r w:rsidR="009C03BC">
        <w:t xml:space="preserve">Whereas some countries, </w:t>
      </w:r>
      <w:r w:rsidR="00E626CB">
        <w:t xml:space="preserve">with geographic advantages in isolation, by </w:t>
      </w:r>
      <w:r w:rsidR="009C03BC">
        <w:t xml:space="preserve">executing </w:t>
      </w:r>
      <w:r w:rsidR="00E626CB">
        <w:t xml:space="preserve">radical </w:t>
      </w:r>
      <w:r w:rsidR="009C03BC">
        <w:t>containment policies</w:t>
      </w:r>
      <w:r w:rsidR="00E626CB">
        <w:t xml:space="preserve">, have managed to </w:t>
      </w:r>
      <w:r w:rsidR="009B7339">
        <w:t>reduce</w:t>
      </w:r>
      <w:r w:rsidR="00E626CB">
        <w:t xml:space="preserve"> the </w:t>
      </w:r>
      <w:r w:rsidR="00CF1226">
        <w:t xml:space="preserve">daily new infection rate of the </w:t>
      </w:r>
      <w:r w:rsidR="00E626CB">
        <w:t>Covid-19 virus</w:t>
      </w:r>
      <w:r w:rsidR="009B7339">
        <w:t xml:space="preserve"> to a </w:t>
      </w:r>
      <w:r w:rsidR="00CF1226">
        <w:t xml:space="preserve">rather constant </w:t>
      </w:r>
      <w:r w:rsidR="009B7339">
        <w:t>low level</w:t>
      </w:r>
      <w:r w:rsidR="00E626CB">
        <w:t xml:space="preserve">, </w:t>
      </w:r>
      <w:r w:rsidR="00006C70">
        <w:t xml:space="preserve">which as predicted by our model is non-zero, </w:t>
      </w:r>
      <w:r w:rsidR="009723F1">
        <w:t>another common</w:t>
      </w:r>
      <w:r w:rsidR="00E626CB">
        <w:t xml:space="preserve"> growth response is a transition from an exponential (or possibly power law</w:t>
      </w:r>
      <w:r w:rsidR="00B2575D">
        <w:t xml:space="preserve"> </w:t>
      </w:r>
      <w:r w:rsidR="00B2575D">
        <w:fldChar w:fldCharType="begin"/>
      </w:r>
      <w:r w:rsidR="005D258F">
        <w:instrText xml:space="preserve"> ADDIN EN.CITE &lt;EndNote&gt;&lt;Cite&gt;&lt;Author&gt;Ziff&lt;/Author&gt;&lt;Year&gt;2020&lt;/Year&gt;&lt;RecNum&gt;13&lt;/RecNum&gt;&lt;DisplayText&gt;[17]&lt;/DisplayText&gt;&lt;record&gt;&lt;rec-number&gt;13&lt;/rec-number&gt;&lt;foreign-keys&gt;&lt;key app="EN" db-id="pdvdwdpxbt9rxiedr06pz929t2ed5fatxsar" timestamp="1589896531"&gt;13&lt;/key&gt;&lt;/foreign-keys&gt;&lt;ref-type name="Journal Article"&gt;17&lt;/ref-type&gt;&lt;contributors&gt;&lt;authors&gt;&lt;author&gt;Ziff, Anna L.&lt;/author&gt;&lt;author&gt;Ziff, Robert M.&lt;/author&gt;&lt;/authors&gt;&lt;/contributors&gt;&lt;titles&gt;&lt;title&gt;Fractal kinetics of COVID-19 pandemic&lt;/title&gt;&lt;secondary-title&gt;medRxiv&lt;/secondary-title&gt;&lt;/titles&gt;&lt;periodical&gt;&lt;full-title&gt;medRxiv&lt;/full-title&gt;&lt;/periodical&gt;&lt;dates&gt;&lt;year&gt;2020&lt;/year&gt;&lt;pub-dates&gt;&lt;date&gt;2020-01-01 00:00:00&lt;/date&gt;&lt;/pub-dates&gt;&lt;/dates&gt;&lt;urls&gt;&lt;/urls&gt;&lt;/record&gt;&lt;/Cite&gt;&lt;/EndNote&gt;</w:instrText>
      </w:r>
      <w:r w:rsidR="00B2575D">
        <w:fldChar w:fldCharType="separate"/>
      </w:r>
      <w:r w:rsidR="005D258F">
        <w:rPr>
          <w:noProof/>
        </w:rPr>
        <w:t>[17]</w:t>
      </w:r>
      <w:r w:rsidR="00B2575D">
        <w:fldChar w:fldCharType="end"/>
      </w:r>
      <w:r w:rsidR="00E626CB">
        <w:t xml:space="preserve">) phase to </w:t>
      </w:r>
      <w:r w:rsidR="00FF4300">
        <w:t xml:space="preserve">a </w:t>
      </w:r>
      <w:r w:rsidR="002E6E35">
        <w:t xml:space="preserve">higher but also </w:t>
      </w:r>
      <w:r w:rsidR="00FF4300">
        <w:t xml:space="preserve">relatively constant </w:t>
      </w:r>
      <w:r w:rsidR="006465EE">
        <w:t xml:space="preserve">rate of growth, </w:t>
      </w:r>
      <w:r w:rsidR="00EC0319">
        <w:t xml:space="preserve">often with 100s or 1000s of cases per day, </w:t>
      </w:r>
      <w:r w:rsidR="006465EE">
        <w:t>in some cases after an initial overshoot.</w:t>
      </w:r>
      <w:r w:rsidR="00EC0319">
        <w:t xml:space="preserve"> </w:t>
      </w:r>
      <w:r w:rsidR="00006C70">
        <w:t xml:space="preserve"> Th</w:t>
      </w:r>
      <w:r w:rsidR="00205CEC">
        <w:t>e explanatory power of our models is apparent in routinely replacing the generic feature of the SIR family of models – a</w:t>
      </w:r>
      <w:r w:rsidR="002E6E35">
        <w:t xml:space="preserve"> daily</w:t>
      </w:r>
      <w:r w:rsidR="00205CEC">
        <w:t xml:space="preserve"> infection peak following an exponential growth phase as limited by herd immunity – by a</w:t>
      </w:r>
      <w:r w:rsidR="002E6E35">
        <w:t xml:space="preserve"> daily</w:t>
      </w:r>
      <w:r w:rsidR="00205CEC">
        <w:t xml:space="preserve"> infection peak at orders of magnitude lower infection numbers, not related to herd immunity, and </w:t>
      </w:r>
      <w:r w:rsidR="002E6E35">
        <w:t xml:space="preserve">one </w:t>
      </w:r>
      <w:r w:rsidR="00205CEC">
        <w:t>having a long often flat tail which does not involve exponential decay of the number of infections</w:t>
      </w:r>
      <w:r w:rsidR="002E6E35">
        <w:t>, matching the typical responses observed for Covid-19.</w:t>
      </w:r>
      <w:r w:rsidR="00205CEC">
        <w:t xml:space="preserve"> </w:t>
      </w:r>
      <w:r w:rsidR="002E6E35">
        <w:t xml:space="preserve">It is important to stress that while the cautionary response can predict an extended linear growth phase in the cumulative response (constant in the daily response), </w:t>
      </w:r>
      <w:r w:rsidR="00E76A30">
        <w:t xml:space="preserve">which was observed accurately over two months for example in the USA response, and longer in the Russian response, it </w:t>
      </w:r>
      <w:r w:rsidR="002E6E35">
        <w:t>does not do so for all parameters</w:t>
      </w:r>
      <w:r w:rsidR="00E76A30">
        <w:t xml:space="preserve"> as seen clearly in Fig. </w:t>
      </w:r>
      <w:r w:rsidR="00393BAE">
        <w:t>6</w:t>
      </w:r>
      <w:r w:rsidR="00E76A30">
        <w:t>. The shape of departures from constant daily responses seem also to correspond to those of real data. Further work is required to tease out these relations, exploiting the arsenal of world modelling techniques and data corrections required to deal with all the special cases of geographic, political and social circumstance.</w:t>
      </w:r>
    </w:p>
    <w:p w14:paraId="5AC6B474" w14:textId="77777777" w:rsidR="004707EC" w:rsidRDefault="004707EC"/>
    <w:p w14:paraId="29F4E2B2" w14:textId="6AE8D0C9" w:rsidR="00F95C6B" w:rsidRDefault="003475CB" w:rsidP="007D1E71">
      <w:pPr>
        <w:jc w:val="both"/>
      </w:pPr>
      <w:r>
        <w:t xml:space="preserve">We briefly address a potential critique of our result arising from limitations in the testing procedure. </w:t>
      </w:r>
      <w:r w:rsidR="007D1E71">
        <w:t>I</w:t>
      </w:r>
      <w:r>
        <w:t xml:space="preserve">f the number of available tests </w:t>
      </w:r>
      <w:r w:rsidR="007D1E71">
        <w:t>is</w:t>
      </w:r>
      <w:r>
        <w:t xml:space="preserve"> limited in a country, then this could result in a saturation in the number of confirmed cases</w:t>
      </w:r>
      <w:r w:rsidR="007D1E71">
        <w:t xml:space="preserve"> per day</w:t>
      </w:r>
      <w:r>
        <w:t>, resulting in an apparent linear growth</w:t>
      </w:r>
      <w:r w:rsidR="007D1E71">
        <w:t>. Although such limitations have occurred and are visible for example in the data from</w:t>
      </w:r>
      <w:r w:rsidR="002E6E35">
        <w:t xml:space="preserve"> Italy</w:t>
      </w:r>
      <w:r w:rsidR="007D1E71">
        <w:t>, we argue that our overall conclusions are independent of this effect. Firstly, overall testing levels in a significant number of countries have exceeded by a large factor the number of positive cases. Secondly, the linear trend also occurs in the number of deaths. Thirdly, the number</w:t>
      </w:r>
      <w:r w:rsidR="007B048D">
        <w:t>s</w:t>
      </w:r>
      <w:r w:rsidR="007D1E71">
        <w:t xml:space="preserve"> of tests ha</w:t>
      </w:r>
      <w:r w:rsidR="007B048D">
        <w:t xml:space="preserve">ve </w:t>
      </w:r>
      <w:r w:rsidR="007D1E71">
        <w:t xml:space="preserve">been increasing in most countries and the linear trend persists. </w:t>
      </w:r>
    </w:p>
    <w:p w14:paraId="783C5107" w14:textId="3CFD7ADF" w:rsidR="007B048D" w:rsidRDefault="007B048D" w:rsidP="007D1E71">
      <w:pPr>
        <w:jc w:val="both"/>
      </w:pPr>
    </w:p>
    <w:p w14:paraId="635F8444" w14:textId="65DF36E6" w:rsidR="007B048D" w:rsidRDefault="007B048D" w:rsidP="007D1E71">
      <w:pPr>
        <w:jc w:val="both"/>
      </w:pPr>
      <w:r>
        <w:lastRenderedPageBreak/>
        <w:t>The implications of these results are in</w:t>
      </w:r>
      <w:r w:rsidR="00AE2502">
        <w:t>structive</w:t>
      </w:r>
      <w:r>
        <w:t xml:space="preserve">. Firstly, it is no longer herd immunity but cautionary measures that is the primary limiter of spread of the disease: the latter have effect at much lower disease frequencies than herd immunity which would only be achieved much later after an enormous societal cost. Secondly, the </w:t>
      </w:r>
      <w:r w:rsidR="00AE2502">
        <w:t xml:space="preserve">strongly asymmetric peak responses to the daily case statistics and the </w:t>
      </w:r>
      <w:r>
        <w:t xml:space="preserve">linear population responses in cumulative case indicators (and in deaths) result from </w:t>
      </w:r>
      <w:r w:rsidR="00AE2502">
        <w:t>an active regulation of the degree of caution exercised in the population. As evidenced by the case of Sweden this is not entirely dependent on government legislation, which itself is in response to fears of repercussions based on severity indicators like the number of deaths, but also occurs naturally in the population, for example through the ubiquitous distribution of statistics concerning ICU cases. Depending on the timescale of relaxation of caution, the response can also involve second waves and longer-term oscillation. Thirdly, the natural human response, and as we have seen also government mediation of this apart from in a few nations, is not to maintain strict caution measures up until disease eradication. The successive relaxation of measures, even close to disease eradication results</w:t>
      </w:r>
      <w:r w:rsidR="00D5526F">
        <w:t xml:space="preserve"> in very long periods of nearly constant case frequencies, consistent with the cautionary regulation process that we describe in this paper. Examples of this include Germany, Australia, South Korea, Switzerland and many other states.</w:t>
      </w:r>
      <w:r w:rsidR="00E76A30">
        <w:t xml:space="preserve"> This response is no guarantee for containment with both model and recent data sho</w:t>
      </w:r>
      <w:r w:rsidR="009723F1">
        <w:t>w</w:t>
      </w:r>
      <w:r w:rsidR="00E76A30">
        <w:t xml:space="preserve"> second waves of infection.</w:t>
      </w:r>
    </w:p>
    <w:p w14:paraId="6F3BB519" w14:textId="3F49FC95" w:rsidR="00E76A30" w:rsidRDefault="00E76A30" w:rsidP="007D1E71">
      <w:pPr>
        <w:jc w:val="both"/>
      </w:pPr>
    </w:p>
    <w:p w14:paraId="08A18346" w14:textId="06B7D5A1" w:rsidR="00025309" w:rsidRDefault="009723F1" w:rsidP="007D1E71">
      <w:pPr>
        <w:jc w:val="both"/>
        <w:rPr>
          <w:rFonts w:eastAsiaTheme="minorEastAsia"/>
        </w:rPr>
      </w:pPr>
      <w:r>
        <w:t xml:space="preserve">Our model can be extended and integrated with existing extensions in various ways. </w:t>
      </w:r>
      <w:r w:rsidR="00916FF1">
        <w:t xml:space="preserve">Since its major feature of complete endogeny distinguishes it from conventional approaches such as external societal changes to the parameters (e.g. government decision influences on the R number), we outline one </w:t>
      </w:r>
      <w:r w:rsidR="00EE16A3">
        <w:t xml:space="preserve">further </w:t>
      </w:r>
      <w:r w:rsidR="00916FF1">
        <w:t xml:space="preserve">simple endogenous extension in this work to show how a coupling of the cautionary response with economic impact can be introduced. Cautioned individuals have a vital positive effect on containing the epidemic, as we have seen, but the economic repercussions of this caution </w:t>
      </w:r>
      <w:r w:rsidR="00EE16A3">
        <w:t>are</w:t>
      </w:r>
      <w:r w:rsidR="00916FF1">
        <w:t xml:space="preserve"> often severe, resulting in significant reduction in economic capacity, by a factor </w:t>
      </w:r>
      <m:oMath>
        <m:r>
          <w:rPr>
            <w:rFonts w:ascii="Cambria Math" w:hAnsi="Cambria Math"/>
          </w:rPr>
          <m:t>κ&lt;1</m:t>
        </m:r>
      </m:oMath>
      <w:r w:rsidR="00916FF1">
        <w:rPr>
          <w:rFonts w:eastAsiaTheme="minorEastAsia"/>
        </w:rPr>
        <w:t xml:space="preserve">. We model the economy </w:t>
      </w:r>
      <w:r w:rsidR="00A07926">
        <w:rPr>
          <w:rFonts w:eastAsiaTheme="minorEastAsia"/>
        </w:rPr>
        <w:t xml:space="preserve">simplistically as a </w:t>
      </w:r>
      <w:r w:rsidR="00EE16A3">
        <w:rPr>
          <w:rFonts w:eastAsiaTheme="minorEastAsia"/>
        </w:rPr>
        <w:t xml:space="preserve">single </w:t>
      </w:r>
      <w:r w:rsidR="00A07926">
        <w:rPr>
          <w:rFonts w:eastAsiaTheme="minorEastAsia"/>
        </w:rPr>
        <w:t xml:space="preserve">state variable </w:t>
      </w:r>
      <m:oMath>
        <m:r>
          <w:rPr>
            <w:rFonts w:ascii="Cambria Math" w:eastAsiaTheme="minorEastAsia" w:hAnsi="Cambria Math"/>
          </w:rPr>
          <m:t>W</m:t>
        </m:r>
      </m:oMath>
      <w:r w:rsidR="00A07926">
        <w:rPr>
          <w:rFonts w:eastAsiaTheme="minorEastAsia"/>
        </w:rPr>
        <w:t xml:space="preserve"> with logistic dynamics </w:t>
      </w:r>
      <w:r w:rsidR="00E529B4">
        <w:rPr>
          <w:rFonts w:eastAsiaTheme="minorEastAsia"/>
        </w:rPr>
        <w:t xml:space="preserve">with relaxation rate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W</m:t>
            </m:r>
          </m:sub>
        </m:sSub>
      </m:oMath>
      <w:r w:rsidR="00E529B4">
        <w:rPr>
          <w:rFonts w:eastAsiaTheme="minorEastAsia"/>
        </w:rPr>
        <w:t xml:space="preserve"> in the form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W</m:t>
                </m:r>
              </m:e>
            </m:acc>
            <m:r>
              <w:rPr>
                <w:rFonts w:ascii="Cambria Math" w:eastAsiaTheme="minorEastAsia" w:hAnsi="Cambria Math"/>
              </w:rPr>
              <m:t>=k</m:t>
            </m:r>
          </m:e>
          <m:sub>
            <m:r>
              <w:rPr>
                <w:rFonts w:ascii="Cambria Math" w:eastAsiaTheme="minorEastAsia" w:hAnsi="Cambria Math"/>
              </w:rPr>
              <m:t>W</m:t>
            </m:r>
          </m:sub>
        </m:sSub>
        <m:r>
          <w:rPr>
            <w:rFonts w:ascii="Cambria Math" w:eastAsiaTheme="minorEastAsia" w:hAnsi="Cambria Math"/>
          </w:rPr>
          <m:t xml:space="preserve"> W </m:t>
        </m:r>
        <m:d>
          <m:dPr>
            <m:ctrlPr>
              <w:rPr>
                <w:rFonts w:ascii="Cambria Math" w:eastAsiaTheme="minorEastAsia" w:hAnsi="Cambria Math"/>
                <w:i/>
              </w:rPr>
            </m:ctrlPr>
          </m:dPr>
          <m:e>
            <m:r>
              <w:rPr>
                <w:rFonts w:ascii="Cambria Math" w:eastAsiaTheme="minorEastAsia" w:hAnsi="Cambria Math"/>
              </w:rPr>
              <m:t>1-</m:t>
            </m:r>
            <m:r>
              <w:rPr>
                <w:rFonts w:ascii="Cambria Math" w:hAnsi="Cambria Math"/>
              </w:rPr>
              <m:t xml:space="preserve">κ </m:t>
            </m:r>
            <m:sSub>
              <m:sSubPr>
                <m:ctrlPr>
                  <w:rPr>
                    <w:rFonts w:ascii="Cambria Math" w:hAnsi="Cambria Math"/>
                    <w:i/>
                  </w:rPr>
                </m:ctrlPr>
              </m:sSubPr>
              <m:e>
                <m:r>
                  <w:rPr>
                    <w:rFonts w:ascii="Cambria Math" w:hAnsi="Cambria Math"/>
                  </w:rPr>
                  <m:t>S</m:t>
                </m:r>
              </m:e>
              <m:sub>
                <m:r>
                  <w:rPr>
                    <w:rFonts w:ascii="Cambria Math" w:hAnsi="Cambria Math"/>
                  </w:rPr>
                  <m:t>C</m:t>
                </m:r>
              </m:sub>
            </m:sSub>
            <m:r>
              <w:rPr>
                <w:rFonts w:ascii="Cambria Math" w:hAnsi="Cambria Math"/>
              </w:rPr>
              <m:t>-</m:t>
            </m:r>
            <m:r>
              <w:rPr>
                <w:rFonts w:ascii="Cambria Math" w:eastAsiaTheme="minorEastAsia" w:hAnsi="Cambria Math"/>
              </w:rPr>
              <m:t>W</m:t>
            </m:r>
          </m:e>
        </m:d>
      </m:oMath>
      <w:r w:rsidR="00A07926">
        <w:rPr>
          <w:rFonts w:eastAsiaTheme="minorEastAsia"/>
        </w:rPr>
        <w:t xml:space="preserve"> (with a steady state carrying capacity normalized to one in the absence of the pandemic</w:t>
      </w:r>
      <w:r w:rsidR="00E529B4">
        <w:rPr>
          <w:rFonts w:eastAsiaTheme="minorEastAsia"/>
        </w:rPr>
        <w:t xml:space="preserve"> and linearly depressed by caution</w:t>
      </w:r>
      <w:r w:rsidR="00A07926">
        <w:rPr>
          <w:rFonts w:eastAsiaTheme="minorEastAsia"/>
        </w:rPr>
        <w:t xml:space="preserve">). </w:t>
      </w:r>
      <w:r w:rsidR="00E529B4">
        <w:rPr>
          <w:rFonts w:eastAsiaTheme="minorEastAsia"/>
        </w:rPr>
        <w:t>While there may well be direct effects of the pandemic on the economy</w:t>
      </w:r>
      <w:r w:rsidR="00EE16A3">
        <w:rPr>
          <w:rFonts w:eastAsiaTheme="minorEastAsia"/>
        </w:rPr>
        <w:t>,</w:t>
      </w:r>
      <w:r w:rsidR="00E529B4">
        <w:rPr>
          <w:rFonts w:eastAsiaTheme="minorEastAsia"/>
        </w:rPr>
        <w:t xml:space="preserve"> we capture here the main effect of the economic response being mediated by caution. </w:t>
      </w:r>
    </w:p>
    <w:p w14:paraId="27D52357" w14:textId="77777777" w:rsidR="00025309" w:rsidRDefault="00025309" w:rsidP="007D1E71">
      <w:pPr>
        <w:jc w:val="both"/>
        <w:rPr>
          <w:rFonts w:eastAsiaTheme="minorEastAsia"/>
        </w:rPr>
      </w:pPr>
    </w:p>
    <w:p w14:paraId="671EA3EA" w14:textId="4C2289DA" w:rsidR="00916FF1" w:rsidRDefault="00E529B4" w:rsidP="007D1E71">
      <w:pPr>
        <w:jc w:val="both"/>
        <w:rPr>
          <w:rFonts w:eastAsiaTheme="minorEastAsia"/>
        </w:rPr>
      </w:pPr>
      <w:r>
        <w:rPr>
          <w:rFonts w:eastAsiaTheme="minorEastAsia"/>
        </w:rPr>
        <w:t>To complete the economic coupling</w:t>
      </w:r>
      <w:r w:rsidR="00025309">
        <w:rPr>
          <w:rFonts w:eastAsiaTheme="minorEastAsia"/>
        </w:rPr>
        <w:t xml:space="preserve"> model</w:t>
      </w:r>
      <w:r>
        <w:rPr>
          <w:rFonts w:eastAsiaTheme="minorEastAsia"/>
        </w:rPr>
        <w:t xml:space="preserve">, we also </w:t>
      </w:r>
      <w:r w:rsidR="00EE16A3">
        <w:rPr>
          <w:rFonts w:eastAsiaTheme="minorEastAsia"/>
        </w:rPr>
        <w:t>consider</w:t>
      </w:r>
      <w:r>
        <w:rPr>
          <w:rFonts w:eastAsiaTheme="minorEastAsia"/>
        </w:rPr>
        <w:t xml:space="preserve"> the economic </w:t>
      </w:r>
      <w:r w:rsidR="00EE16A3">
        <w:rPr>
          <w:rFonts w:eastAsiaTheme="minorEastAsia"/>
        </w:rPr>
        <w:t>influence</w:t>
      </w:r>
      <w:r>
        <w:rPr>
          <w:rFonts w:eastAsiaTheme="minorEastAsia"/>
        </w:rPr>
        <w:t xml:space="preserve"> on the cautionary response</w:t>
      </w:r>
      <w:r w:rsidR="005A248A">
        <w:rPr>
          <w:rFonts w:eastAsiaTheme="minorEastAsia"/>
        </w:rPr>
        <w:t>,</w:t>
      </w:r>
      <w:r>
        <w:rPr>
          <w:rFonts w:eastAsiaTheme="minorEastAsia"/>
        </w:rPr>
        <w:t xml:space="preserve"> by introducing a further dynamic class of </w:t>
      </w:r>
      <w:r w:rsidR="001003C1">
        <w:rPr>
          <w:rFonts w:eastAsiaTheme="minorEastAsia"/>
        </w:rPr>
        <w:t>heedless (“</w:t>
      </w:r>
      <w:r>
        <w:rPr>
          <w:rFonts w:eastAsiaTheme="minorEastAsia"/>
        </w:rPr>
        <w:t>uncautionable</w:t>
      </w:r>
      <w:r w:rsidR="001003C1">
        <w:rPr>
          <w:rFonts w:eastAsiaTheme="minorEastAsia"/>
        </w:rPr>
        <w:t>”)</w:t>
      </w:r>
      <w:r>
        <w:rPr>
          <w:rFonts w:eastAsiaTheme="minorEastAsia"/>
        </w:rPr>
        <w:t xml:space="preserve"> individuals </w:t>
      </w:r>
      <m:oMath>
        <m:sSub>
          <m:sSubPr>
            <m:ctrlPr>
              <w:rPr>
                <w:rFonts w:ascii="Cambria Math" w:hAnsi="Cambria Math"/>
                <w:i/>
              </w:rPr>
            </m:ctrlPr>
          </m:sSubPr>
          <m:e>
            <m:r>
              <w:rPr>
                <w:rFonts w:ascii="Cambria Math" w:hAnsi="Cambria Math"/>
              </w:rPr>
              <m:t>S</m:t>
            </m:r>
          </m:e>
          <m:sub>
            <m:r>
              <w:rPr>
                <w:rFonts w:ascii="Cambria Math" w:hAnsi="Cambria Math"/>
              </w:rPr>
              <m:t>U</m:t>
            </m:r>
          </m:sub>
        </m:sSub>
      </m:oMath>
      <w:r>
        <w:rPr>
          <w:rFonts w:eastAsiaTheme="minorEastAsia"/>
        </w:rPr>
        <w:t xml:space="preserve"> that become, through economic repercussions, “immune” to cautionary warning</w:t>
      </w:r>
      <w:r w:rsidR="00EE16A3">
        <w:rPr>
          <w:rFonts w:eastAsiaTheme="minorEastAsia"/>
        </w:rPr>
        <w:t>s.</w:t>
      </w:r>
      <w:r>
        <w:rPr>
          <w:rFonts w:eastAsiaTheme="minorEastAsia"/>
        </w:rPr>
        <w:t xml:space="preserve"> The economic trigger </w:t>
      </w:r>
      <w:r w:rsidR="00D91ED1">
        <w:rPr>
          <w:rFonts w:eastAsiaTheme="minorEastAsia"/>
        </w:rPr>
        <w:t xml:space="preserve">for this caution insensitivity is </w:t>
      </w:r>
      <w:r w:rsidR="00EE16A3">
        <w:rPr>
          <w:rFonts w:eastAsiaTheme="minorEastAsia"/>
        </w:rPr>
        <w:t xml:space="preserve">assumed </w:t>
      </w:r>
      <w:r w:rsidR="00D91ED1">
        <w:rPr>
          <w:rFonts w:eastAsiaTheme="minorEastAsia"/>
        </w:rPr>
        <w:t xml:space="preserve">simply proportional to the economic depression </w:t>
      </w:r>
      <m:oMath>
        <m:r>
          <w:rPr>
            <w:rFonts w:ascii="Cambria Math" w:eastAsiaTheme="minorEastAsia" w:hAnsi="Cambria Math"/>
          </w:rPr>
          <m:t>1-W</m:t>
        </m:r>
      </m:oMath>
      <w:r w:rsidR="00D91ED1">
        <w:rPr>
          <w:rFonts w:eastAsiaTheme="minorEastAsia"/>
        </w:rPr>
        <w:t xml:space="preserve">, and is absent in the absence of the pandemic when </w:t>
      </w:r>
      <m:oMath>
        <m:r>
          <w:rPr>
            <w:rFonts w:ascii="Cambria Math" w:eastAsiaTheme="minorEastAsia" w:hAnsi="Cambria Math"/>
          </w:rPr>
          <m:t>W=1</m:t>
        </m:r>
      </m:oMath>
      <w:r w:rsidR="00D91ED1">
        <w:rPr>
          <w:rFonts w:eastAsiaTheme="minorEastAsia"/>
        </w:rPr>
        <w:t xml:space="preserve">. Thus, the rate of transition to the uncautionable state </w:t>
      </w:r>
      <m:oMath>
        <m:sSub>
          <m:sSubPr>
            <m:ctrlPr>
              <w:rPr>
                <w:rFonts w:ascii="Cambria Math" w:hAnsi="Cambria Math"/>
                <w:i/>
              </w:rPr>
            </m:ctrlPr>
          </m:sSubPr>
          <m:e>
            <m:r>
              <w:rPr>
                <w:rFonts w:ascii="Cambria Math" w:hAnsi="Cambria Math"/>
              </w:rPr>
              <m:t>S</m:t>
            </m:r>
          </m:e>
          <m:sub>
            <m:r>
              <w:rPr>
                <w:rFonts w:ascii="Cambria Math" w:hAnsi="Cambria Math"/>
              </w:rPr>
              <m:t>U</m:t>
            </m:r>
          </m:sub>
        </m:sSub>
      </m:oMath>
      <w:r w:rsidR="00D91ED1">
        <w:rPr>
          <w:rFonts w:eastAsiaTheme="minorEastAsia"/>
        </w:rPr>
        <w:t xml:space="preserve"> from either cautioned or uncautioned </w:t>
      </w:r>
      <w:r w:rsidR="005A248A">
        <w:rPr>
          <w:rFonts w:eastAsiaTheme="minorEastAsia"/>
        </w:rPr>
        <w:t xml:space="preserve">susceptibles </w:t>
      </w:r>
      <w:r w:rsidR="00D91ED1">
        <w:rPr>
          <w:rFonts w:eastAsiaTheme="minorEastAsia"/>
        </w:rPr>
        <w:t xml:space="preserve">is modelled as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U</m:t>
            </m:r>
          </m:sub>
        </m:sSub>
        <m:r>
          <w:rPr>
            <w:rFonts w:ascii="Cambria Math" w:eastAsiaTheme="minorEastAsia" w:hAnsi="Cambria Math"/>
          </w:rPr>
          <m:t>(1-W)</m:t>
        </m:r>
      </m:oMath>
      <w:r w:rsidR="005A248A">
        <w:rPr>
          <w:rFonts w:eastAsiaTheme="minorEastAsia"/>
        </w:rPr>
        <w:t xml:space="preserve"> times their fractions in the population, </w:t>
      </w:r>
      <m:oMath>
        <m:sSub>
          <m:sSubPr>
            <m:ctrlPr>
              <w:rPr>
                <w:rFonts w:ascii="Cambria Math" w:hAnsi="Cambria Math"/>
                <w:i/>
              </w:rPr>
            </m:ctrlPr>
          </m:sSubPr>
          <m:e>
            <m:r>
              <w:rPr>
                <w:rFonts w:ascii="Cambria Math" w:hAnsi="Cambria Math"/>
              </w:rPr>
              <m:t>S</m:t>
            </m:r>
          </m:e>
          <m:sub>
            <m:r>
              <w:rPr>
                <w:rFonts w:ascii="Cambria Math" w:hAnsi="Cambria Math"/>
              </w:rPr>
              <m:t>C</m:t>
            </m:r>
          </m:sub>
        </m:sSub>
      </m:oMath>
      <w:r w:rsidR="005A248A">
        <w:rPr>
          <w:rFonts w:eastAsiaTheme="minorEastAsia"/>
        </w:rPr>
        <w:t xml:space="preserve"> or </w:t>
      </w:r>
      <m:oMath>
        <m:r>
          <w:rPr>
            <w:rFonts w:ascii="Cambria Math" w:eastAsiaTheme="minorEastAsia" w:hAnsi="Cambria Math"/>
          </w:rPr>
          <m:t>S</m:t>
        </m:r>
      </m:oMath>
      <w:r w:rsidR="00D91ED1">
        <w:rPr>
          <w:rFonts w:eastAsiaTheme="minorEastAsia"/>
        </w:rPr>
        <w:t xml:space="preserve">. As with the cautioned class </w:t>
      </w:r>
      <m:oMath>
        <m:sSub>
          <m:sSubPr>
            <m:ctrlPr>
              <w:rPr>
                <w:rFonts w:ascii="Cambria Math" w:hAnsi="Cambria Math"/>
                <w:i/>
              </w:rPr>
            </m:ctrlPr>
          </m:sSubPr>
          <m:e>
            <m:r>
              <w:rPr>
                <w:rFonts w:ascii="Cambria Math" w:hAnsi="Cambria Math"/>
              </w:rPr>
              <m:t>S</m:t>
            </m:r>
          </m:e>
          <m:sub>
            <m:r>
              <w:rPr>
                <w:rFonts w:ascii="Cambria Math" w:hAnsi="Cambria Math"/>
              </w:rPr>
              <m:t>C</m:t>
            </m:r>
          </m:sub>
        </m:sSub>
      </m:oMath>
      <w:r w:rsidR="00D91ED1">
        <w:rPr>
          <w:rFonts w:eastAsiaTheme="minorEastAsia"/>
        </w:rPr>
        <w:t>, we also allow for exponential decay of economic uncautionability with time</w:t>
      </w:r>
      <w:r w:rsidR="005A248A">
        <w:rPr>
          <w:rFonts w:eastAsiaTheme="minorEastAsia"/>
        </w:rPr>
        <w:t>, here</w:t>
      </w:r>
      <w:r w:rsidR="00025309">
        <w:rPr>
          <w:rFonts w:eastAsiaTheme="minorEastAsia"/>
        </w:rPr>
        <w:t xml:space="preserve"> at rate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1</m:t>
            </m:r>
          </m:sub>
        </m:sSub>
      </m:oMath>
      <w:r w:rsidR="00025309">
        <w:rPr>
          <w:rFonts w:eastAsiaTheme="minorEastAsia"/>
        </w:rPr>
        <w:t>. We explore the impact of these four economic coupling parameters in SI fig. S5</w:t>
      </w:r>
      <w:r w:rsidR="005A248A">
        <w:rPr>
          <w:rFonts w:eastAsiaTheme="minorEastAsia"/>
        </w:rPr>
        <w:t xml:space="preserve">, revealing that the key parameter is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U</m:t>
            </m:r>
          </m:sub>
        </m:sSub>
      </m:oMath>
      <w:r w:rsidR="00025309">
        <w:rPr>
          <w:rFonts w:eastAsiaTheme="minorEastAsia"/>
        </w:rPr>
        <w:t xml:space="preserve">. Fixing </w:t>
      </w:r>
      <w:r w:rsidR="00EE16A3">
        <w:rPr>
          <w:rFonts w:eastAsiaTheme="minorEastAsia"/>
        </w:rPr>
        <w:t xml:space="preserve">for simplicity </w:t>
      </w:r>
      <w:r w:rsidR="00025309">
        <w:rPr>
          <w:rFonts w:eastAsiaTheme="minorEastAsia"/>
        </w:rPr>
        <w:t xml:space="preserve">the magnitude of the economic impact factor </w:t>
      </w:r>
      <m:oMath>
        <m:r>
          <w:rPr>
            <w:rFonts w:ascii="Cambria Math" w:hAnsi="Cambria Math"/>
          </w:rPr>
          <m:t>κ</m:t>
        </m:r>
        <m:r>
          <w:rPr>
            <w:rFonts w:ascii="Cambria Math" w:eastAsiaTheme="minorEastAsia" w:hAnsi="Cambria Math"/>
          </w:rPr>
          <m:t>=0.5</m:t>
        </m:r>
      </m:oMath>
      <w:r w:rsidR="00025309">
        <w:rPr>
          <w:rFonts w:eastAsiaTheme="minorEastAsia"/>
        </w:rPr>
        <w:t>, and the timescale of the economic response to a quarter</w:t>
      </w:r>
      <w:r w:rsidR="00EE16A3">
        <w:rPr>
          <w:rFonts w:eastAsiaTheme="minorEastAsia"/>
        </w:rPr>
        <w:t xml:space="preserve"> (three months) </w:t>
      </w:r>
      <w:r w:rsidR="00EE16A3" w:rsidRPr="00EE16A3">
        <w:rPr>
          <w:rFonts w:eastAsiaTheme="minorEastAsia"/>
          <w:i/>
          <w:iCs/>
        </w:rPr>
        <w:t>i.e.</w:t>
      </w:r>
      <w:r w:rsidR="00025309">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W</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1</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90</m:t>
            </m:r>
          </m:den>
        </m:f>
      </m:oMath>
      <w:r w:rsidR="00EE16A3">
        <w:rPr>
          <w:rFonts w:eastAsiaTheme="minorEastAsia"/>
        </w:rPr>
        <w:t xml:space="preserve"> per day</w:t>
      </w:r>
      <w:r w:rsidR="00025309">
        <w:rPr>
          <w:rFonts w:eastAsiaTheme="minorEastAsia"/>
        </w:rPr>
        <w:t xml:space="preserve">, we show </w:t>
      </w:r>
      <w:r w:rsidR="00EE16A3">
        <w:rPr>
          <w:rFonts w:eastAsiaTheme="minorEastAsia"/>
        </w:rPr>
        <w:t xml:space="preserve">in Fig. </w:t>
      </w:r>
      <w:r w:rsidR="00393BAE">
        <w:rPr>
          <w:rFonts w:eastAsiaTheme="minorEastAsia"/>
        </w:rPr>
        <w:t>8</w:t>
      </w:r>
      <w:r w:rsidR="00EE16A3">
        <w:rPr>
          <w:rFonts w:eastAsiaTheme="minorEastAsia"/>
        </w:rPr>
        <w:t xml:space="preserve"> </w:t>
      </w:r>
      <w:r w:rsidR="00025309">
        <w:rPr>
          <w:rFonts w:eastAsiaTheme="minorEastAsia"/>
        </w:rPr>
        <w:t xml:space="preserve">how economic coupling reduces but does not eliminate the cautionary response and can explain the occurrence of higher second wave peaks in the pandemic. </w:t>
      </w:r>
    </w:p>
    <w:p w14:paraId="42BC51C8" w14:textId="4D9A30E2" w:rsidR="00BA2B13" w:rsidRDefault="00BA2B13" w:rsidP="007D1E71">
      <w:pPr>
        <w:jc w:val="both"/>
        <w:rPr>
          <w:rFonts w:eastAsiaTheme="minorEastAsia"/>
        </w:rPr>
      </w:pPr>
    </w:p>
    <w:p w14:paraId="607A3976" w14:textId="56438429" w:rsidR="00EE5E34" w:rsidRDefault="00BA2B13" w:rsidP="007D1E71">
      <w:pPr>
        <w:jc w:val="both"/>
        <w:rPr>
          <w:rFonts w:eastAsiaTheme="minorEastAsia"/>
        </w:rPr>
      </w:pPr>
      <w:r>
        <w:rPr>
          <w:rFonts w:eastAsiaTheme="minorEastAsia"/>
        </w:rPr>
        <w:t xml:space="preserve">Several caveats concerning the current status of this work need to be made. Firstly, the Covid-19 data is clearly dependent on the identification of the disease, which at least for the confirmed and recovered cases is contingent upon widespread testing. Not only is the amount of testing limited (to varying degrees) in all countries, but it is a non-constant quantity. Although reliable testing data is now available for some countries, in the manual fits we have simply allowed the simulated curves to precede the data at the outbreak of the infection. </w:t>
      </w:r>
      <w:r w:rsidR="00EE5E34">
        <w:rPr>
          <w:rFonts w:eastAsiaTheme="minorEastAsia"/>
        </w:rPr>
        <w:t xml:space="preserve">Linear ramp-ups in testing cannot per se cause a conventional non-linear SEIR model with exponential growth and decay phases to respond linearly. However, testing is linked to contact tracing, and the amount of contact tracing and consequent quarantining does have a dampening impact on the spread of the disease. </w:t>
      </w:r>
      <w:r w:rsidR="00CE0ECA">
        <w:rPr>
          <w:rFonts w:eastAsiaTheme="minorEastAsia"/>
        </w:rPr>
        <w:t>Nonetheless</w:t>
      </w:r>
      <w:r w:rsidR="00EE5E34">
        <w:rPr>
          <w:rFonts w:eastAsiaTheme="minorEastAsia"/>
        </w:rPr>
        <w:t xml:space="preserve">, like the fixed external measures of face masks and social distancing which can also affect R0, changing the infection from exponentially increasing to exponentially decreasing, such effects do not result in linear </w:t>
      </w:r>
      <w:r w:rsidR="00CE0ECA">
        <w:rPr>
          <w:rFonts w:eastAsiaTheme="minorEastAsia"/>
        </w:rPr>
        <w:t>time profiles unless coupled like our cautionary response to the perceived severity of the disease</w:t>
      </w:r>
      <w:r w:rsidR="00EE5E34">
        <w:rPr>
          <w:rFonts w:eastAsiaTheme="minorEastAsia"/>
        </w:rPr>
        <w:t>.</w:t>
      </w:r>
    </w:p>
    <w:p w14:paraId="5279251F" w14:textId="77777777" w:rsidR="00CE0ECA" w:rsidRDefault="00CE0ECA" w:rsidP="007D1E71">
      <w:pPr>
        <w:jc w:val="both"/>
        <w:rPr>
          <w:rFonts w:eastAsiaTheme="minorEastAsia"/>
        </w:rPr>
      </w:pPr>
    </w:p>
    <w:p w14:paraId="5A87A106" w14:textId="257E1376" w:rsidR="00222A72" w:rsidRDefault="00BA2B13" w:rsidP="007D1E71">
      <w:pPr>
        <w:jc w:val="both"/>
        <w:rPr>
          <w:rFonts w:eastAsiaTheme="minorEastAsia"/>
        </w:rPr>
      </w:pPr>
      <w:r>
        <w:rPr>
          <w:rFonts w:eastAsiaTheme="minorEastAsia"/>
        </w:rPr>
        <w:t xml:space="preserve">Secondly, in many countries the number of ICUs was ramped up during the epidemic, so that using a fraction of this as the main trigger for caution is problematic in these countries. There one should reinterpret our findings in terms of the cautionary reaction to the number of deaths (proportional to </w:t>
      </w:r>
      <w:r w:rsidRPr="00BA2B13">
        <w:rPr>
          <w:rFonts w:eastAsiaTheme="minorEastAsia"/>
          <w:i/>
          <w:iCs/>
        </w:rPr>
        <w:t>I</w:t>
      </w:r>
      <w:r w:rsidRPr="00BA2B13">
        <w:rPr>
          <w:rFonts w:eastAsiaTheme="minorEastAsia"/>
          <w:i/>
          <w:iCs/>
          <w:vertAlign w:val="subscript"/>
        </w:rPr>
        <w:t>3</w:t>
      </w:r>
      <w:r>
        <w:rPr>
          <w:rFonts w:eastAsiaTheme="minorEastAsia"/>
        </w:rPr>
        <w:t>).</w:t>
      </w:r>
      <w:r w:rsidR="006A1118">
        <w:rPr>
          <w:rFonts w:eastAsiaTheme="minorEastAsia"/>
        </w:rPr>
        <w:t xml:space="preserve"> Thirdly, clearly many factors, including </w:t>
      </w:r>
      <w:r w:rsidR="00222A72">
        <w:rPr>
          <w:rFonts w:eastAsiaTheme="minorEastAsia"/>
        </w:rPr>
        <w:t xml:space="preserve">evolution of the virus, </w:t>
      </w:r>
      <w:r w:rsidR="006A1118">
        <w:rPr>
          <w:rFonts w:eastAsiaTheme="minorEastAsia"/>
        </w:rPr>
        <w:t xml:space="preserve">age and spatial distributions have not been taken into account, in addition to the above points, so that </w:t>
      </w:r>
      <w:r w:rsidR="006A1118" w:rsidRPr="00CE0ECA">
        <w:rPr>
          <w:rFonts w:eastAsiaTheme="minorEastAsia"/>
          <w:highlight w:val="yellow"/>
        </w:rPr>
        <w:t>instead of performing rigorous fitting reporting quality criteria, we have preferred first to simply perform rough manual fits to our models</w:t>
      </w:r>
      <w:r w:rsidR="006A1118">
        <w:rPr>
          <w:rFonts w:eastAsiaTheme="minorEastAsia"/>
        </w:rPr>
        <w:t xml:space="preserve">, to indicate how the main and novel features of the Covid-19 pandemic curves can be explained simply using our caution ansatz. </w:t>
      </w:r>
      <w:r w:rsidR="00CE0ECA">
        <w:rPr>
          <w:rFonts w:eastAsiaTheme="minorEastAsia"/>
        </w:rPr>
        <w:t xml:space="preserve">As noted by R. Füchslin (personal communication) age structure in connection with cautionary response </w:t>
      </w:r>
      <w:r w:rsidR="00C80F92">
        <w:rPr>
          <w:rFonts w:eastAsiaTheme="minorEastAsia"/>
        </w:rPr>
        <w:t xml:space="preserve">might be important in </w:t>
      </w:r>
      <w:r w:rsidR="00CE0ECA">
        <w:rPr>
          <w:rFonts w:eastAsiaTheme="minorEastAsia"/>
        </w:rPr>
        <w:t>explain</w:t>
      </w:r>
      <w:r w:rsidR="00C80F92">
        <w:rPr>
          <w:rFonts w:eastAsiaTheme="minorEastAsia"/>
        </w:rPr>
        <w:t>ing</w:t>
      </w:r>
      <w:r w:rsidR="00CE0ECA">
        <w:rPr>
          <w:rFonts w:eastAsiaTheme="minorEastAsia"/>
        </w:rPr>
        <w:t xml:space="preserve"> the widespread phenomenon of </w:t>
      </w:r>
      <w:r w:rsidR="00C80F92">
        <w:rPr>
          <w:rFonts w:eastAsiaTheme="minorEastAsia"/>
        </w:rPr>
        <w:t xml:space="preserve">decreasing deaths per infection ratio. </w:t>
      </w:r>
      <w:r w:rsidR="006B0AED">
        <w:rPr>
          <w:rFonts w:eastAsiaTheme="minorEastAsia"/>
        </w:rPr>
        <w:t xml:space="preserve">We explore this briefly. </w:t>
      </w:r>
      <w:r w:rsidR="00C80F92">
        <w:rPr>
          <w:rFonts w:eastAsiaTheme="minorEastAsia"/>
        </w:rPr>
        <w:t>If older people exercise caution to a different extent (reacting more strongly to ICU cases or deaths and possibly with longer retention time) than younger, as one might expect given their greater perceived risk, then since younger people are intrinsically less likely to die from the disease</w:t>
      </w:r>
      <w:r w:rsidR="006B0AED">
        <w:rPr>
          <w:rFonts w:eastAsiaTheme="minorEastAsia"/>
        </w:rPr>
        <w:t xml:space="preserve"> (as observed)</w:t>
      </w:r>
      <w:r w:rsidR="00C80F92">
        <w:rPr>
          <w:rFonts w:eastAsiaTheme="minorEastAsia"/>
        </w:rPr>
        <w:t>, the virus spreading in the less cautioned younger population will cause less deaths per infection than in the initially uncautioned population. No viral attenuation through evolution</w:t>
      </w:r>
      <w:r w:rsidR="006B0AED" w:rsidRPr="006B0AED">
        <w:rPr>
          <w:rFonts w:eastAsiaTheme="minorEastAsia"/>
        </w:rPr>
        <w:t xml:space="preserve"> </w:t>
      </w:r>
      <w:r w:rsidR="006B0AED">
        <w:rPr>
          <w:rFonts w:eastAsiaTheme="minorEastAsia"/>
        </w:rPr>
        <w:t>or improvements in treatment leading to a reduced chance of dying</w:t>
      </w:r>
      <w:r w:rsidR="00C80F92">
        <w:rPr>
          <w:rFonts w:eastAsiaTheme="minorEastAsia"/>
        </w:rPr>
        <w:t>, although conceivable alternative explanation</w:t>
      </w:r>
      <w:r w:rsidR="006B0AED">
        <w:rPr>
          <w:rFonts w:eastAsiaTheme="minorEastAsia"/>
        </w:rPr>
        <w:t>s</w:t>
      </w:r>
      <w:r w:rsidR="00C80F92">
        <w:rPr>
          <w:rFonts w:eastAsiaTheme="minorEastAsia"/>
        </w:rPr>
        <w:t xml:space="preserve">, </w:t>
      </w:r>
      <w:r w:rsidR="006B0AED">
        <w:rPr>
          <w:rFonts w:eastAsiaTheme="minorEastAsia"/>
        </w:rPr>
        <w:t>are</w:t>
      </w:r>
      <w:r w:rsidR="00C80F92">
        <w:rPr>
          <w:rFonts w:eastAsiaTheme="minorEastAsia"/>
        </w:rPr>
        <w:t xml:space="preserve"> required for this effect of caution, </w:t>
      </w:r>
      <w:r w:rsidR="006B0AED">
        <w:rPr>
          <w:rFonts w:eastAsiaTheme="minorEastAsia"/>
        </w:rPr>
        <w:t>which will cause an apparent decrease in disease severity over the whole population without individual outcomes once infected changing.</w:t>
      </w:r>
    </w:p>
    <w:p w14:paraId="5108E1EA" w14:textId="48068611" w:rsidR="00222A72" w:rsidRDefault="00222A72" w:rsidP="007D1E71">
      <w:pPr>
        <w:jc w:val="both"/>
        <w:rPr>
          <w:rFonts w:eastAsiaTheme="minorEastAsia"/>
        </w:rPr>
      </w:pPr>
    </w:p>
    <w:p w14:paraId="0E754A8C" w14:textId="77777777" w:rsidR="0096593C" w:rsidRDefault="0096593C" w:rsidP="0096593C">
      <w:pPr>
        <w:jc w:val="both"/>
      </w:pPr>
      <w:r>
        <w:t xml:space="preserve">In summary, we have introduced a new class of epidemiological models, adding to the classical SIR and SEIR models a </w:t>
      </w:r>
      <w:r w:rsidRPr="006F0953">
        <w:rPr>
          <w:i/>
          <w:iCs/>
        </w:rPr>
        <w:t>caution coupling</w:t>
      </w:r>
      <w:r>
        <w:t xml:space="preserve"> that provides an endogenous dynamical mechanism for a population’s self-regulation based on a segment of the population becoming cautious.  We demonstrate that many of the dynamical features seen in Covid-19 case data are reproduced robustly by the new models.  </w:t>
      </w:r>
      <w:proofErr w:type="gramStart"/>
      <w:r>
        <w:t>In particular, we</w:t>
      </w:r>
      <w:proofErr w:type="gramEnd"/>
      <w:r>
        <w:t xml:space="preserve"> observe that epidemiology with caution coupling can display multiple peaks and can result in asymptotic infection levels that are far below classical ‘herd immunity’ levels, as observed in Covid-19 case data.</w:t>
      </w:r>
    </w:p>
    <w:p w14:paraId="3D520421" w14:textId="77777777" w:rsidR="0096593C" w:rsidRDefault="0096593C" w:rsidP="007D1E71">
      <w:pPr>
        <w:jc w:val="both"/>
        <w:rPr>
          <w:rFonts w:eastAsiaTheme="minorEastAsia"/>
        </w:rPr>
      </w:pPr>
    </w:p>
    <w:p w14:paraId="2F523607" w14:textId="640F40BE" w:rsidR="00BA2B13" w:rsidRPr="00A07926" w:rsidRDefault="00222A72" w:rsidP="007D1E71">
      <w:pPr>
        <w:jc w:val="both"/>
        <w:rPr>
          <w:rFonts w:eastAsiaTheme="minorEastAsia"/>
        </w:rPr>
      </w:pPr>
      <w:r>
        <w:rPr>
          <w:rFonts w:eastAsiaTheme="minorEastAsia"/>
        </w:rPr>
        <w:t>Finally, of course public interest is high on the question of what will happen to the dynamics of the pandemic in future. As discussed above, our model</w:t>
      </w:r>
      <w:r w:rsidR="006A1118">
        <w:rPr>
          <w:rFonts w:eastAsiaTheme="minorEastAsia"/>
        </w:rPr>
        <w:t xml:space="preserve"> </w:t>
      </w:r>
      <w:r>
        <w:rPr>
          <w:rFonts w:eastAsiaTheme="minorEastAsia"/>
        </w:rPr>
        <w:t xml:space="preserve">concentrates on the effect of the cautionary response, and misses various issues including attenuation of virus virility, that </w:t>
      </w:r>
      <w:r>
        <w:rPr>
          <w:rFonts w:eastAsiaTheme="minorEastAsia"/>
        </w:rPr>
        <w:lastRenderedPageBreak/>
        <w:t xml:space="preserve">obviously will affect the future. However, it is interesting to see the predictions of our model to be contingent on the parameters of the cautionary response and its economic coupling. We explore in </w:t>
      </w:r>
      <w:r w:rsidRPr="00BA5BA2">
        <w:rPr>
          <w:rFonts w:eastAsiaTheme="minorEastAsia"/>
        </w:rPr>
        <w:t xml:space="preserve">Fig. </w:t>
      </w:r>
      <w:r w:rsidR="00A725C8" w:rsidRPr="00BA5BA2">
        <w:rPr>
          <w:rFonts w:eastAsiaTheme="minorEastAsia"/>
        </w:rPr>
        <w:t>8</w:t>
      </w:r>
      <w:r>
        <w:rPr>
          <w:rFonts w:eastAsiaTheme="minorEastAsia"/>
        </w:rPr>
        <w:t xml:space="preserve"> the predicted pandemic cases on a 600</w:t>
      </w:r>
      <w:r w:rsidR="00D827B2">
        <w:rPr>
          <w:rFonts w:eastAsiaTheme="minorEastAsia"/>
        </w:rPr>
        <w:t>-</w:t>
      </w:r>
      <w:r>
        <w:rPr>
          <w:rFonts w:eastAsiaTheme="minorEastAsia"/>
        </w:rPr>
        <w:t xml:space="preserve">day (20 month) timescale for the cautionary models (and in the SI Fig S6 their economic coupled extensions) using a range of parameters which span those typical of the response in different countries in the first 200 days. </w:t>
      </w:r>
      <w:r w:rsidR="00D827B2">
        <w:rPr>
          <w:rFonts w:eastAsiaTheme="minorEastAsia"/>
        </w:rPr>
        <w:t xml:space="preserve">With typical expected caution retention periods of about 2 months, and strong caution, multiple waves of infection are expected and while the level of ongoing infection in the population is strongly sensitive to the strength of the caution response, its longevity and its sensitivity to both the threat to life provided by the virus and to economic factors, the models generally predict relaxation to a stationary situation with the virus here to stay at a significant level in the population. Society must </w:t>
      </w:r>
      <w:r w:rsidR="0096593C">
        <w:rPr>
          <w:rFonts w:eastAsiaTheme="minorEastAsia"/>
        </w:rPr>
        <w:t xml:space="preserve">either </w:t>
      </w:r>
      <w:r w:rsidR="00D827B2">
        <w:rPr>
          <w:rFonts w:eastAsiaTheme="minorEastAsia"/>
        </w:rPr>
        <w:t>rely on widespread effective vaccines, able to deal with viral evolution and with high public acceptance, not included in our model, that can push the virus into the exponential decay to extinction</w:t>
      </w:r>
      <w:r w:rsidR="0096593C">
        <w:rPr>
          <w:rFonts w:eastAsiaTheme="minorEastAsia"/>
        </w:rPr>
        <w:t>; or be prepared to factor the information in this report into legislation and public information that decouples the cautionary response from the current magnitude of the perceived threat.</w:t>
      </w:r>
    </w:p>
    <w:p w14:paraId="04B9EC08" w14:textId="7890046B" w:rsidR="006F0953" w:rsidRDefault="00916FF1" w:rsidP="007D1E71">
      <w:pPr>
        <w:jc w:val="both"/>
      </w:pPr>
      <w:r>
        <w:t xml:space="preserve"> </w:t>
      </w:r>
    </w:p>
    <w:p w14:paraId="5DADF471" w14:textId="5BEB338F" w:rsidR="00E76A30" w:rsidRDefault="00E76A30" w:rsidP="007D1E71">
      <w:pPr>
        <w:jc w:val="both"/>
      </w:pPr>
      <w:r>
        <w:t>Perhaps it will be possible for the human population to modulate its cautionary response using widespread information about the negative repercussions of the relaxation of caution. It is the authors</w:t>
      </w:r>
      <w:r w:rsidR="005C179C">
        <w:t>’</w:t>
      </w:r>
      <w:r>
        <w:t xml:space="preserve"> view however that until a </w:t>
      </w:r>
      <w:r w:rsidR="00025309">
        <w:t xml:space="preserve">proven </w:t>
      </w:r>
      <w:r>
        <w:t xml:space="preserve">viable vaccine is </w:t>
      </w:r>
      <w:r w:rsidR="00025309">
        <w:t>available</w:t>
      </w:r>
      <w:r>
        <w:t>, additional work needs to be undertaken to enable the population to maintain the same benefits of high levels of caution but transferred to socially acceptable habits and routines that can have a longer lifetime than permitted by the media-supported awareness and focus generated by calamitous deaths in the population.</w:t>
      </w:r>
    </w:p>
    <w:p w14:paraId="38A2174B" w14:textId="3D645DEE" w:rsidR="00E76A30" w:rsidRDefault="00E76A30" w:rsidP="007D1E71">
      <w:pPr>
        <w:jc w:val="both"/>
      </w:pPr>
    </w:p>
    <w:p w14:paraId="4E744A74" w14:textId="0DA9B9BA" w:rsidR="00E76A30" w:rsidRPr="00CB4CC3" w:rsidRDefault="00E76A30" w:rsidP="007D1E71">
      <w:pPr>
        <w:jc w:val="both"/>
        <w:rPr>
          <w:i/>
          <w:iCs/>
        </w:rPr>
      </w:pPr>
      <w:r w:rsidRPr="00CB4CC3">
        <w:rPr>
          <w:i/>
          <w:iCs/>
        </w:rPr>
        <w:t>Acknowledgements:</w:t>
      </w:r>
    </w:p>
    <w:p w14:paraId="4346BDA2" w14:textId="0BE5B803" w:rsidR="00E76A30" w:rsidRDefault="00E76A30" w:rsidP="007D1E71">
      <w:pPr>
        <w:jc w:val="both"/>
      </w:pPr>
    </w:p>
    <w:p w14:paraId="06D0FB7F" w14:textId="7EB450A0" w:rsidR="00E76A30" w:rsidRDefault="00E76A30" w:rsidP="007D1E71">
      <w:pPr>
        <w:jc w:val="both"/>
      </w:pPr>
      <w:r>
        <w:t xml:space="preserve">The authors wish to acknowledge the support </w:t>
      </w:r>
      <w:r w:rsidR="00CB4CC3">
        <w:t>of the European Centre for Living Technology, and the access to Covid-19 data compiled by Johns Hopkins University</w:t>
      </w:r>
      <w:r w:rsidR="00600F90">
        <w:t>, as well as subsidiary data repositories consulted such as those of OWD and RKI</w:t>
      </w:r>
      <w:r w:rsidR="00781A18">
        <w:t>.</w:t>
      </w:r>
      <w:r w:rsidR="00CB4CC3">
        <w:t xml:space="preserve"> The authors wish to thank those who made their modelling software examples available on </w:t>
      </w:r>
      <w:r w:rsidR="006B7A29">
        <w:t>GitHub</w:t>
      </w:r>
      <w:r w:rsidR="00CB4CC3">
        <w:t xml:space="preserve">, in particular, Dr. Alison </w:t>
      </w:r>
      <w:r w:rsidR="00781A18">
        <w:t>Hill (</w:t>
      </w:r>
      <w:hyperlink r:id="rId8" w:history="1">
        <w:r w:rsidR="00FA1A84" w:rsidRPr="00D862FB">
          <w:rPr>
            <w:rStyle w:val="Hyperlink"/>
          </w:rPr>
          <w:t>https://github</w:t>
        </w:r>
      </w:hyperlink>
      <w:r w:rsidR="00781A18" w:rsidRPr="00781A18">
        <w:t>.com/alsnhll/SEIR_COVID19</w:t>
      </w:r>
      <w:r w:rsidR="00781A18">
        <w:t xml:space="preserve">) </w:t>
      </w:r>
      <w:r w:rsidR="00CB4CC3">
        <w:t>and the authors of the Py</w:t>
      </w:r>
      <w:r w:rsidR="00781A18">
        <w:t>Gom</w:t>
      </w:r>
      <w:r w:rsidR="00CB4CC3">
        <w:t xml:space="preserve"> package</w:t>
      </w:r>
      <w:r w:rsidR="00781A18">
        <w:t xml:space="preserve"> (</w:t>
      </w:r>
      <w:hyperlink r:id="rId9" w:history="1">
        <w:r w:rsidR="00600F90" w:rsidRPr="008C3CCE">
          <w:rPr>
            <w:rStyle w:val="Hyperlink"/>
          </w:rPr>
          <w:t>https://github.com/PublicHealthEngland/pygom</w:t>
        </w:r>
      </w:hyperlink>
      <w:r w:rsidR="00781A18">
        <w:t>).</w:t>
      </w:r>
      <w:r w:rsidR="00600F90">
        <w:t xml:space="preserve"> </w:t>
      </w:r>
    </w:p>
    <w:p w14:paraId="38A4A29F" w14:textId="3FE66F64" w:rsidR="0011114A" w:rsidRDefault="0011114A"/>
    <w:p w14:paraId="7AE9007D" w14:textId="77777777" w:rsidR="001508F4" w:rsidRDefault="001508F4">
      <w:pPr>
        <w:rPr>
          <w:b/>
          <w:bCs/>
        </w:rPr>
      </w:pPr>
      <w:r>
        <w:rPr>
          <w:b/>
          <w:bCs/>
        </w:rPr>
        <w:br w:type="page"/>
      </w:r>
    </w:p>
    <w:p w14:paraId="2D94BA40" w14:textId="44ADE0CB" w:rsidR="00326435" w:rsidRDefault="00326435">
      <w:pPr>
        <w:rPr>
          <w:b/>
          <w:bCs/>
        </w:rPr>
      </w:pPr>
      <w:r>
        <w:rPr>
          <w:b/>
          <w:bCs/>
        </w:rPr>
        <w:lastRenderedPageBreak/>
        <w:t>Figures</w:t>
      </w:r>
    </w:p>
    <w:p w14:paraId="5D95ADFA" w14:textId="77777777" w:rsidR="00326435" w:rsidRDefault="00326435">
      <w:pPr>
        <w:rPr>
          <w:b/>
          <w:bCs/>
        </w:rPr>
      </w:pPr>
    </w:p>
    <w:p w14:paraId="3DB9ED36" w14:textId="77777777" w:rsidR="00326435" w:rsidRDefault="00326435" w:rsidP="00326435">
      <w:pPr>
        <w:rPr>
          <w:noProof/>
        </w:rPr>
      </w:pPr>
      <w:r w:rsidRPr="00D37222">
        <w:rPr>
          <w:noProof/>
        </w:rPr>
        <w:drawing>
          <wp:inline distT="0" distB="0" distL="0" distR="0" wp14:anchorId="78D3649D" wp14:editId="60C7D863">
            <wp:extent cx="5727700" cy="387858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27700" cy="3878580"/>
                    </a:xfrm>
                    <a:prstGeom prst="rect">
                      <a:avLst/>
                    </a:prstGeom>
                  </pic:spPr>
                </pic:pic>
              </a:graphicData>
            </a:graphic>
          </wp:inline>
        </w:drawing>
      </w:r>
    </w:p>
    <w:p w14:paraId="20CE00CB" w14:textId="77777777" w:rsidR="00326435" w:rsidRDefault="00326435" w:rsidP="00326435"/>
    <w:p w14:paraId="1A012CDD" w14:textId="5EBE778E" w:rsidR="00326435" w:rsidRDefault="00326435" w:rsidP="00326435">
      <w:pPr>
        <w:jc w:val="both"/>
        <w:rPr>
          <w:sz w:val="22"/>
          <w:szCs w:val="22"/>
        </w:rPr>
      </w:pPr>
      <w:r w:rsidRPr="00B05583">
        <w:rPr>
          <w:b/>
          <w:bCs/>
          <w:sz w:val="22"/>
          <w:szCs w:val="22"/>
        </w:rPr>
        <w:t>Fig.</w:t>
      </w:r>
      <w:r>
        <w:rPr>
          <w:b/>
          <w:bCs/>
          <w:sz w:val="22"/>
          <w:szCs w:val="22"/>
        </w:rPr>
        <w:t>1</w:t>
      </w:r>
      <w:r w:rsidRPr="00B05583">
        <w:rPr>
          <w:b/>
          <w:bCs/>
          <w:sz w:val="22"/>
          <w:szCs w:val="22"/>
        </w:rPr>
        <w:t xml:space="preserve"> Common linear phase</w:t>
      </w:r>
      <w:r>
        <w:rPr>
          <w:b/>
          <w:bCs/>
          <w:sz w:val="22"/>
          <w:szCs w:val="22"/>
        </w:rPr>
        <w:t>s</w:t>
      </w:r>
      <w:r w:rsidRPr="00B05583">
        <w:rPr>
          <w:b/>
          <w:bCs/>
          <w:sz w:val="22"/>
          <w:szCs w:val="22"/>
        </w:rPr>
        <w:t xml:space="preserve"> of growth in individual countries.</w:t>
      </w:r>
      <w:r w:rsidRPr="00B05583">
        <w:rPr>
          <w:sz w:val="22"/>
          <w:szCs w:val="22"/>
        </w:rPr>
        <w:t xml:space="preserve"> </w:t>
      </w:r>
      <w:r w:rsidRPr="00275BBB">
        <w:rPr>
          <w:b/>
          <w:bCs/>
          <w:sz w:val="22"/>
          <w:szCs w:val="22"/>
        </w:rPr>
        <w:t>A)</w:t>
      </w:r>
      <w:r>
        <w:rPr>
          <w:sz w:val="22"/>
          <w:szCs w:val="22"/>
        </w:rPr>
        <w:t xml:space="preserve"> </w:t>
      </w:r>
      <w:r w:rsidRPr="00B05583">
        <w:rPr>
          <w:sz w:val="22"/>
          <w:szCs w:val="22"/>
        </w:rPr>
        <w:t>The cumulative numbers of confirmed cases</w:t>
      </w:r>
      <w:r>
        <w:rPr>
          <w:sz w:val="22"/>
          <w:szCs w:val="22"/>
        </w:rPr>
        <w:t xml:space="preserve"> of Covid-19 in the larger European countries, including Turkey (similar size, 82 million) and Sweden (minimal government control, 10 million) as interesting cases for comparison having strong and weak central intervention. Superimposed with the data is a three-segment linear fit (using the python pwlf module). </w:t>
      </w:r>
      <w:r>
        <w:rPr>
          <w:b/>
          <w:bCs/>
          <w:sz w:val="22"/>
          <w:szCs w:val="22"/>
        </w:rPr>
        <w:t>B)</w:t>
      </w:r>
      <w:r>
        <w:rPr>
          <w:sz w:val="22"/>
          <w:szCs w:val="22"/>
        </w:rPr>
        <w:t xml:space="preserve"> The weekly averages of daily confirmed cases for the same European countries.  </w:t>
      </w:r>
      <w:r w:rsidRPr="003E6BA5">
        <w:rPr>
          <w:b/>
          <w:bCs/>
          <w:sz w:val="22"/>
          <w:szCs w:val="22"/>
        </w:rPr>
        <w:t>C</w:t>
      </w:r>
      <w:r w:rsidRPr="00275BBB">
        <w:rPr>
          <w:b/>
          <w:bCs/>
          <w:sz w:val="22"/>
          <w:szCs w:val="22"/>
        </w:rPr>
        <w:t>)</w:t>
      </w:r>
      <w:r>
        <w:rPr>
          <w:b/>
          <w:bCs/>
          <w:sz w:val="22"/>
          <w:szCs w:val="22"/>
        </w:rPr>
        <w:t xml:space="preserve">  </w:t>
      </w:r>
      <w:r>
        <w:rPr>
          <w:sz w:val="22"/>
          <w:szCs w:val="22"/>
        </w:rPr>
        <w:t>Cumulative confirmed cases for the world and seven countries with largest population epidemics in the world for Covid-19 as of 1</w:t>
      </w:r>
      <w:r w:rsidRPr="009C74B5">
        <w:rPr>
          <w:sz w:val="22"/>
          <w:szCs w:val="22"/>
          <w:vertAlign w:val="superscript"/>
        </w:rPr>
        <w:t>st</w:t>
      </w:r>
      <w:r>
        <w:rPr>
          <w:sz w:val="22"/>
          <w:szCs w:val="22"/>
        </w:rPr>
        <w:t xml:space="preserve"> Aug 2020, with the same three-segment linear fit superimposed. </w:t>
      </w:r>
      <w:r>
        <w:rPr>
          <w:b/>
          <w:bCs/>
          <w:sz w:val="22"/>
          <w:szCs w:val="22"/>
        </w:rPr>
        <w:t>D)</w:t>
      </w:r>
      <w:r>
        <w:rPr>
          <w:sz w:val="22"/>
          <w:szCs w:val="22"/>
        </w:rPr>
        <w:t xml:space="preserve"> The weekly averages of daily confirmed cases for the same countries.  Note that the long regions of linear growth in the cumulative graphs in (A) and (C) correspond to broadened peaks in the daily case counts; these broadened peaks are not produced by traditional SIR or SEIR models.  For reference, infection rate and daily infection rate of a standard SIR model is shown in pink dashed lines, in (A) and (B), respectively. </w:t>
      </w:r>
      <w:r w:rsidRPr="0057313C">
        <w:rPr>
          <w:sz w:val="22"/>
          <w:szCs w:val="22"/>
        </w:rPr>
        <w:t xml:space="preserve">Data for Fig. </w:t>
      </w:r>
      <w:r>
        <w:rPr>
          <w:sz w:val="22"/>
          <w:szCs w:val="22"/>
        </w:rPr>
        <w:t>1</w:t>
      </w:r>
      <w:r w:rsidRPr="0057313C">
        <w:rPr>
          <w:sz w:val="22"/>
          <w:szCs w:val="22"/>
        </w:rPr>
        <w:t xml:space="preserve"> is taken from John Hopkins University compilation and averaged over 7 days to remove weekly oscillations in reporting.</w:t>
      </w:r>
      <w:r>
        <w:rPr>
          <w:sz w:val="22"/>
          <w:szCs w:val="22"/>
        </w:rPr>
        <w:t xml:space="preserve"> Piecewise linear fits performed with pwlf </w:t>
      </w:r>
      <w:r>
        <w:rPr>
          <w:sz w:val="22"/>
          <w:szCs w:val="22"/>
        </w:rPr>
        <w:fldChar w:fldCharType="begin"/>
      </w:r>
      <w:r w:rsidR="007C5044">
        <w:rPr>
          <w:sz w:val="22"/>
          <w:szCs w:val="22"/>
        </w:rPr>
        <w:instrText xml:space="preserve"> ADDIN EN.CITE &lt;EndNote&gt;&lt;Cite&gt;&lt;Author&gt;Jekel&lt;/Author&gt;&lt;Year&gt;2019&lt;/Year&gt;&lt;RecNum&gt;27&lt;/RecNum&gt;&lt;DisplayText&gt;[41]&lt;/DisplayText&gt;&lt;record&gt;&lt;rec-number&gt;27&lt;/rec-number&gt;&lt;foreign-keys&gt;&lt;key app="EN" db-id="pdvdwdpxbt9rxiedr06pz929t2ed5fatxsar" timestamp="1598431440"&gt;27&lt;/key&gt;&lt;/foreign-keys&gt;&lt;ref-type name="Web Page"&gt;12&lt;/ref-type&gt;&lt;contributors&gt;&lt;authors&gt;&lt;author&gt;Jekel, Charles F.&lt;/author&gt;&lt;author&gt;Venter, Gerhard&lt;/author&gt;&lt;/authors&gt;&lt;/contributors&gt;&lt;titles&gt;&lt;title&gt;pwlf: A Python Library for Fitting 1D Continuous Piecewise Linear Functions&lt;/title&gt;&lt;/titles&gt;&lt;dates&gt;&lt;year&gt;2019&lt;/year&gt;&lt;/dates&gt;&lt;urls&gt;&lt;related-urls&gt;&lt;url&gt;https://github.com/cjekel/piecewise_linear_fit_py&lt;/url&gt;&lt;/related-urls&gt;&lt;/urls&gt;&lt;/record&gt;&lt;/Cite&gt;&lt;/EndNote&gt;</w:instrText>
      </w:r>
      <w:r>
        <w:rPr>
          <w:sz w:val="22"/>
          <w:szCs w:val="22"/>
        </w:rPr>
        <w:fldChar w:fldCharType="separate"/>
      </w:r>
      <w:r w:rsidR="007C5044">
        <w:rPr>
          <w:noProof/>
          <w:sz w:val="22"/>
          <w:szCs w:val="22"/>
        </w:rPr>
        <w:t>[41]</w:t>
      </w:r>
      <w:r>
        <w:rPr>
          <w:sz w:val="22"/>
          <w:szCs w:val="22"/>
        </w:rPr>
        <w:fldChar w:fldCharType="end"/>
      </w:r>
      <w:r>
        <w:rPr>
          <w:sz w:val="22"/>
          <w:szCs w:val="22"/>
        </w:rPr>
        <w:t xml:space="preserve"> using 4 segments.</w:t>
      </w:r>
    </w:p>
    <w:p w14:paraId="3A22C7D8" w14:textId="77777777" w:rsidR="00326435" w:rsidRPr="003E6BA5" w:rsidRDefault="00326435" w:rsidP="00326435">
      <w:pPr>
        <w:jc w:val="both"/>
        <w:rPr>
          <w:sz w:val="22"/>
          <w:szCs w:val="22"/>
        </w:rPr>
      </w:pPr>
    </w:p>
    <w:p w14:paraId="48AC92F4" w14:textId="034BA168" w:rsidR="00326435" w:rsidRPr="00EB7F90" w:rsidRDefault="00326435">
      <w:pPr>
        <w:rPr>
          <w:sz w:val="22"/>
          <w:szCs w:val="22"/>
        </w:rPr>
      </w:pPr>
      <w:r>
        <w:rPr>
          <w:b/>
          <w:bCs/>
        </w:rPr>
        <w:br w:type="page"/>
      </w:r>
    </w:p>
    <w:p w14:paraId="58C6A05A" w14:textId="03D1BC3A" w:rsidR="00D5526F" w:rsidRDefault="00002DF1">
      <w:pPr>
        <w:rPr>
          <w:b/>
          <w:bCs/>
        </w:rPr>
      </w:pPr>
      <w:r>
        <w:rPr>
          <w:b/>
          <w:bCs/>
          <w:noProof/>
        </w:rPr>
        <w:lastRenderedPageBreak/>
        <mc:AlternateContent>
          <mc:Choice Requires="wps">
            <w:drawing>
              <wp:anchor distT="0" distB="0" distL="114300" distR="114300" simplePos="0" relativeHeight="251642880" behindDoc="0" locked="0" layoutInCell="1" allowOverlap="1" wp14:anchorId="051F8640" wp14:editId="0EDC7D50">
                <wp:simplePos x="0" y="0"/>
                <wp:positionH relativeFrom="column">
                  <wp:posOffset>2290445</wp:posOffset>
                </wp:positionH>
                <wp:positionV relativeFrom="paragraph">
                  <wp:posOffset>82896</wp:posOffset>
                </wp:positionV>
                <wp:extent cx="1357746" cy="221673"/>
                <wp:effectExtent l="0" t="0" r="1270" b="0"/>
                <wp:wrapNone/>
                <wp:docPr id="18" name="Text Box 18"/>
                <wp:cNvGraphicFramePr/>
                <a:graphic xmlns:a="http://schemas.openxmlformats.org/drawingml/2006/main">
                  <a:graphicData uri="http://schemas.microsoft.com/office/word/2010/wordprocessingShape">
                    <wps:wsp>
                      <wps:cNvSpPr txBox="1"/>
                      <wps:spPr>
                        <a:xfrm>
                          <a:off x="0" y="0"/>
                          <a:ext cx="1357746" cy="221673"/>
                        </a:xfrm>
                        <a:prstGeom prst="rect">
                          <a:avLst/>
                        </a:prstGeom>
                        <a:solidFill>
                          <a:schemeClr val="bg1"/>
                        </a:solidFill>
                        <a:ln w="6350">
                          <a:noFill/>
                        </a:ln>
                      </wps:spPr>
                      <wps:txbx>
                        <w:txbxContent>
                          <w:p w14:paraId="068A5515" w14:textId="77777777" w:rsidR="005724B5" w:rsidRDefault="005724B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51F8640" id="Text Box 18" o:spid="_x0000_s1029" type="#_x0000_t202" style="position:absolute;margin-left:180.35pt;margin-top:6.55pt;width:106.9pt;height:17.45pt;z-index:251642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" fillcolor="white [3212]" stroked="f" strokeweight=".5pt">
                <v:textbox>
                  <w:txbxContent>
                    <w:p w14:paraId="068A5515" w14:textId="77777777" w:rsidR="005724B5" w:rsidRDefault="005724B5"/>
                  </w:txbxContent>
                </v:textbox>
              </v:shape>
            </w:pict>
          </mc:Fallback>
        </mc:AlternateContent>
      </w:r>
    </w:p>
    <w:p w14:paraId="741A6AA0" w14:textId="252152C1" w:rsidR="00326435" w:rsidRDefault="00326435">
      <w:pPr>
        <w:rPr>
          <w:b/>
          <w:bCs/>
        </w:rPr>
      </w:pPr>
    </w:p>
    <w:p w14:paraId="324DF16D" w14:textId="3B3D9E10" w:rsidR="00CA24E5" w:rsidRDefault="00CA24E5">
      <w:pPr>
        <w:rPr>
          <w:b/>
          <w:bCs/>
          <w:sz w:val="22"/>
          <w:szCs w:val="22"/>
        </w:rPr>
      </w:pPr>
    </w:p>
    <w:p w14:paraId="6C29BCC1" w14:textId="35A692B5" w:rsidR="00E37314" w:rsidRDefault="00E37314" w:rsidP="00582E88">
      <w:pPr>
        <w:jc w:val="both"/>
        <w:rPr>
          <w:b/>
          <w:bCs/>
          <w:sz w:val="22"/>
          <w:szCs w:val="22"/>
        </w:rPr>
      </w:pPr>
      <w:r w:rsidRPr="00E37314">
        <w:rPr>
          <w:b/>
          <w:bCs/>
          <w:noProof/>
          <w:sz w:val="22"/>
          <w:szCs w:val="22"/>
        </w:rPr>
        <mc:AlternateContent>
          <mc:Choice Requires="wpg">
            <w:drawing>
              <wp:anchor distT="0" distB="0" distL="114300" distR="114300" simplePos="0" relativeHeight="251669504" behindDoc="0" locked="0" layoutInCell="1" allowOverlap="1" wp14:anchorId="2B7DEB8E" wp14:editId="30C56149">
                <wp:simplePos x="0" y="0"/>
                <wp:positionH relativeFrom="column">
                  <wp:posOffset>-387985</wp:posOffset>
                </wp:positionH>
                <wp:positionV relativeFrom="paragraph">
                  <wp:posOffset>196215</wp:posOffset>
                </wp:positionV>
                <wp:extent cx="6715760" cy="3578225"/>
                <wp:effectExtent l="0" t="0" r="2540" b="3175"/>
                <wp:wrapTopAndBottom/>
                <wp:docPr id="119" name="Group 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715760" cy="3578225"/>
                          <a:chOff x="0" y="0"/>
                          <a:chExt cx="8692366" cy="4631983"/>
                        </a:xfrm>
                      </wpg:grpSpPr>
                      <wpg:grpSp>
                        <wpg:cNvPr id="120" name="Group 120"/>
                        <wpg:cNvGrpSpPr>
                          <a:grpSpLocks noChangeAspect="1"/>
                        </wpg:cNvGrpSpPr>
                        <wpg:grpSpPr>
                          <a:xfrm>
                            <a:off x="0" y="0"/>
                            <a:ext cx="8692366" cy="4631983"/>
                            <a:chOff x="0" y="0"/>
                            <a:chExt cx="8958102" cy="4773589"/>
                          </a:xfrm>
                        </wpg:grpSpPr>
                        <pic:pic xmlns:pic="http://schemas.openxmlformats.org/drawingml/2006/picture">
                          <pic:nvPicPr>
                            <pic:cNvPr id="121" name="Picture 12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2098296"/>
                              <a:ext cx="4398548" cy="233214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22" name="Picture 12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391326" cy="174357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23" name="Picture 12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4559554" y="0"/>
                              <a:ext cx="4398548" cy="174643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24" name="Picture 12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4559553" y="4203152"/>
                              <a:ext cx="4398548" cy="57043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25" name="Picture 12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4559553" y="2098296"/>
                              <a:ext cx="4398549" cy="1746438"/>
                            </a:xfrm>
                            <a:prstGeom prst="rect">
                              <a:avLst/>
                            </a:prstGeom>
                            <a:noFill/>
                            <a:extLst>
                              <a:ext uri="{909E8E84-426E-40DD-AFC4-6F175D3DCCD1}">
                                <a14:hiddenFill xmlns:a14="http://schemas.microsoft.com/office/drawing/2010/main">
                                  <a:solidFill>
                                    <a:srgbClr val="FFFFFF"/>
                                  </a:solidFill>
                                </a14:hiddenFill>
                              </a:ext>
                            </a:extLst>
                          </pic:spPr>
                        </pic:pic>
                        <wps:wsp>
                          <wps:cNvPr id="126" name="TextBox 1"/>
                          <wps:cNvSpPr txBox="1"/>
                          <wps:spPr>
                            <a:xfrm>
                              <a:off x="7711598" y="3318821"/>
                              <a:ext cx="358207" cy="439365"/>
                            </a:xfrm>
                            <a:prstGeom prst="rect">
                              <a:avLst/>
                            </a:prstGeom>
                            <a:noFill/>
                          </wps:spPr>
                          <wps:txbx>
                            <w:txbxContent>
                              <w:p w14:paraId="36B9A00E" w14:textId="77777777" w:rsidR="00E37314" w:rsidRDefault="00E37314" w:rsidP="00E37314">
                                <w:r>
                                  <w:rPr>
                                    <w:rFonts w:hAnsi="Calibri"/>
                                    <w:color w:val="000000" w:themeColor="text1"/>
                                    <w:kern w:val="24"/>
                                    <w:sz w:val="28"/>
                                    <w:szCs w:val="28"/>
                                  </w:rPr>
                                  <w:t>D</w:t>
                                </w:r>
                              </w:p>
                            </w:txbxContent>
                          </wps:txbx>
                          <wps:bodyPr wrap="square" rtlCol="0">
                            <a:noAutofit/>
                          </wps:bodyPr>
                        </wps:wsp>
                        <wps:wsp>
                          <wps:cNvPr id="127" name="TextBox 7"/>
                          <wps:cNvSpPr txBox="1"/>
                          <wps:spPr>
                            <a:xfrm>
                              <a:off x="2467963" y="3941094"/>
                              <a:ext cx="402669" cy="433187"/>
                            </a:xfrm>
                            <a:prstGeom prst="rect">
                              <a:avLst/>
                            </a:prstGeom>
                            <a:noFill/>
                          </wps:spPr>
                          <wps:txbx>
                            <w:txbxContent>
                              <w:p w14:paraId="0A3E0B5C" w14:textId="77777777" w:rsidR="00E37314" w:rsidRDefault="00E37314" w:rsidP="00E37314">
                                <w:r>
                                  <w:rPr>
                                    <w:rFonts w:hAnsi="Calibri"/>
                                    <w:color w:val="000000" w:themeColor="text1"/>
                                    <w:kern w:val="24"/>
                                    <w:sz w:val="28"/>
                                    <w:szCs w:val="28"/>
                                  </w:rPr>
                                  <w:t>C</w:t>
                                </w:r>
                              </w:p>
                            </w:txbxContent>
                          </wps:txbx>
                          <wps:bodyPr wrap="square" rtlCol="0">
                            <a:noAutofit/>
                          </wps:bodyPr>
                        </wps:wsp>
                        <wps:wsp>
                          <wps:cNvPr id="128" name="TextBox 8"/>
                          <wps:cNvSpPr txBox="1"/>
                          <wps:spPr>
                            <a:xfrm>
                              <a:off x="7024201" y="1249045"/>
                              <a:ext cx="380309" cy="463703"/>
                            </a:xfrm>
                            <a:prstGeom prst="rect">
                              <a:avLst/>
                            </a:prstGeom>
                            <a:noFill/>
                          </wps:spPr>
                          <wps:txbx>
                            <w:txbxContent>
                              <w:p w14:paraId="09468CD6" w14:textId="77777777" w:rsidR="00E37314" w:rsidRDefault="00E37314" w:rsidP="00E37314">
                                <w:r>
                                  <w:rPr>
                                    <w:rFonts w:hAnsi="Calibri"/>
                                    <w:color w:val="000000" w:themeColor="text1"/>
                                    <w:kern w:val="24"/>
                                    <w:sz w:val="28"/>
                                    <w:szCs w:val="28"/>
                                  </w:rPr>
                                  <w:t>B</w:t>
                                </w:r>
                              </w:p>
                            </w:txbxContent>
                          </wps:txbx>
                          <wps:bodyPr wrap="square" rtlCol="0">
                            <a:noAutofit/>
                          </wps:bodyPr>
                        </wps:wsp>
                        <wps:wsp>
                          <wps:cNvPr id="129" name="TextBox 9"/>
                          <wps:cNvSpPr txBox="1"/>
                          <wps:spPr>
                            <a:xfrm>
                              <a:off x="928197" y="1249045"/>
                              <a:ext cx="365436" cy="389770"/>
                            </a:xfrm>
                            <a:prstGeom prst="rect">
                              <a:avLst/>
                            </a:prstGeom>
                            <a:noFill/>
                          </wps:spPr>
                          <wps:txbx>
                            <w:txbxContent>
                              <w:p w14:paraId="72959AFF" w14:textId="77777777" w:rsidR="00E37314" w:rsidRDefault="00E37314" w:rsidP="00E37314">
                                <w:r>
                                  <w:rPr>
                                    <w:rFonts w:hAnsi="Calibri"/>
                                    <w:color w:val="000000" w:themeColor="text1"/>
                                    <w:kern w:val="24"/>
                                    <w:sz w:val="28"/>
                                    <w:szCs w:val="28"/>
                                  </w:rPr>
                                  <w:t>A</w:t>
                                </w:r>
                              </w:p>
                            </w:txbxContent>
                          </wps:txbx>
                          <wps:bodyPr wrap="square" rtlCol="0">
                            <a:noAutofit/>
                          </wps:bodyPr>
                        </wps:wsp>
                      </wpg:grpSp>
                      <wps:wsp>
                        <wps:cNvPr id="130" name="TextBox 11"/>
                        <wps:cNvSpPr txBox="1"/>
                        <wps:spPr>
                          <a:xfrm>
                            <a:off x="6016645" y="4166264"/>
                            <a:ext cx="1407311" cy="413036"/>
                          </a:xfrm>
                          <a:prstGeom prst="rect">
                            <a:avLst/>
                          </a:prstGeom>
                          <a:noFill/>
                        </wps:spPr>
                        <wps:txbx>
                          <w:txbxContent>
                            <w:p w14:paraId="70681DBF" w14:textId="77777777" w:rsidR="00E37314" w:rsidRDefault="00E37314" w:rsidP="00E37314">
                              <w:proofErr w:type="spellStart"/>
                              <w:r>
                                <w:rPr>
                                  <w:rFonts w:hAnsi="Calibri"/>
                                  <w:color w:val="000000" w:themeColor="text1"/>
                                  <w:kern w:val="24"/>
                                  <w:sz w:val="28"/>
                                  <w:szCs w:val="28"/>
                                </w:rPr>
                                <w:t>Unclustered</w:t>
                              </w:r>
                              <w:proofErr w:type="spellEnd"/>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2B7DEB8E" id="Group 3" o:spid="_x0000_s1030" style="position:absolute;left:0;text-align:left;margin-left:-30.55pt;margin-top:15.45pt;width:528.8pt;height:281.75pt;z-index:251669504;mso-width-relative:margin;mso-height-relative:margin" coordsize="86923,4631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">
                <o:lock v:ext="edit" aspectratio="t"/>
                <v:group id="Group 120" o:spid="_x0000_s1031" style="position:absolute;width:86923;height:46319" coordsize="89581,477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&#13;&#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1" o:spid="_x0000_s1032" type="#_x0000_t75" style="position:absolute;top:20982;width:43985;height:2332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">
                    <v:imagedata r:id="rId19" o:title=""/>
                  </v:shape>
                  <v:shape id="Picture 122" o:spid="_x0000_s1033" type="#_x0000_t75" style="position:absolute;width:43913;height:1743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">
                    <v:imagedata r:id="rId20" o:title=""/>
                  </v:shape>
                  <v:shape id="Picture 123" o:spid="_x0000_s1034" type="#_x0000_t75" style="position:absolute;left:45595;width:43986;height:1746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">
                    <v:imagedata r:id="rId21" o:title=""/>
                  </v:shape>
                  <v:shape id="Picture 124" o:spid="_x0000_s1035" type="#_x0000_t75" style="position:absolute;left:45595;top:42031;width:43986;height:570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">
                    <v:imagedata r:id="rId22" o:title=""/>
                  </v:shape>
                  <v:shape id="Picture 125" o:spid="_x0000_s1036" type="#_x0000_t75" style="position:absolute;left:45595;top:20982;width:43986;height:1746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">
                    <v:imagedata r:id="rId23" o:title=""/>
                  </v:shape>
                  <v:shape id="_x0000_s1037" type="#_x0000_t202" style="position:absolute;left:77115;top:33188;width:3583;height:439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" filled="f" stroked="f">
                    <v:textbox>
                      <w:txbxContent>
                        <w:p w14:paraId="36B9A00E" w14:textId="77777777" w:rsidR="00E37314" w:rsidRDefault="00E37314" w:rsidP="00E37314">
                          <w:r>
                            <w:rPr>
                              <w:rFonts w:hAnsi="Calibri"/>
                              <w:color w:val="000000" w:themeColor="text1"/>
                              <w:kern w:val="24"/>
                              <w:sz w:val="28"/>
                              <w:szCs w:val="28"/>
                            </w:rPr>
                            <w:t>D</w:t>
                          </w:r>
                        </w:p>
                      </w:txbxContent>
                    </v:textbox>
                  </v:shape>
                  <v:shape id="_x0000_s1038" type="#_x0000_t202" style="position:absolute;left:24679;top:39410;width:4027;height:433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" filled="f" stroked="f">
                    <v:textbox>
                      <w:txbxContent>
                        <w:p w14:paraId="0A3E0B5C" w14:textId="77777777" w:rsidR="00E37314" w:rsidRDefault="00E37314" w:rsidP="00E37314">
                          <w:r>
                            <w:rPr>
                              <w:rFonts w:hAnsi="Calibri"/>
                              <w:color w:val="000000" w:themeColor="text1"/>
                              <w:kern w:val="24"/>
                              <w:sz w:val="28"/>
                              <w:szCs w:val="28"/>
                            </w:rPr>
                            <w:t>C</w:t>
                          </w:r>
                        </w:p>
                      </w:txbxContent>
                    </v:textbox>
                  </v:shape>
                  <v:shape id="_x0000_s1039" type="#_x0000_t202" style="position:absolute;left:70242;top:12490;width:3803;height:463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" filled="f" stroked="f">
                    <v:textbox>
                      <w:txbxContent>
                        <w:p w14:paraId="09468CD6" w14:textId="77777777" w:rsidR="00E37314" w:rsidRDefault="00E37314" w:rsidP="00E37314">
                          <w:r>
                            <w:rPr>
                              <w:rFonts w:hAnsi="Calibri"/>
                              <w:color w:val="000000" w:themeColor="text1"/>
                              <w:kern w:val="24"/>
                              <w:sz w:val="28"/>
                              <w:szCs w:val="28"/>
                            </w:rPr>
                            <w:t>B</w:t>
                          </w:r>
                        </w:p>
                      </w:txbxContent>
                    </v:textbox>
                  </v:shape>
                  <v:shape id="_x0000_s1040" type="#_x0000_t202" style="position:absolute;left:9281;top:12490;width:3655;height:38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" filled="f" stroked="f">
                    <v:textbox>
                      <w:txbxContent>
                        <w:p w14:paraId="72959AFF" w14:textId="77777777" w:rsidR="00E37314" w:rsidRDefault="00E37314" w:rsidP="00E37314">
                          <w:r>
                            <w:rPr>
                              <w:rFonts w:hAnsi="Calibri"/>
                              <w:color w:val="000000" w:themeColor="text1"/>
                              <w:kern w:val="24"/>
                              <w:sz w:val="28"/>
                              <w:szCs w:val="28"/>
                            </w:rPr>
                            <w:t>A</w:t>
                          </w:r>
                        </w:p>
                      </w:txbxContent>
                    </v:textbox>
                  </v:shape>
                </v:group>
                <v:shape id="TextBox 11" o:spid="_x0000_s1041" type="#_x0000_t202" style="position:absolute;left:60166;top:41662;width:14073;height:413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" filled="f" stroked="f">
                  <v:textbox>
                    <w:txbxContent>
                      <w:p w14:paraId="70681DBF" w14:textId="77777777" w:rsidR="00E37314" w:rsidRDefault="00E37314" w:rsidP="00E37314">
                        <w:proofErr w:type="spellStart"/>
                        <w:r>
                          <w:rPr>
                            <w:rFonts w:hAnsi="Calibri"/>
                            <w:color w:val="000000" w:themeColor="text1"/>
                            <w:kern w:val="24"/>
                            <w:sz w:val="28"/>
                            <w:szCs w:val="28"/>
                          </w:rPr>
                          <w:t>Unclustered</w:t>
                        </w:r>
                        <w:proofErr w:type="spellEnd"/>
                      </w:p>
                    </w:txbxContent>
                  </v:textbox>
                </v:shape>
                <w10:wrap type="topAndBottom"/>
              </v:group>
            </w:pict>
          </mc:Fallback>
        </mc:AlternateContent>
      </w:r>
    </w:p>
    <w:p w14:paraId="32B5AF8E" w14:textId="62628540" w:rsidR="00E37314" w:rsidRDefault="00E37314" w:rsidP="00582E88">
      <w:pPr>
        <w:jc w:val="both"/>
        <w:rPr>
          <w:b/>
          <w:bCs/>
          <w:sz w:val="22"/>
          <w:szCs w:val="22"/>
        </w:rPr>
      </w:pPr>
    </w:p>
    <w:p w14:paraId="0B6DA955" w14:textId="18B6D7A5" w:rsidR="00E37314" w:rsidRDefault="00E37314" w:rsidP="00582E88">
      <w:pPr>
        <w:jc w:val="both"/>
        <w:rPr>
          <w:b/>
          <w:bCs/>
          <w:sz w:val="22"/>
          <w:szCs w:val="22"/>
        </w:rPr>
      </w:pPr>
    </w:p>
    <w:p w14:paraId="65EC0FCB" w14:textId="0A74E2DD" w:rsidR="00FA1A84" w:rsidRPr="00BA5BA2" w:rsidRDefault="00CA24E5" w:rsidP="00BA5BA2">
      <w:r w:rsidRPr="00B05583">
        <w:rPr>
          <w:b/>
          <w:bCs/>
          <w:sz w:val="22"/>
          <w:szCs w:val="22"/>
        </w:rPr>
        <w:t>Fig.</w:t>
      </w:r>
      <w:r w:rsidR="00326435">
        <w:rPr>
          <w:b/>
          <w:bCs/>
          <w:sz w:val="22"/>
          <w:szCs w:val="22"/>
        </w:rPr>
        <w:t>2</w:t>
      </w:r>
      <w:r w:rsidR="00326435" w:rsidRPr="00B05583">
        <w:rPr>
          <w:b/>
          <w:bCs/>
          <w:sz w:val="22"/>
          <w:szCs w:val="22"/>
        </w:rPr>
        <w:t xml:space="preserve"> </w:t>
      </w:r>
      <w:r w:rsidR="00FA1A84">
        <w:rPr>
          <w:b/>
          <w:bCs/>
          <w:sz w:val="22"/>
          <w:szCs w:val="22"/>
        </w:rPr>
        <w:t>Country</w:t>
      </w:r>
      <w:r>
        <w:rPr>
          <w:b/>
          <w:bCs/>
          <w:sz w:val="22"/>
          <w:szCs w:val="22"/>
        </w:rPr>
        <w:t xml:space="preserve"> profiles for deaths from Covid-19</w:t>
      </w:r>
      <w:r w:rsidRPr="00B05583">
        <w:rPr>
          <w:b/>
          <w:bCs/>
          <w:sz w:val="22"/>
          <w:szCs w:val="22"/>
        </w:rPr>
        <w:t>.</w:t>
      </w:r>
      <w:r>
        <w:rPr>
          <w:b/>
          <w:bCs/>
          <w:sz w:val="22"/>
          <w:szCs w:val="22"/>
        </w:rPr>
        <w:t xml:space="preserve"> </w:t>
      </w:r>
      <w:r>
        <w:rPr>
          <w:sz w:val="22"/>
          <w:szCs w:val="22"/>
        </w:rPr>
        <w:t xml:space="preserve">Day by day profiles for </w:t>
      </w:r>
      <w:r w:rsidR="00E37314">
        <w:rPr>
          <w:sz w:val="22"/>
          <w:szCs w:val="22"/>
        </w:rPr>
        <w:t>cases</w:t>
      </w:r>
      <w:r w:rsidR="007C40BC">
        <w:rPr>
          <w:sz w:val="22"/>
          <w:szCs w:val="22"/>
        </w:rPr>
        <w:t xml:space="preserve"> (blue)</w:t>
      </w:r>
      <w:r w:rsidR="00E37314">
        <w:rPr>
          <w:sz w:val="22"/>
          <w:szCs w:val="22"/>
        </w:rPr>
        <w:t xml:space="preserve">, </w:t>
      </w:r>
      <w:r w:rsidR="00B07D82">
        <w:rPr>
          <w:sz w:val="22"/>
          <w:szCs w:val="22"/>
        </w:rPr>
        <w:t>cases corrected by testing</w:t>
      </w:r>
      <w:r w:rsidR="007C40BC">
        <w:rPr>
          <w:sz w:val="22"/>
          <w:szCs w:val="22"/>
        </w:rPr>
        <w:t xml:space="preserve"> (red), and deaths (black, scale on right)</w:t>
      </w:r>
      <w:r w:rsidR="00B07D82">
        <w:rPr>
          <w:sz w:val="22"/>
          <w:szCs w:val="22"/>
        </w:rPr>
        <w:t>,</w:t>
      </w:r>
      <w:r>
        <w:rPr>
          <w:sz w:val="22"/>
          <w:szCs w:val="22"/>
        </w:rPr>
        <w:t xml:space="preserve"> for the </w:t>
      </w:r>
      <w:r w:rsidR="007C40BC">
        <w:rPr>
          <w:sz w:val="22"/>
          <w:szCs w:val="22"/>
        </w:rPr>
        <w:t>6</w:t>
      </w:r>
      <w:r w:rsidR="00B07D82">
        <w:rPr>
          <w:sz w:val="22"/>
          <w:szCs w:val="22"/>
        </w:rPr>
        <w:t>7</w:t>
      </w:r>
      <w:r>
        <w:rPr>
          <w:sz w:val="22"/>
          <w:szCs w:val="22"/>
        </w:rPr>
        <w:t xml:space="preserve"> countries with response profiles lasting over 1</w:t>
      </w:r>
      <w:r w:rsidR="00BA5BA2">
        <w:rPr>
          <w:sz w:val="22"/>
          <w:szCs w:val="22"/>
        </w:rPr>
        <w:t>5</w:t>
      </w:r>
      <w:r>
        <w:rPr>
          <w:sz w:val="22"/>
          <w:szCs w:val="22"/>
        </w:rPr>
        <w:t xml:space="preserve">0 days, minimum total deaths of </w:t>
      </w:r>
      <w:r w:rsidR="00BA5BA2">
        <w:rPr>
          <w:sz w:val="22"/>
          <w:szCs w:val="22"/>
        </w:rPr>
        <w:t>1</w:t>
      </w:r>
      <w:r>
        <w:rPr>
          <w:sz w:val="22"/>
          <w:szCs w:val="22"/>
        </w:rPr>
        <w:t xml:space="preserve">00 and minimum daily death rates of 0.5 ppm. </w:t>
      </w:r>
      <w:r w:rsidR="007C40BC">
        <w:rPr>
          <w:sz w:val="22"/>
          <w:szCs w:val="22"/>
        </w:rPr>
        <w:t xml:space="preserve">The country profiles </w:t>
      </w:r>
      <w:r w:rsidR="00DD1954">
        <w:rPr>
          <w:b/>
          <w:bCs/>
          <w:sz w:val="22"/>
          <w:szCs w:val="22"/>
        </w:rPr>
        <w:t xml:space="preserve">A-D </w:t>
      </w:r>
      <w:r w:rsidR="007C40BC">
        <w:rPr>
          <w:sz w:val="22"/>
          <w:szCs w:val="22"/>
        </w:rPr>
        <w:t>are grouped according to the consensus clustering described in the text</w:t>
      </w:r>
      <w:r w:rsidRPr="00CA24E5">
        <w:rPr>
          <w:b/>
          <w:bCs/>
          <w:sz w:val="22"/>
          <w:szCs w:val="22"/>
        </w:rPr>
        <w:t>.</w:t>
      </w:r>
      <w:r>
        <w:rPr>
          <w:sz w:val="22"/>
          <w:szCs w:val="22"/>
        </w:rPr>
        <w:t xml:space="preserve"> </w:t>
      </w:r>
    </w:p>
    <w:p w14:paraId="60679405" w14:textId="77777777" w:rsidR="007E53A8" w:rsidRDefault="007E53A8" w:rsidP="00582E88">
      <w:pPr>
        <w:jc w:val="both"/>
        <w:rPr>
          <w:sz w:val="22"/>
          <w:szCs w:val="22"/>
        </w:rPr>
      </w:pPr>
    </w:p>
    <w:p w14:paraId="1398837E" w14:textId="77777777" w:rsidR="0020070B" w:rsidRDefault="0020070B" w:rsidP="00582E88">
      <w:pPr>
        <w:jc w:val="both"/>
        <w:rPr>
          <w:b/>
          <w:bCs/>
          <w:sz w:val="22"/>
          <w:szCs w:val="22"/>
        </w:rPr>
      </w:pPr>
    </w:p>
    <w:p w14:paraId="64748C73" w14:textId="30080289" w:rsidR="00E37314" w:rsidRDefault="007E53A8" w:rsidP="00582E88">
      <w:pPr>
        <w:jc w:val="both"/>
        <w:rPr>
          <w:b/>
          <w:bCs/>
          <w:sz w:val="22"/>
          <w:szCs w:val="22"/>
        </w:rPr>
      </w:pPr>
      <w:r w:rsidRPr="007E53A8">
        <w:rPr>
          <w:b/>
          <w:bCs/>
          <w:sz w:val="22"/>
          <w:szCs w:val="22"/>
        </w:rPr>
        <w:t xml:space="preserve"> </w:t>
      </w:r>
    </w:p>
    <w:p w14:paraId="503570B6" w14:textId="6D5F36C0" w:rsidR="00E37314" w:rsidRDefault="00E37314" w:rsidP="00582E88">
      <w:pPr>
        <w:jc w:val="both"/>
        <w:rPr>
          <w:b/>
          <w:bCs/>
          <w:sz w:val="22"/>
          <w:szCs w:val="22"/>
        </w:rPr>
      </w:pPr>
    </w:p>
    <w:p w14:paraId="692F30C1" w14:textId="4EB2A6DC" w:rsidR="00E37314" w:rsidRDefault="00DD1954" w:rsidP="00582E88">
      <w:pPr>
        <w:jc w:val="both"/>
        <w:rPr>
          <w:b/>
          <w:bCs/>
          <w:sz w:val="22"/>
          <w:szCs w:val="22"/>
        </w:rPr>
      </w:pPr>
      <w:r w:rsidRPr="00393BAE">
        <w:rPr>
          <w:b/>
          <w:bCs/>
          <w:noProof/>
          <w:sz w:val="22"/>
          <w:szCs w:val="22"/>
        </w:rPr>
        <w:lastRenderedPageBreak/>
        <mc:AlternateContent>
          <mc:Choice Requires="wpg">
            <w:drawing>
              <wp:anchor distT="0" distB="0" distL="114300" distR="114300" simplePos="0" relativeHeight="251667456" behindDoc="0" locked="0" layoutInCell="1" allowOverlap="1" wp14:anchorId="25CB3808" wp14:editId="773A2763">
                <wp:simplePos x="0" y="0"/>
                <wp:positionH relativeFrom="column">
                  <wp:posOffset>-149361</wp:posOffset>
                </wp:positionH>
                <wp:positionV relativeFrom="paragraph">
                  <wp:posOffset>180007</wp:posOffset>
                </wp:positionV>
                <wp:extent cx="6199908" cy="4833758"/>
                <wp:effectExtent l="0" t="0" r="0" b="5080"/>
                <wp:wrapTopAndBottom/>
                <wp:docPr id="100" name="Group 17"/>
                <wp:cNvGraphicFramePr/>
                <a:graphic xmlns:a="http://schemas.openxmlformats.org/drawingml/2006/main">
                  <a:graphicData uri="http://schemas.microsoft.com/office/word/2010/wordprocessingGroup">
                    <wpg:wgp>
                      <wpg:cNvGrpSpPr/>
                      <wpg:grpSpPr>
                        <a:xfrm>
                          <a:off x="0" y="0"/>
                          <a:ext cx="6199908" cy="4833758"/>
                          <a:chOff x="0" y="0"/>
                          <a:chExt cx="6199908" cy="4833758"/>
                        </a:xfrm>
                      </wpg:grpSpPr>
                      <wps:wsp>
                        <wps:cNvPr id="101" name="TextBox 10"/>
                        <wps:cNvSpPr txBox="1"/>
                        <wps:spPr>
                          <a:xfrm>
                            <a:off x="0" y="505707"/>
                            <a:ext cx="226695" cy="276999"/>
                          </a:xfrm>
                          <a:prstGeom prst="rect">
                            <a:avLst/>
                          </a:prstGeom>
                          <a:noFill/>
                        </wps:spPr>
                        <wps:txbx>
                          <w:txbxContent>
                            <w:p w14:paraId="6B3EA273" w14:textId="77777777" w:rsidR="00393BAE" w:rsidRDefault="00393BAE" w:rsidP="00393BAE">
                              <w:r>
                                <w:rPr>
                                  <w:rFonts w:ascii="Calibri" w:eastAsia="Calibri" w:hAnsi="Calibri"/>
                                  <w:b/>
                                  <w:bCs/>
                                  <w:color w:val="000000" w:themeColor="text1"/>
                                  <w:kern w:val="24"/>
                                </w:rPr>
                                <w:t>A</w:t>
                              </w:r>
                            </w:p>
                          </w:txbxContent>
                        </wps:txbx>
                        <wps:bodyPr wrap="square" rtlCol="0">
                          <a:spAutoFit/>
                        </wps:bodyPr>
                      </wps:wsp>
                      <pic:pic xmlns:pic="http://schemas.openxmlformats.org/drawingml/2006/picture">
                        <pic:nvPicPr>
                          <pic:cNvPr id="102" name="Picture 102" descr="A close up of a window&#10;&#10;Description automatically generated"/>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288260" y="0"/>
                            <a:ext cx="4050665" cy="1325880"/>
                          </a:xfrm>
                          <a:prstGeom prst="rect">
                            <a:avLst/>
                          </a:prstGeom>
                          <a:noFill/>
                          <a:ln>
                            <a:noFill/>
                          </a:ln>
                        </pic:spPr>
                      </pic:pic>
                      <wps:wsp>
                        <wps:cNvPr id="103" name="TextBox 10"/>
                        <wps:cNvSpPr txBox="1"/>
                        <wps:spPr>
                          <a:xfrm>
                            <a:off x="4569257" y="505706"/>
                            <a:ext cx="226695" cy="276999"/>
                          </a:xfrm>
                          <a:prstGeom prst="rect">
                            <a:avLst/>
                          </a:prstGeom>
                          <a:noFill/>
                        </wps:spPr>
                        <wps:txbx>
                          <w:txbxContent>
                            <w:p w14:paraId="5CEAF96E" w14:textId="77777777" w:rsidR="00393BAE" w:rsidRDefault="00393BAE" w:rsidP="00393BAE">
                              <w:r>
                                <w:rPr>
                                  <w:rFonts w:ascii="Calibri" w:eastAsia="Calibri" w:hAnsi="Calibri"/>
                                  <w:b/>
                                  <w:bCs/>
                                  <w:color w:val="000000" w:themeColor="text1"/>
                                  <w:kern w:val="24"/>
                                </w:rPr>
                                <w:t>B</w:t>
                              </w:r>
                            </w:p>
                          </w:txbxContent>
                        </wps:txbx>
                        <wps:bodyPr wrap="square" rtlCol="0">
                          <a:spAutoFit/>
                        </wps:bodyPr>
                      </wps:wsp>
                      <wps:wsp>
                        <wps:cNvPr id="104" name="TextBox 10"/>
                        <wps:cNvSpPr txBox="1"/>
                        <wps:spPr>
                          <a:xfrm>
                            <a:off x="0" y="1465783"/>
                            <a:ext cx="226695" cy="276999"/>
                          </a:xfrm>
                          <a:prstGeom prst="rect">
                            <a:avLst/>
                          </a:prstGeom>
                          <a:noFill/>
                        </wps:spPr>
                        <wps:txbx>
                          <w:txbxContent>
                            <w:p w14:paraId="3D6FE147" w14:textId="77777777" w:rsidR="00393BAE" w:rsidRDefault="00393BAE" w:rsidP="00393BAE">
                              <w:r>
                                <w:rPr>
                                  <w:rFonts w:ascii="Calibri" w:eastAsia="Calibri" w:hAnsi="Calibri"/>
                                  <w:b/>
                                  <w:bCs/>
                                  <w:color w:val="000000" w:themeColor="text1"/>
                                  <w:kern w:val="24"/>
                                </w:rPr>
                                <w:t>C</w:t>
                              </w:r>
                            </w:p>
                          </w:txbxContent>
                        </wps:txbx>
                        <wps:bodyPr wrap="square" rtlCol="0">
                          <a:spAutoFit/>
                        </wps:bodyPr>
                      </wps:wsp>
                      <pic:pic xmlns:pic="http://schemas.openxmlformats.org/drawingml/2006/picture">
                        <pic:nvPicPr>
                          <pic:cNvPr id="105" name="Picture 10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288260" y="1421220"/>
                            <a:ext cx="5911646" cy="112280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6" name="Picture 10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288260" y="2544022"/>
                            <a:ext cx="5911647" cy="112280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7" name="Picture 10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288260" y="3666824"/>
                            <a:ext cx="5911648" cy="116693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8" name="Picture 108"/>
                          <pic:cNvPicPr>
                            <a:picLocks noChangeAspect="1"/>
                          </pic:cNvPicPr>
                        </pic:nvPicPr>
                        <pic:blipFill>
                          <a:blip r:embed="rId28"/>
                          <a:stretch>
                            <a:fillRect/>
                          </a:stretch>
                        </pic:blipFill>
                        <pic:spPr>
                          <a:xfrm>
                            <a:off x="4795952" y="0"/>
                            <a:ext cx="1403955" cy="1382763"/>
                          </a:xfrm>
                          <a:prstGeom prst="rect">
                            <a:avLst/>
                          </a:prstGeom>
                        </pic:spPr>
                      </pic:pic>
                    </wpg:wgp>
                  </a:graphicData>
                </a:graphic>
              </wp:anchor>
            </w:drawing>
          </mc:Choice>
          <mc:Fallback>
            <w:pict>
              <v:group w14:anchorId="25CB3808" id="Group 17" o:spid="_x0000_s1044" style="position:absolute;left:0;text-align:left;margin-left:-11.75pt;margin-top:14.15pt;width:488.2pt;height:380.6pt;z-index:251667456" coordsize="61999,4833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">
                <v:shape id="_x0000_s1045" type="#_x0000_t202" style="position:absolute;top:5057;width:2266;height:27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" filled="f" stroked="f">
                  <v:textbox style="mso-fit-shape-to-text:t">
                    <w:txbxContent>
                      <w:p w14:paraId="6B3EA273" w14:textId="77777777" w:rsidR="00393BAE" w:rsidRDefault="00393BAE" w:rsidP="00393BAE">
                        <w:r>
                          <w:rPr>
                            <w:rFonts w:ascii="Calibri" w:eastAsia="Calibri" w:hAnsi="Calibri"/>
                            <w:b/>
                            <w:bCs/>
                            <w:color w:val="000000" w:themeColor="text1"/>
                            <w:kern w:val="24"/>
                          </w:rPr>
                          <w:t>A</w:t>
                        </w:r>
                      </w:p>
                    </w:txbxContent>
                  </v:textbox>
                </v:shape>
                <v:shape id="Picture 102" o:spid="_x0000_s1046" type="#_x0000_t75" alt="A close up of a window&#10;&#10;Description automatically generated" style="position:absolute;left:2882;width:40507;height:1325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">
                  <v:imagedata r:id="rId35" o:title="A close up of a window&#10;&#10;Description automatically generated"/>
                </v:shape>
                <v:shape id="_x0000_s1047" type="#_x0000_t202" style="position:absolute;left:45692;top:5057;width:2267;height:27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" filled="f" stroked="f">
                  <v:textbox style="mso-fit-shape-to-text:t">
                    <w:txbxContent>
                      <w:p w14:paraId="5CEAF96E" w14:textId="77777777" w:rsidR="00393BAE" w:rsidRDefault="00393BAE" w:rsidP="00393BAE">
                        <w:r>
                          <w:rPr>
                            <w:rFonts w:ascii="Calibri" w:eastAsia="Calibri" w:hAnsi="Calibri"/>
                            <w:b/>
                            <w:bCs/>
                            <w:color w:val="000000" w:themeColor="text1"/>
                            <w:kern w:val="24"/>
                          </w:rPr>
                          <w:t>B</w:t>
                        </w:r>
                      </w:p>
                    </w:txbxContent>
                  </v:textbox>
                </v:shape>
                <v:shape id="_x0000_s1048" type="#_x0000_t202" style="position:absolute;top:14657;width:2266;height:27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" filled="f" stroked="f">
                  <v:textbox style="mso-fit-shape-to-text:t">
                    <w:txbxContent>
                      <w:p w14:paraId="3D6FE147" w14:textId="77777777" w:rsidR="00393BAE" w:rsidRDefault="00393BAE" w:rsidP="00393BAE">
                        <w:r>
                          <w:rPr>
                            <w:rFonts w:ascii="Calibri" w:eastAsia="Calibri" w:hAnsi="Calibri"/>
                            <w:b/>
                            <w:bCs/>
                            <w:color w:val="000000" w:themeColor="text1"/>
                            <w:kern w:val="24"/>
                          </w:rPr>
                          <w:t>C</w:t>
                        </w:r>
                      </w:p>
                    </w:txbxContent>
                  </v:textbox>
                </v:shape>
                <v:shape id="Picture 105" o:spid="_x0000_s1049" type="#_x0000_t75" style="position:absolute;left:2882;top:14212;width:59117;height:1122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">
                  <v:imagedata r:id="rId36" o:title=""/>
                </v:shape>
                <v:shape id="Picture 106" o:spid="_x0000_s1050" type="#_x0000_t75" style="position:absolute;left:2882;top:25440;width:59117;height:1122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">
                  <v:imagedata r:id="rId37" o:title=""/>
                </v:shape>
                <v:shape id="Picture 107" o:spid="_x0000_s1051" type="#_x0000_t75" style="position:absolute;left:2882;top:36668;width:59117;height:1166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">
                  <v:imagedata r:id="rId38" o:title=""/>
                </v:shape>
                <v:shape id="Picture 108" o:spid="_x0000_s1052" type="#_x0000_t75" style="position:absolute;left:47959;width:14040;height:1382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">
                  <v:imagedata r:id="rId39" o:title=""/>
                </v:shape>
                <w10:wrap type="topAndBottom"/>
              </v:group>
            </w:pict>
          </mc:Fallback>
        </mc:AlternateContent>
      </w:r>
    </w:p>
    <w:p w14:paraId="6BF5A255" w14:textId="77777777" w:rsidR="00E37314" w:rsidRDefault="00E37314" w:rsidP="00582E88">
      <w:pPr>
        <w:jc w:val="both"/>
        <w:rPr>
          <w:b/>
          <w:bCs/>
          <w:sz w:val="22"/>
          <w:szCs w:val="22"/>
        </w:rPr>
      </w:pPr>
    </w:p>
    <w:p w14:paraId="73FBFCC8" w14:textId="1E338440" w:rsidR="007E53A8" w:rsidRDefault="007E53A8" w:rsidP="00582E88">
      <w:pPr>
        <w:jc w:val="both"/>
        <w:rPr>
          <w:b/>
          <w:bCs/>
          <w:sz w:val="22"/>
          <w:szCs w:val="22"/>
        </w:rPr>
      </w:pPr>
    </w:p>
    <w:p w14:paraId="34AB8BBD" w14:textId="259A7E44" w:rsidR="00BF7F02" w:rsidRDefault="00FA1A84" w:rsidP="00582E88">
      <w:pPr>
        <w:jc w:val="both"/>
        <w:rPr>
          <w:sz w:val="22"/>
          <w:szCs w:val="22"/>
        </w:rPr>
      </w:pPr>
      <w:r w:rsidRPr="00B05583">
        <w:rPr>
          <w:b/>
          <w:bCs/>
          <w:sz w:val="22"/>
          <w:szCs w:val="22"/>
        </w:rPr>
        <w:t>Fig</w:t>
      </w:r>
      <w:r w:rsidR="00BF7F02">
        <w:rPr>
          <w:b/>
          <w:bCs/>
          <w:sz w:val="22"/>
          <w:szCs w:val="22"/>
        </w:rPr>
        <w:t xml:space="preserve">ure </w:t>
      </w:r>
      <w:r>
        <w:rPr>
          <w:b/>
          <w:bCs/>
          <w:sz w:val="22"/>
          <w:szCs w:val="22"/>
        </w:rPr>
        <w:t xml:space="preserve">3 </w:t>
      </w:r>
      <w:r w:rsidR="00F1292F">
        <w:rPr>
          <w:b/>
          <w:bCs/>
          <w:sz w:val="22"/>
          <w:szCs w:val="22"/>
        </w:rPr>
        <w:t>A</w:t>
      </w:r>
      <w:r w:rsidRPr="00E32672">
        <w:rPr>
          <w:b/>
          <w:bCs/>
          <w:sz w:val="22"/>
          <w:szCs w:val="22"/>
        </w:rPr>
        <w:t>.</w:t>
      </w:r>
      <w:r>
        <w:rPr>
          <w:sz w:val="22"/>
          <w:szCs w:val="22"/>
        </w:rPr>
        <w:t xml:space="preserve"> Clusters were obtained by </w:t>
      </w:r>
      <w:r w:rsidR="0020070B">
        <w:rPr>
          <w:sz w:val="22"/>
          <w:szCs w:val="22"/>
        </w:rPr>
        <w:t xml:space="preserve">first </w:t>
      </w:r>
      <w:r>
        <w:rPr>
          <w:sz w:val="22"/>
          <w:szCs w:val="22"/>
        </w:rPr>
        <w:t xml:space="preserve">projecting the data onto </w:t>
      </w:r>
      <w:r w:rsidRPr="00B07D82">
        <w:rPr>
          <w:sz w:val="22"/>
          <w:szCs w:val="22"/>
        </w:rPr>
        <w:t>principal</w:t>
      </w:r>
      <w:r>
        <w:rPr>
          <w:sz w:val="22"/>
          <w:szCs w:val="22"/>
        </w:rPr>
        <w:t xml:space="preserve"> components from the collection of time series for each country</w:t>
      </w:r>
      <w:r w:rsidR="00E8656D">
        <w:rPr>
          <w:sz w:val="22"/>
          <w:szCs w:val="22"/>
        </w:rPr>
        <w:t>, using FPCA</w:t>
      </w:r>
      <w:r w:rsidR="00F1292F">
        <w:rPr>
          <w:sz w:val="22"/>
          <w:szCs w:val="22"/>
        </w:rPr>
        <w:t xml:space="preserve">.  </w:t>
      </w:r>
      <w:r w:rsidR="00E8656D">
        <w:rPr>
          <w:sz w:val="22"/>
          <w:szCs w:val="22"/>
        </w:rPr>
        <w:t xml:space="preserve">Illustrated are the first </w:t>
      </w:r>
      <w:r>
        <w:rPr>
          <w:sz w:val="22"/>
          <w:szCs w:val="22"/>
        </w:rPr>
        <w:t>10 principal components found for the deaths (</w:t>
      </w:r>
      <w:r w:rsidR="00E8656D">
        <w:rPr>
          <w:sz w:val="22"/>
          <w:szCs w:val="22"/>
        </w:rPr>
        <w:t>blue</w:t>
      </w:r>
      <w:r>
        <w:rPr>
          <w:sz w:val="22"/>
          <w:szCs w:val="22"/>
        </w:rPr>
        <w:t>)</w:t>
      </w:r>
      <w:r w:rsidR="00E8656D">
        <w:rPr>
          <w:sz w:val="22"/>
          <w:szCs w:val="22"/>
        </w:rPr>
        <w:t>, cases (green), and test-adjusted cases (orange)</w:t>
      </w:r>
      <w:r>
        <w:rPr>
          <w:sz w:val="22"/>
          <w:szCs w:val="22"/>
        </w:rPr>
        <w:t>.</w:t>
      </w:r>
      <w:r w:rsidR="0020070B">
        <w:rPr>
          <w:sz w:val="22"/>
          <w:szCs w:val="22"/>
        </w:rPr>
        <w:t xml:space="preserve">  Note that the first seven princip</w:t>
      </w:r>
      <w:r w:rsidR="005D649F">
        <w:rPr>
          <w:sz w:val="22"/>
          <w:szCs w:val="22"/>
        </w:rPr>
        <w:t>al</w:t>
      </w:r>
      <w:r w:rsidR="0020070B">
        <w:rPr>
          <w:sz w:val="22"/>
          <w:szCs w:val="22"/>
        </w:rPr>
        <w:t xml:space="preserve"> components are essentially identical, to within a sign change.</w:t>
      </w:r>
      <w:r w:rsidR="00F1292F">
        <w:rPr>
          <w:sz w:val="22"/>
          <w:szCs w:val="22"/>
        </w:rPr>
        <w:t xml:space="preserve">  </w:t>
      </w:r>
      <w:r w:rsidR="00F1292F" w:rsidRPr="009C74B5">
        <w:rPr>
          <w:b/>
          <w:bCs/>
          <w:sz w:val="22"/>
          <w:szCs w:val="22"/>
        </w:rPr>
        <w:t>B</w:t>
      </w:r>
      <w:r w:rsidR="00F1292F">
        <w:rPr>
          <w:sz w:val="22"/>
          <w:szCs w:val="22"/>
        </w:rPr>
        <w:t xml:space="preserve">. the FPCA components </w:t>
      </w:r>
      <w:r w:rsidR="00B907AB">
        <w:rPr>
          <w:sz w:val="22"/>
          <w:szCs w:val="22"/>
        </w:rPr>
        <w:t xml:space="preserve">of test-adjusted cases </w:t>
      </w:r>
      <w:r w:rsidR="00F1292F">
        <w:rPr>
          <w:sz w:val="22"/>
          <w:szCs w:val="22"/>
        </w:rPr>
        <w:t xml:space="preserve">are further projected to a two-dimensional representation using </w:t>
      </w:r>
      <w:proofErr w:type="spellStart"/>
      <w:r w:rsidR="00F1292F">
        <w:rPr>
          <w:i/>
          <w:iCs/>
          <w:sz w:val="22"/>
          <w:szCs w:val="22"/>
        </w:rPr>
        <w:t>umap</w:t>
      </w:r>
      <w:proofErr w:type="spellEnd"/>
      <w:r w:rsidR="00F1292F">
        <w:rPr>
          <w:sz w:val="22"/>
          <w:szCs w:val="22"/>
        </w:rPr>
        <w:t>, a “uniform manifold approximation and projection” algorithm for dimension reduction</w:t>
      </w:r>
      <w:r w:rsidR="00393BAE">
        <w:rPr>
          <w:sz w:val="22"/>
          <w:szCs w:val="22"/>
        </w:rPr>
        <w:t xml:space="preserve"> </w:t>
      </w:r>
      <w:r w:rsidR="00393BAE">
        <w:rPr>
          <w:sz w:val="22"/>
          <w:szCs w:val="22"/>
        </w:rPr>
        <w:fldChar w:fldCharType="begin"/>
      </w:r>
      <w:r w:rsidR="00393BAE">
        <w:rPr>
          <w:sz w:val="22"/>
          <w:szCs w:val="22"/>
        </w:rPr>
        <w:instrText xml:space="preserve"> ADDIN EN.CITE &lt;EndNote&gt;&lt;Cite&gt;&lt;Author&gt;Dorrity&lt;/Author&gt;&lt;Year&gt;2020&lt;/Year&gt;&lt;RecNum&gt;8&lt;/RecNum&gt;&lt;DisplayText&gt;[42]&lt;/DisplayText&gt;&lt;record&gt;&lt;rec-number&gt;8&lt;/rec-number&gt;&lt;foreign-keys&gt;&lt;key app="EN" db-id="dew9xad2o9pv08e5wp3vr2diezd9fwtzv2vp" timestamp="1602635654"&gt;8&lt;/key&gt;&lt;/foreign-keys&gt;&lt;ref-type name="Journal Article"&gt;17&lt;/ref-type&gt;&lt;contributors&gt;&lt;authors&gt;&lt;author&gt;Dorrity, Michael W.&lt;/author&gt;&lt;author&gt;Saunders, Lauren M.&lt;/author&gt;&lt;author&gt;Queitsch, Christine&lt;/author&gt;&lt;author&gt;Fields, Stanley&lt;/author&gt;&lt;author&gt;Trapnell, Cole&lt;/author&gt;&lt;/authors&gt;&lt;/contributors&gt;&lt;titles&gt;&lt;title&gt;Dimensionality reduction by UMAP to visualize physical and genetic interactions&lt;/title&gt;&lt;secondary-title&gt;Nature Communications&lt;/secondary-title&gt;&lt;/titles&gt;&lt;periodical&gt;&lt;full-title&gt;Nature Communications&lt;/full-title&gt;&lt;/periodical&gt;&lt;pages&gt;1537&lt;/pages&gt;&lt;volume&gt;11&lt;/volume&gt;&lt;number&gt;1&lt;/number&gt;&lt;dates&gt;&lt;year&gt;2020&lt;/year&gt;&lt;pub-dates&gt;&lt;date&gt;2020/03/24&lt;/date&gt;&lt;/pub-dates&gt;&lt;/dates&gt;&lt;isbn&gt;2041-1723&lt;/isbn&gt;&lt;urls&gt;&lt;related-urls&gt;&lt;url&gt;https://doi.org/10.1038/s41467-020-15351-4&lt;/url&gt;&lt;/related-urls&gt;&lt;/urls&gt;&lt;electronic-resource-num&gt;10.1038/s41467-020-15351-4&lt;/electronic-resource-num&gt;&lt;/record&gt;&lt;/Cite&gt;&lt;/EndNote&gt;</w:instrText>
      </w:r>
      <w:r w:rsidR="00393BAE">
        <w:rPr>
          <w:sz w:val="22"/>
          <w:szCs w:val="22"/>
        </w:rPr>
        <w:fldChar w:fldCharType="separate"/>
      </w:r>
      <w:r w:rsidR="00393BAE">
        <w:rPr>
          <w:noProof/>
          <w:sz w:val="22"/>
          <w:szCs w:val="22"/>
        </w:rPr>
        <w:t>[42]</w:t>
      </w:r>
      <w:r w:rsidR="00393BAE">
        <w:rPr>
          <w:sz w:val="22"/>
          <w:szCs w:val="22"/>
        </w:rPr>
        <w:fldChar w:fldCharType="end"/>
      </w:r>
      <w:r w:rsidR="00B907AB">
        <w:rPr>
          <w:sz w:val="22"/>
          <w:szCs w:val="22"/>
        </w:rPr>
        <w:t>, with points colo</w:t>
      </w:r>
      <w:r w:rsidR="007C40BC">
        <w:rPr>
          <w:sz w:val="22"/>
          <w:szCs w:val="22"/>
        </w:rPr>
        <w:t>u</w:t>
      </w:r>
      <w:r w:rsidR="00B907AB">
        <w:rPr>
          <w:sz w:val="22"/>
          <w:szCs w:val="22"/>
        </w:rPr>
        <w:t>red according to the consensus clustering</w:t>
      </w:r>
      <w:r w:rsidR="00F1292F">
        <w:rPr>
          <w:sz w:val="22"/>
          <w:szCs w:val="22"/>
        </w:rPr>
        <w:t xml:space="preserve">. </w:t>
      </w:r>
      <w:r w:rsidR="00F1292F">
        <w:rPr>
          <w:b/>
          <w:bCs/>
          <w:sz w:val="22"/>
          <w:szCs w:val="22"/>
        </w:rPr>
        <w:t>C.</w:t>
      </w:r>
      <w:r w:rsidR="00CE2D64">
        <w:rPr>
          <w:sz w:val="22"/>
          <w:szCs w:val="22"/>
        </w:rPr>
        <w:t xml:space="preserve">  Distributional superposition of all country profiles</w:t>
      </w:r>
      <w:r w:rsidR="00011B1D">
        <w:rPr>
          <w:sz w:val="22"/>
          <w:szCs w:val="22"/>
        </w:rPr>
        <w:t xml:space="preserve"> in each class</w:t>
      </w:r>
      <w:r w:rsidR="00CE2D64">
        <w:rPr>
          <w:sz w:val="22"/>
          <w:szCs w:val="22"/>
        </w:rPr>
        <w:t>, with middle deciles colo</w:t>
      </w:r>
      <w:r w:rsidR="007C40BC">
        <w:rPr>
          <w:sz w:val="22"/>
          <w:szCs w:val="22"/>
        </w:rPr>
        <w:t>u</w:t>
      </w:r>
      <w:r w:rsidR="00CE2D64">
        <w:rPr>
          <w:sz w:val="22"/>
          <w:szCs w:val="22"/>
        </w:rPr>
        <w:t>red in red and green, outer deciles colo</w:t>
      </w:r>
      <w:r w:rsidR="007C40BC">
        <w:rPr>
          <w:sz w:val="22"/>
          <w:szCs w:val="22"/>
        </w:rPr>
        <w:t>u</w:t>
      </w:r>
      <w:r w:rsidR="00CE2D64">
        <w:rPr>
          <w:sz w:val="22"/>
          <w:szCs w:val="22"/>
        </w:rPr>
        <w:t xml:space="preserve">red in shades of </w:t>
      </w:r>
      <w:proofErr w:type="spellStart"/>
      <w:r w:rsidR="00CE2D64">
        <w:rPr>
          <w:sz w:val="22"/>
          <w:szCs w:val="22"/>
        </w:rPr>
        <w:t>gray</w:t>
      </w:r>
      <w:proofErr w:type="spellEnd"/>
      <w:r w:rsidR="0020070B">
        <w:rPr>
          <w:sz w:val="22"/>
          <w:szCs w:val="22"/>
        </w:rPr>
        <w:t>, for deaths, cases, and test-adjusted cases</w:t>
      </w:r>
      <w:r w:rsidR="00E8656D">
        <w:rPr>
          <w:sz w:val="22"/>
          <w:szCs w:val="22"/>
        </w:rPr>
        <w:t>, shown</w:t>
      </w:r>
      <w:r w:rsidR="0023072A">
        <w:rPr>
          <w:sz w:val="22"/>
          <w:szCs w:val="22"/>
        </w:rPr>
        <w:t xml:space="preserve"> for each class of the consensus clustering</w:t>
      </w:r>
      <w:r w:rsidR="0020070B">
        <w:rPr>
          <w:sz w:val="22"/>
          <w:szCs w:val="22"/>
        </w:rPr>
        <w:t>.</w:t>
      </w:r>
    </w:p>
    <w:p w14:paraId="4BCF34F4" w14:textId="16974C7D" w:rsidR="00BF7F02" w:rsidRDefault="00BF7F02" w:rsidP="00582E88">
      <w:pPr>
        <w:jc w:val="both"/>
        <w:rPr>
          <w:sz w:val="22"/>
          <w:szCs w:val="22"/>
        </w:rPr>
      </w:pPr>
    </w:p>
    <w:p w14:paraId="1FC5551F" w14:textId="4AB9B377" w:rsidR="00BF7F02" w:rsidRDefault="00BF7F02" w:rsidP="00582E88">
      <w:pPr>
        <w:jc w:val="both"/>
        <w:rPr>
          <w:sz w:val="22"/>
          <w:szCs w:val="22"/>
        </w:rPr>
      </w:pPr>
      <w:r>
        <w:rPr>
          <w:noProof/>
          <w:sz w:val="22"/>
          <w:szCs w:val="22"/>
        </w:rPr>
        <w:lastRenderedPageBreak/>
        <w:drawing>
          <wp:inline distT="0" distB="0" distL="0" distR="0" wp14:anchorId="5126B2C6" wp14:editId="4BCB2D28">
            <wp:extent cx="5727700" cy="3221355"/>
            <wp:effectExtent l="0" t="0" r="0" b="4445"/>
            <wp:docPr id="90" name="Picture 90"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Map&#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27700" cy="3221355"/>
                    </a:xfrm>
                    <a:prstGeom prst="rect">
                      <a:avLst/>
                    </a:prstGeom>
                  </pic:spPr>
                </pic:pic>
              </a:graphicData>
            </a:graphic>
          </wp:inline>
        </w:drawing>
      </w:r>
    </w:p>
    <w:p w14:paraId="01B098F4" w14:textId="0E8E1D01" w:rsidR="00CA24E5" w:rsidRDefault="00BF7F02" w:rsidP="00582E88">
      <w:pPr>
        <w:jc w:val="both"/>
        <w:rPr>
          <w:noProof/>
        </w:rPr>
      </w:pPr>
      <w:r>
        <w:rPr>
          <w:b/>
          <w:bCs/>
          <w:sz w:val="22"/>
          <w:szCs w:val="22"/>
        </w:rPr>
        <w:t xml:space="preserve">Figure 4.  </w:t>
      </w:r>
      <w:r>
        <w:rPr>
          <w:sz w:val="22"/>
          <w:szCs w:val="22"/>
        </w:rPr>
        <w:t>Countries coloured by the consensus clustering.</w:t>
      </w:r>
      <w:r w:rsidR="00DD1954">
        <w:rPr>
          <w:sz w:val="22"/>
          <w:szCs w:val="22"/>
        </w:rPr>
        <w:t xml:space="preserve">  Countries coloured white did not have enough available data for the clustering process.</w:t>
      </w:r>
      <w:r w:rsidR="00011B1D">
        <w:rPr>
          <w:sz w:val="22"/>
          <w:szCs w:val="22"/>
        </w:rPr>
        <w:t xml:space="preserve"> </w:t>
      </w:r>
      <w:r w:rsidR="00011B1D" w:rsidRPr="00BA5BA2">
        <w:rPr>
          <w:sz w:val="22"/>
          <w:szCs w:val="22"/>
          <w:highlight w:val="yellow"/>
        </w:rPr>
        <w:t>France and UK are missing?</w:t>
      </w:r>
      <w:r w:rsidR="00CA24E5">
        <w:rPr>
          <w:noProof/>
        </w:rPr>
        <w:br w:type="page"/>
      </w:r>
    </w:p>
    <w:p w14:paraId="5C540D4D" w14:textId="1D853BA4" w:rsidR="00D5526F" w:rsidRPr="00B05583" w:rsidRDefault="00D5526F" w:rsidP="00B05583">
      <w:pPr>
        <w:jc w:val="both"/>
        <w:rPr>
          <w:sz w:val="22"/>
          <w:szCs w:val="22"/>
        </w:rPr>
      </w:pPr>
    </w:p>
    <w:p w14:paraId="7399EB60" w14:textId="21AABABE" w:rsidR="000702F7" w:rsidRDefault="000702F7" w:rsidP="00D5526F"/>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3"/>
        <w:gridCol w:w="3337"/>
        <w:gridCol w:w="5456"/>
      </w:tblGrid>
      <w:tr w:rsidR="00F63C94" w14:paraId="0C3756CD" w14:textId="77777777" w:rsidTr="00141EC7">
        <w:tc>
          <w:tcPr>
            <w:tcW w:w="729" w:type="dxa"/>
          </w:tcPr>
          <w:p w14:paraId="17709C8B" w14:textId="1565C461" w:rsidR="00F63C94" w:rsidRDefault="00F63C94" w:rsidP="00D5526F">
            <w:r>
              <w:t>SIR</w:t>
            </w:r>
          </w:p>
        </w:tc>
        <w:tc>
          <w:tcPr>
            <w:tcW w:w="3146" w:type="dxa"/>
          </w:tcPr>
          <w:p w14:paraId="56322E34" w14:textId="30768177" w:rsidR="00F63C94" w:rsidRDefault="00F63C94" w:rsidP="00D5526F">
            <w:r w:rsidRPr="00087CEC">
              <w:rPr>
                <w:noProof/>
              </w:rPr>
              <w:drawing>
                <wp:inline distT="0" distB="0" distL="0" distR="0" wp14:anchorId="4D516DDF" wp14:editId="47F0F454">
                  <wp:extent cx="1296748" cy="821018"/>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420503" cy="899372"/>
                          </a:xfrm>
                          <a:prstGeom prst="rect">
                            <a:avLst/>
                          </a:prstGeom>
                        </pic:spPr>
                      </pic:pic>
                    </a:graphicData>
                  </a:graphic>
                </wp:inline>
              </w:drawing>
            </w:r>
          </w:p>
        </w:tc>
        <w:tc>
          <w:tcPr>
            <w:tcW w:w="5476" w:type="dxa"/>
          </w:tcPr>
          <w:p w14:paraId="5E235316" w14:textId="75A44F28" w:rsidR="00F63C94" w:rsidRDefault="00F63C94" w:rsidP="00D5526F">
            <w:r w:rsidRPr="00087CEC">
              <w:rPr>
                <w:noProof/>
              </w:rPr>
              <w:drawing>
                <wp:inline distT="0" distB="0" distL="0" distR="0" wp14:anchorId="3B7DA11A" wp14:editId="5D9A27C1">
                  <wp:extent cx="1659006" cy="777240"/>
                  <wp:effectExtent l="0" t="0" r="508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669503" cy="782158"/>
                          </a:xfrm>
                          <a:prstGeom prst="rect">
                            <a:avLst/>
                          </a:prstGeom>
                        </pic:spPr>
                      </pic:pic>
                    </a:graphicData>
                  </a:graphic>
                </wp:inline>
              </w:drawing>
            </w:r>
          </w:p>
        </w:tc>
      </w:tr>
      <w:tr w:rsidR="00F63C94" w14:paraId="48139FAB" w14:textId="77777777" w:rsidTr="00141EC7">
        <w:tc>
          <w:tcPr>
            <w:tcW w:w="729" w:type="dxa"/>
          </w:tcPr>
          <w:p w14:paraId="4209A7DA" w14:textId="19CEBA68" w:rsidR="00F63C94" w:rsidRDefault="00F63C94" w:rsidP="00D5526F">
            <w:r>
              <w:t>SCIR</w:t>
            </w:r>
          </w:p>
        </w:tc>
        <w:tc>
          <w:tcPr>
            <w:tcW w:w="3146" w:type="dxa"/>
          </w:tcPr>
          <w:p w14:paraId="07792493" w14:textId="59BA500E" w:rsidR="00F63C94" w:rsidRDefault="00F63C94" w:rsidP="00D5526F">
            <w:r w:rsidRPr="00087CEC">
              <w:rPr>
                <w:noProof/>
              </w:rPr>
              <w:drawing>
                <wp:inline distT="0" distB="0" distL="0" distR="0" wp14:anchorId="5B9DFD4E" wp14:editId="570B7978">
                  <wp:extent cx="1853179" cy="933717"/>
                  <wp:effectExtent l="0" t="0" r="127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952954" cy="983988"/>
                          </a:xfrm>
                          <a:prstGeom prst="rect">
                            <a:avLst/>
                          </a:prstGeom>
                        </pic:spPr>
                      </pic:pic>
                    </a:graphicData>
                  </a:graphic>
                </wp:inline>
              </w:drawing>
            </w:r>
          </w:p>
        </w:tc>
        <w:tc>
          <w:tcPr>
            <w:tcW w:w="5476" w:type="dxa"/>
          </w:tcPr>
          <w:p w14:paraId="4D7CCEBA" w14:textId="3CDC2E1D" w:rsidR="00F63C94" w:rsidRDefault="00F63C94" w:rsidP="00D5526F">
            <w:r w:rsidRPr="00087CEC">
              <w:rPr>
                <w:noProof/>
              </w:rPr>
              <w:drawing>
                <wp:inline distT="0" distB="0" distL="0" distR="0" wp14:anchorId="65E1E141" wp14:editId="258B68D6">
                  <wp:extent cx="2583042" cy="81724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98545" cy="822150"/>
                          </a:xfrm>
                          <a:prstGeom prst="rect">
                            <a:avLst/>
                          </a:prstGeom>
                        </pic:spPr>
                      </pic:pic>
                    </a:graphicData>
                  </a:graphic>
                </wp:inline>
              </w:drawing>
            </w:r>
          </w:p>
        </w:tc>
      </w:tr>
      <w:tr w:rsidR="00F63C94" w14:paraId="6EF6317D" w14:textId="77777777" w:rsidTr="00141EC7">
        <w:tc>
          <w:tcPr>
            <w:tcW w:w="729" w:type="dxa"/>
          </w:tcPr>
          <w:p w14:paraId="33E144C1" w14:textId="54810ED9" w:rsidR="00F63C94" w:rsidRDefault="00F63C94" w:rsidP="00D5526F">
            <w:r>
              <w:t>SEIR</w:t>
            </w:r>
          </w:p>
        </w:tc>
        <w:tc>
          <w:tcPr>
            <w:tcW w:w="3146" w:type="dxa"/>
          </w:tcPr>
          <w:p w14:paraId="64176D96" w14:textId="40F4FFB2" w:rsidR="00F63C94" w:rsidRDefault="00F63C94" w:rsidP="00D5526F">
            <w:r w:rsidRPr="00087CEC">
              <w:rPr>
                <w:noProof/>
              </w:rPr>
              <w:drawing>
                <wp:inline distT="0" distB="0" distL="0" distR="0" wp14:anchorId="120234D2" wp14:editId="79B11801">
                  <wp:extent cx="1044388" cy="884249"/>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076096" cy="911095"/>
                          </a:xfrm>
                          <a:prstGeom prst="rect">
                            <a:avLst/>
                          </a:prstGeom>
                        </pic:spPr>
                      </pic:pic>
                    </a:graphicData>
                  </a:graphic>
                </wp:inline>
              </w:drawing>
            </w:r>
          </w:p>
        </w:tc>
        <w:tc>
          <w:tcPr>
            <w:tcW w:w="5476" w:type="dxa"/>
          </w:tcPr>
          <w:p w14:paraId="71D40CA6" w14:textId="2723D4D7" w:rsidR="00F63C94" w:rsidRDefault="00F63C94" w:rsidP="00D5526F">
            <w:r w:rsidRPr="00087CEC">
              <w:rPr>
                <w:noProof/>
              </w:rPr>
              <w:drawing>
                <wp:inline distT="0" distB="0" distL="0" distR="0" wp14:anchorId="24A901CA" wp14:editId="02B67961">
                  <wp:extent cx="2308860" cy="897237"/>
                  <wp:effectExtent l="0" t="0" r="254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431196" cy="944778"/>
                          </a:xfrm>
                          <a:prstGeom prst="rect">
                            <a:avLst/>
                          </a:prstGeom>
                        </pic:spPr>
                      </pic:pic>
                    </a:graphicData>
                  </a:graphic>
                </wp:inline>
              </w:drawing>
            </w:r>
          </w:p>
        </w:tc>
      </w:tr>
      <w:tr w:rsidR="00F63C94" w14:paraId="6AE1A159" w14:textId="77777777" w:rsidTr="00141EC7">
        <w:tc>
          <w:tcPr>
            <w:tcW w:w="729" w:type="dxa"/>
          </w:tcPr>
          <w:p w14:paraId="75D58BE8" w14:textId="5F7951F2" w:rsidR="00F63C94" w:rsidRDefault="00F63C94" w:rsidP="00D5526F">
            <w:r>
              <w:t>SCEIR</w:t>
            </w:r>
          </w:p>
        </w:tc>
        <w:tc>
          <w:tcPr>
            <w:tcW w:w="3146" w:type="dxa"/>
          </w:tcPr>
          <w:p w14:paraId="1C653B18" w14:textId="25043D2B" w:rsidR="00F63C94" w:rsidRDefault="00F63C94" w:rsidP="00D5526F">
            <w:r w:rsidRPr="00087CEC">
              <w:rPr>
                <w:noProof/>
              </w:rPr>
              <w:drawing>
                <wp:inline distT="0" distB="0" distL="0" distR="0" wp14:anchorId="2EAB6361" wp14:editId="00104208">
                  <wp:extent cx="1982243" cy="1164664"/>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054405" cy="1207063"/>
                          </a:xfrm>
                          <a:prstGeom prst="rect">
                            <a:avLst/>
                          </a:prstGeom>
                        </pic:spPr>
                      </pic:pic>
                    </a:graphicData>
                  </a:graphic>
                </wp:inline>
              </w:drawing>
            </w:r>
          </w:p>
        </w:tc>
        <w:tc>
          <w:tcPr>
            <w:tcW w:w="5476" w:type="dxa"/>
          </w:tcPr>
          <w:p w14:paraId="7298CC46" w14:textId="4A87DFC3" w:rsidR="00F63C94" w:rsidRDefault="00F63C94" w:rsidP="00D5526F">
            <w:r w:rsidRPr="00087CEC">
              <w:rPr>
                <w:noProof/>
              </w:rPr>
              <w:drawing>
                <wp:inline distT="0" distB="0" distL="0" distR="0" wp14:anchorId="59A02231" wp14:editId="6F4C9048">
                  <wp:extent cx="3326130" cy="965781"/>
                  <wp:effectExtent l="0" t="0" r="127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436138" cy="997723"/>
                          </a:xfrm>
                          <a:prstGeom prst="rect">
                            <a:avLst/>
                          </a:prstGeom>
                        </pic:spPr>
                      </pic:pic>
                    </a:graphicData>
                  </a:graphic>
                </wp:inline>
              </w:drawing>
            </w:r>
          </w:p>
        </w:tc>
      </w:tr>
    </w:tbl>
    <w:p w14:paraId="3080F1D1" w14:textId="2B2238FB" w:rsidR="001508F4" w:rsidRDefault="001508F4" w:rsidP="00D5526F"/>
    <w:p w14:paraId="07D80746" w14:textId="2CAC06B7" w:rsidR="00B907AB" w:rsidRDefault="00B907AB" w:rsidP="00FB389E">
      <w:pPr>
        <w:jc w:val="both"/>
        <w:rPr>
          <w:b/>
          <w:bCs/>
          <w:sz w:val="22"/>
          <w:szCs w:val="22"/>
        </w:rPr>
      </w:pPr>
    </w:p>
    <w:p w14:paraId="6891887E" w14:textId="063B9144" w:rsidR="00831BED" w:rsidRDefault="000702F7" w:rsidP="00FB389E">
      <w:pPr>
        <w:jc w:val="both"/>
        <w:rPr>
          <w:sz w:val="22"/>
          <w:szCs w:val="22"/>
        </w:rPr>
      </w:pPr>
      <w:r w:rsidRPr="00FB389E">
        <w:rPr>
          <w:b/>
          <w:bCs/>
          <w:sz w:val="22"/>
          <w:szCs w:val="22"/>
        </w:rPr>
        <w:t>Fig</w:t>
      </w:r>
      <w:r w:rsidR="00BF7F02">
        <w:rPr>
          <w:b/>
          <w:bCs/>
          <w:sz w:val="22"/>
          <w:szCs w:val="22"/>
        </w:rPr>
        <w:t>ure 5.</w:t>
      </w:r>
      <w:r w:rsidR="00C35442" w:rsidRPr="00FB389E">
        <w:rPr>
          <w:b/>
          <w:bCs/>
          <w:sz w:val="22"/>
          <w:szCs w:val="22"/>
        </w:rPr>
        <w:t xml:space="preserve"> The mechanism and equations of </w:t>
      </w:r>
      <w:r w:rsidR="00FB389E" w:rsidRPr="00FB389E">
        <w:rPr>
          <w:b/>
          <w:bCs/>
          <w:sz w:val="22"/>
          <w:szCs w:val="22"/>
        </w:rPr>
        <w:t xml:space="preserve">the </w:t>
      </w:r>
      <w:r w:rsidR="00C35442" w:rsidRPr="00FB389E">
        <w:rPr>
          <w:b/>
          <w:bCs/>
          <w:sz w:val="22"/>
          <w:szCs w:val="22"/>
        </w:rPr>
        <w:t xml:space="preserve">two </w:t>
      </w:r>
      <w:r w:rsidR="00F63C94" w:rsidRPr="00FB389E">
        <w:rPr>
          <w:b/>
          <w:bCs/>
          <w:sz w:val="22"/>
          <w:szCs w:val="22"/>
        </w:rPr>
        <w:t>simplest</w:t>
      </w:r>
      <w:r w:rsidR="00C35442" w:rsidRPr="00FB389E">
        <w:rPr>
          <w:b/>
          <w:bCs/>
          <w:sz w:val="22"/>
          <w:szCs w:val="22"/>
        </w:rPr>
        <w:t xml:space="preserve"> endogenous caution models.</w:t>
      </w:r>
      <w:r w:rsidR="00FB389E" w:rsidRPr="00FB389E">
        <w:rPr>
          <w:b/>
          <w:bCs/>
          <w:sz w:val="22"/>
          <w:szCs w:val="22"/>
        </w:rPr>
        <w:t xml:space="preserve"> </w:t>
      </w:r>
      <w:r w:rsidR="00FB389E" w:rsidRPr="00FB389E">
        <w:rPr>
          <w:sz w:val="22"/>
          <w:szCs w:val="22"/>
        </w:rPr>
        <w:t xml:space="preserve">The two standard epidemic models SIR and SEIR are extended in the simplest way to self-regulating models with caution SCIR and SCEIR, by distinguishing two classes of susceptibles </w:t>
      </w:r>
      <w:r w:rsidR="00FB389E" w:rsidRPr="004E273D">
        <w:rPr>
          <w:i/>
          <w:iCs/>
          <w:sz w:val="22"/>
          <w:szCs w:val="22"/>
        </w:rPr>
        <w:t>S</w:t>
      </w:r>
      <w:r w:rsidR="00FB389E" w:rsidRPr="00FB389E">
        <w:rPr>
          <w:sz w:val="22"/>
          <w:szCs w:val="22"/>
        </w:rPr>
        <w:t xml:space="preserve"> and </w:t>
      </w:r>
      <w:r w:rsidR="00FB389E" w:rsidRPr="004E273D">
        <w:rPr>
          <w:i/>
          <w:iCs/>
          <w:sz w:val="22"/>
          <w:szCs w:val="22"/>
        </w:rPr>
        <w:t>S</w:t>
      </w:r>
      <w:r w:rsidR="00FB389E" w:rsidRPr="004E273D">
        <w:rPr>
          <w:i/>
          <w:iCs/>
          <w:sz w:val="22"/>
          <w:szCs w:val="22"/>
          <w:vertAlign w:val="subscript"/>
        </w:rPr>
        <w:t>c</w:t>
      </w:r>
      <w:r w:rsidR="00FB389E" w:rsidRPr="00FB389E">
        <w:rPr>
          <w:sz w:val="22"/>
          <w:szCs w:val="22"/>
        </w:rPr>
        <w:t xml:space="preserve"> with the switch to caution prompted by high observed number of infections and with caution decaying exponentially with time. Cautioned suscept</w:t>
      </w:r>
      <w:r w:rsidR="00141EC7">
        <w:rPr>
          <w:sz w:val="22"/>
          <w:szCs w:val="22"/>
        </w:rPr>
        <w:t>i</w:t>
      </w:r>
      <w:r w:rsidR="00FB389E" w:rsidRPr="00FB389E">
        <w:rPr>
          <w:sz w:val="22"/>
          <w:szCs w:val="22"/>
        </w:rPr>
        <w:t>ble</w:t>
      </w:r>
      <w:r w:rsidR="00141EC7">
        <w:rPr>
          <w:sz w:val="22"/>
          <w:szCs w:val="22"/>
        </w:rPr>
        <w:t>s</w:t>
      </w:r>
      <w:r w:rsidR="00FB389E" w:rsidRPr="00FB389E">
        <w:rPr>
          <w:sz w:val="22"/>
          <w:szCs w:val="22"/>
        </w:rPr>
        <w:t xml:space="preserve"> have a reduced rate of infection.</w:t>
      </w:r>
      <w:r w:rsidR="00141EC7">
        <w:rPr>
          <w:sz w:val="22"/>
          <w:szCs w:val="22"/>
        </w:rPr>
        <w:t xml:space="preserve"> In </w:t>
      </w:r>
      <w:r w:rsidR="00F3368C">
        <w:rPr>
          <w:sz w:val="22"/>
          <w:szCs w:val="22"/>
        </w:rPr>
        <w:t>the full models employed in Fig. 3 and below</w:t>
      </w:r>
      <w:r w:rsidR="00141EC7">
        <w:rPr>
          <w:sz w:val="22"/>
          <w:szCs w:val="22"/>
        </w:rPr>
        <w:t xml:space="preserve">, the exposed </w:t>
      </w:r>
      <w:r w:rsidR="00141EC7" w:rsidRPr="004E273D">
        <w:rPr>
          <w:i/>
          <w:iCs/>
          <w:sz w:val="22"/>
          <w:szCs w:val="22"/>
        </w:rPr>
        <w:t xml:space="preserve">E </w:t>
      </w:r>
      <w:r w:rsidR="00141EC7">
        <w:rPr>
          <w:sz w:val="22"/>
          <w:szCs w:val="22"/>
        </w:rPr>
        <w:t xml:space="preserve">and infected individuals </w:t>
      </w:r>
      <w:r w:rsidR="00141EC7" w:rsidRPr="004E273D">
        <w:rPr>
          <w:i/>
          <w:iCs/>
          <w:sz w:val="22"/>
          <w:szCs w:val="22"/>
        </w:rPr>
        <w:t>I</w:t>
      </w:r>
      <w:r w:rsidR="00141EC7">
        <w:rPr>
          <w:sz w:val="22"/>
          <w:szCs w:val="22"/>
        </w:rPr>
        <w:t xml:space="preserve"> </w:t>
      </w:r>
      <w:r w:rsidR="00F3368C">
        <w:rPr>
          <w:sz w:val="22"/>
          <w:szCs w:val="22"/>
        </w:rPr>
        <w:t>are</w:t>
      </w:r>
      <w:r w:rsidR="00141EC7">
        <w:rPr>
          <w:sz w:val="22"/>
          <w:szCs w:val="22"/>
        </w:rPr>
        <w:t xml:space="preserve"> also distinguished by caution (see SI Fig S1)</w:t>
      </w:r>
      <w:r w:rsidR="00F3368C">
        <w:rPr>
          <w:sz w:val="22"/>
          <w:szCs w:val="22"/>
        </w:rPr>
        <w:t>, with cautioned infectives causing less infections of susceptibles,</w:t>
      </w:r>
      <w:r w:rsidR="00141EC7">
        <w:rPr>
          <w:sz w:val="22"/>
          <w:szCs w:val="22"/>
        </w:rPr>
        <w:t xml:space="preserve"> </w:t>
      </w:r>
      <w:r w:rsidR="00F3368C">
        <w:rPr>
          <w:sz w:val="22"/>
          <w:szCs w:val="22"/>
        </w:rPr>
        <w:t xml:space="preserve">resulting </w:t>
      </w:r>
      <w:r w:rsidR="00141EC7">
        <w:rPr>
          <w:sz w:val="22"/>
          <w:szCs w:val="22"/>
        </w:rPr>
        <w:t xml:space="preserve">in </w:t>
      </w:r>
      <w:r w:rsidR="00F3368C">
        <w:rPr>
          <w:sz w:val="22"/>
          <w:szCs w:val="22"/>
        </w:rPr>
        <w:t xml:space="preserve">the </w:t>
      </w:r>
      <w:r w:rsidR="00141EC7">
        <w:rPr>
          <w:sz w:val="22"/>
          <w:szCs w:val="22"/>
        </w:rPr>
        <w:t>SC2IR and SC3EIR models.</w:t>
      </w:r>
      <w:r w:rsidR="00002DF1">
        <w:rPr>
          <w:sz w:val="22"/>
          <w:szCs w:val="22"/>
        </w:rPr>
        <w:t xml:space="preserve"> Likewise, more differentiated standard models like the SEI3R model, with three stages of infected individuals (</w:t>
      </w:r>
      <w:r w:rsidR="00002DF1" w:rsidRPr="004E273D">
        <w:rPr>
          <w:i/>
          <w:iCs/>
          <w:sz w:val="22"/>
          <w:szCs w:val="22"/>
        </w:rPr>
        <w:t>I</w:t>
      </w:r>
      <w:r w:rsidR="00002DF1" w:rsidRPr="004E273D">
        <w:rPr>
          <w:i/>
          <w:iCs/>
          <w:sz w:val="22"/>
          <w:szCs w:val="22"/>
          <w:vertAlign w:val="subscript"/>
        </w:rPr>
        <w:t>1</w:t>
      </w:r>
      <w:r w:rsidR="00002DF1">
        <w:rPr>
          <w:sz w:val="22"/>
          <w:szCs w:val="22"/>
        </w:rPr>
        <w:t xml:space="preserve"> non-hospitalized, </w:t>
      </w:r>
      <w:r w:rsidR="00002DF1" w:rsidRPr="004E273D">
        <w:rPr>
          <w:i/>
          <w:iCs/>
          <w:sz w:val="22"/>
          <w:szCs w:val="22"/>
        </w:rPr>
        <w:t>I</w:t>
      </w:r>
      <w:r w:rsidR="00002DF1" w:rsidRPr="004E273D">
        <w:rPr>
          <w:i/>
          <w:iCs/>
          <w:sz w:val="22"/>
          <w:szCs w:val="22"/>
          <w:vertAlign w:val="subscript"/>
        </w:rPr>
        <w:t>2</w:t>
      </w:r>
      <w:r w:rsidR="00002DF1">
        <w:rPr>
          <w:sz w:val="22"/>
          <w:szCs w:val="22"/>
        </w:rPr>
        <w:t xml:space="preserve"> hospitalized and </w:t>
      </w:r>
      <w:r w:rsidR="00002DF1" w:rsidRPr="004E273D">
        <w:rPr>
          <w:i/>
          <w:iCs/>
          <w:sz w:val="22"/>
          <w:szCs w:val="22"/>
        </w:rPr>
        <w:t>I</w:t>
      </w:r>
      <w:r w:rsidR="00002DF1" w:rsidRPr="004E273D">
        <w:rPr>
          <w:i/>
          <w:iCs/>
          <w:sz w:val="22"/>
          <w:szCs w:val="22"/>
          <w:vertAlign w:val="subscript"/>
        </w:rPr>
        <w:t>3</w:t>
      </w:r>
      <w:r w:rsidR="00002DF1">
        <w:rPr>
          <w:sz w:val="22"/>
          <w:szCs w:val="22"/>
        </w:rPr>
        <w:t xml:space="preserve"> critical care) can be extended to cautionary feedback via </w:t>
      </w:r>
      <w:r w:rsidR="00002DF1" w:rsidRPr="004E273D">
        <w:rPr>
          <w:i/>
          <w:iCs/>
          <w:sz w:val="22"/>
          <w:szCs w:val="22"/>
        </w:rPr>
        <w:t>I</w:t>
      </w:r>
      <w:r w:rsidR="00002DF1" w:rsidRPr="004E273D">
        <w:rPr>
          <w:i/>
          <w:iCs/>
          <w:sz w:val="22"/>
          <w:szCs w:val="22"/>
          <w:vertAlign w:val="subscript"/>
        </w:rPr>
        <w:t>3</w:t>
      </w:r>
      <w:r w:rsidR="00002DF1">
        <w:rPr>
          <w:sz w:val="22"/>
          <w:szCs w:val="22"/>
        </w:rPr>
        <w:t xml:space="preserve"> as </w:t>
      </w:r>
      <w:r w:rsidR="00F3368C">
        <w:rPr>
          <w:sz w:val="22"/>
          <w:szCs w:val="22"/>
        </w:rPr>
        <w:t>in</w:t>
      </w:r>
      <w:r w:rsidR="00002DF1">
        <w:rPr>
          <w:sz w:val="22"/>
          <w:szCs w:val="22"/>
        </w:rPr>
        <w:t xml:space="preserve"> SI Fig S1</w:t>
      </w:r>
      <w:r w:rsidR="00F3368C">
        <w:rPr>
          <w:sz w:val="22"/>
          <w:szCs w:val="22"/>
        </w:rPr>
        <w:t xml:space="preserve"> to the models SCEI3R and SC3EI3R</w:t>
      </w:r>
      <w:r w:rsidR="00002DF1">
        <w:rPr>
          <w:sz w:val="22"/>
          <w:szCs w:val="22"/>
        </w:rPr>
        <w:t>.</w:t>
      </w:r>
    </w:p>
    <w:p w14:paraId="13626192" w14:textId="22549D9E" w:rsidR="00831BED" w:rsidRDefault="00831BED">
      <w:pPr>
        <w:rPr>
          <w:sz w:val="22"/>
          <w:szCs w:val="22"/>
        </w:rPr>
      </w:pPr>
      <w:r>
        <w:rPr>
          <w:sz w:val="22"/>
          <w:szCs w:val="22"/>
        </w:rPr>
        <w:br w:type="page"/>
      </w:r>
    </w:p>
    <w:p w14:paraId="4FF1FF43" w14:textId="51780DBD" w:rsidR="00D5526F" w:rsidRPr="00FE5E9E" w:rsidRDefault="00E70D1A" w:rsidP="00FE5E9E">
      <w:pPr>
        <w:ind w:left="-426" w:hanging="283"/>
        <w:jc w:val="center"/>
        <w:rPr>
          <w:sz w:val="22"/>
          <w:szCs w:val="22"/>
        </w:rPr>
      </w:pPr>
      <w:r w:rsidRPr="00E70D1A">
        <w:rPr>
          <w:noProof/>
          <w:sz w:val="22"/>
          <w:szCs w:val="22"/>
        </w:rPr>
        <w:lastRenderedPageBreak/>
        <w:drawing>
          <wp:inline distT="0" distB="0" distL="0" distR="0" wp14:anchorId="05B3F649" wp14:editId="743964C1">
            <wp:extent cx="6406515" cy="6567743"/>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410524" cy="6571853"/>
                    </a:xfrm>
                    <a:prstGeom prst="rect">
                      <a:avLst/>
                    </a:prstGeom>
                  </pic:spPr>
                </pic:pic>
              </a:graphicData>
            </a:graphic>
          </wp:inline>
        </w:drawing>
      </w:r>
    </w:p>
    <w:p w14:paraId="21D736C6" w14:textId="6422D97F" w:rsidR="001E3962" w:rsidRPr="008E1C44" w:rsidRDefault="00D5526F" w:rsidP="00FE5E9E">
      <w:pPr>
        <w:ind w:left="-709" w:right="-478"/>
        <w:jc w:val="both"/>
        <w:rPr>
          <w:sz w:val="22"/>
          <w:szCs w:val="22"/>
        </w:rPr>
      </w:pPr>
      <w:r w:rsidRPr="0010500C">
        <w:rPr>
          <w:b/>
          <w:bCs/>
          <w:sz w:val="22"/>
          <w:szCs w:val="22"/>
        </w:rPr>
        <w:t>Fig</w:t>
      </w:r>
      <w:r w:rsidR="00BF7F02">
        <w:rPr>
          <w:b/>
          <w:bCs/>
          <w:sz w:val="22"/>
          <w:szCs w:val="22"/>
        </w:rPr>
        <w:t>ure 6.</w:t>
      </w:r>
      <w:r w:rsidRPr="0010500C">
        <w:rPr>
          <w:b/>
          <w:bCs/>
          <w:sz w:val="22"/>
          <w:szCs w:val="22"/>
        </w:rPr>
        <w:t xml:space="preserve"> </w:t>
      </w:r>
      <w:r w:rsidR="00C35442" w:rsidRPr="0010500C">
        <w:rPr>
          <w:b/>
          <w:bCs/>
          <w:sz w:val="22"/>
          <w:szCs w:val="22"/>
        </w:rPr>
        <w:t>Effect of caution feedback for representative variation of the caution parameters</w:t>
      </w:r>
      <w:r w:rsidR="0010500C" w:rsidRPr="0010500C">
        <w:rPr>
          <w:sz w:val="22"/>
          <w:szCs w:val="22"/>
        </w:rPr>
        <w:t xml:space="preserve">. The </w:t>
      </w:r>
      <w:r w:rsidR="006B2018">
        <w:rPr>
          <w:sz w:val="22"/>
          <w:szCs w:val="22"/>
        </w:rPr>
        <w:t>three</w:t>
      </w:r>
      <w:r w:rsidR="0010500C" w:rsidRPr="0010500C">
        <w:rPr>
          <w:sz w:val="22"/>
          <w:szCs w:val="22"/>
        </w:rPr>
        <w:t xml:space="preserve"> underlying </w:t>
      </w:r>
      <w:r w:rsidR="006B2018">
        <w:rPr>
          <w:sz w:val="22"/>
          <w:szCs w:val="22"/>
        </w:rPr>
        <w:t xml:space="preserve">standard </w:t>
      </w:r>
      <w:r w:rsidR="0010500C" w:rsidRPr="0010500C">
        <w:rPr>
          <w:sz w:val="22"/>
          <w:szCs w:val="22"/>
        </w:rPr>
        <w:t xml:space="preserve">models </w:t>
      </w:r>
      <w:r w:rsidR="006B2018">
        <w:rPr>
          <w:sz w:val="22"/>
          <w:szCs w:val="22"/>
        </w:rPr>
        <w:t xml:space="preserve">SIR (left), </w:t>
      </w:r>
      <w:r w:rsidR="0010500C" w:rsidRPr="0010500C">
        <w:rPr>
          <w:sz w:val="22"/>
          <w:szCs w:val="22"/>
        </w:rPr>
        <w:t>SEIR (</w:t>
      </w:r>
      <w:r w:rsidR="00600F90">
        <w:rPr>
          <w:sz w:val="22"/>
          <w:szCs w:val="22"/>
        </w:rPr>
        <w:t>centre</w:t>
      </w:r>
      <w:r w:rsidR="0010500C" w:rsidRPr="0010500C">
        <w:rPr>
          <w:sz w:val="22"/>
          <w:szCs w:val="22"/>
        </w:rPr>
        <w:t>) and SEI3R (right</w:t>
      </w:r>
      <w:r w:rsidR="006B2018">
        <w:rPr>
          <w:sz w:val="22"/>
          <w:szCs w:val="22"/>
        </w:rPr>
        <w:t>,</w:t>
      </w:r>
      <w:r w:rsidR="0010500C" w:rsidRPr="0010500C">
        <w:rPr>
          <w:sz w:val="22"/>
          <w:szCs w:val="22"/>
        </w:rPr>
        <w:t xml:space="preserve"> with distinguished hospitalization and ICU treatment of infect</w:t>
      </w:r>
      <w:r w:rsidR="0010500C">
        <w:rPr>
          <w:sz w:val="22"/>
          <w:szCs w:val="22"/>
        </w:rPr>
        <w:t>ed</w:t>
      </w:r>
      <w:r w:rsidR="0010500C" w:rsidRPr="0010500C">
        <w:rPr>
          <w:sz w:val="22"/>
          <w:szCs w:val="22"/>
        </w:rPr>
        <w:t xml:space="preserve"> </w:t>
      </w:r>
      <w:r w:rsidR="0010500C">
        <w:rPr>
          <w:sz w:val="22"/>
          <w:szCs w:val="22"/>
        </w:rPr>
        <w:t>individuals</w:t>
      </w:r>
      <w:r w:rsidR="006B2018">
        <w:rPr>
          <w:sz w:val="22"/>
          <w:szCs w:val="22"/>
        </w:rPr>
        <w:t>)</w:t>
      </w:r>
      <w:r w:rsidR="0010500C">
        <w:rPr>
          <w:sz w:val="22"/>
          <w:szCs w:val="22"/>
        </w:rPr>
        <w:t xml:space="preserve"> </w:t>
      </w:r>
      <w:r w:rsidR="00E50473">
        <w:rPr>
          <w:sz w:val="22"/>
          <w:szCs w:val="22"/>
        </w:rPr>
        <w:t xml:space="preserve">shown in the blue curves in the first row (c0=1) </w:t>
      </w:r>
      <w:r w:rsidR="0010500C" w:rsidRPr="0010500C">
        <w:rPr>
          <w:sz w:val="22"/>
          <w:szCs w:val="22"/>
        </w:rPr>
        <w:t>are extended with caution</w:t>
      </w:r>
      <w:r w:rsidR="00E50473">
        <w:rPr>
          <w:sz w:val="22"/>
          <w:szCs w:val="22"/>
        </w:rPr>
        <w:t>,</w:t>
      </w:r>
      <w:r w:rsidR="00211CDF">
        <w:rPr>
          <w:sz w:val="22"/>
          <w:szCs w:val="22"/>
        </w:rPr>
        <w:t xml:space="preserve"> </w:t>
      </w:r>
      <w:r w:rsidR="006B2018">
        <w:rPr>
          <w:sz w:val="22"/>
          <w:szCs w:val="22"/>
        </w:rPr>
        <w:t>distinguishing</w:t>
      </w:r>
      <w:r w:rsidR="0010500C" w:rsidRPr="0010500C">
        <w:rPr>
          <w:sz w:val="22"/>
          <w:szCs w:val="22"/>
        </w:rPr>
        <w:t xml:space="preserve"> </w:t>
      </w:r>
      <w:r w:rsidR="00FE5E9E">
        <w:rPr>
          <w:sz w:val="22"/>
          <w:szCs w:val="22"/>
        </w:rPr>
        <w:t xml:space="preserve">the </w:t>
      </w:r>
      <w:r w:rsidR="0010500C" w:rsidRPr="0010500C">
        <w:rPr>
          <w:sz w:val="22"/>
          <w:szCs w:val="22"/>
        </w:rPr>
        <w:t xml:space="preserve">cautioned </w:t>
      </w:r>
      <w:r w:rsidR="0010500C">
        <w:rPr>
          <w:sz w:val="22"/>
          <w:szCs w:val="22"/>
        </w:rPr>
        <w:t>susceptible</w:t>
      </w:r>
      <w:r w:rsidR="00FE5E9E">
        <w:rPr>
          <w:sz w:val="22"/>
          <w:szCs w:val="22"/>
        </w:rPr>
        <w:t xml:space="preserve"> class</w:t>
      </w:r>
      <w:r w:rsidR="006B2018">
        <w:rPr>
          <w:sz w:val="22"/>
          <w:szCs w:val="22"/>
        </w:rPr>
        <w:t xml:space="preserve"> </w:t>
      </w:r>
      <m:oMath>
        <m:sSub>
          <m:sSubPr>
            <m:ctrlPr>
              <w:rPr>
                <w:rFonts w:ascii="Cambria Math" w:hAnsi="Cambria Math"/>
                <w:i/>
                <w:sz w:val="22"/>
                <w:szCs w:val="22"/>
              </w:rPr>
            </m:ctrlPr>
          </m:sSubPr>
          <m:e>
            <m:r>
              <w:rPr>
                <w:rFonts w:ascii="Cambria Math" w:hAnsi="Cambria Math"/>
                <w:sz w:val="22"/>
                <w:szCs w:val="22"/>
              </w:rPr>
              <m:t>S</m:t>
            </m:r>
          </m:e>
          <m:sub>
            <m:r>
              <w:rPr>
                <w:rFonts w:ascii="Cambria Math" w:hAnsi="Cambria Math"/>
                <w:sz w:val="22"/>
                <w:szCs w:val="22"/>
              </w:rPr>
              <m:t>C</m:t>
            </m:r>
          </m:sub>
        </m:sSub>
      </m:oMath>
      <w:r w:rsidR="006B2018">
        <w:rPr>
          <w:sz w:val="22"/>
          <w:szCs w:val="22"/>
        </w:rPr>
        <w:t xml:space="preserve"> as well as cautioned</w:t>
      </w:r>
      <w:r w:rsidR="0010500C">
        <w:rPr>
          <w:sz w:val="22"/>
          <w:szCs w:val="22"/>
        </w:rPr>
        <w:t xml:space="preserve"> </w:t>
      </w:r>
      <w:r w:rsidR="006B2018">
        <w:rPr>
          <w:sz w:val="22"/>
          <w:szCs w:val="22"/>
        </w:rPr>
        <w:t>infected</w:t>
      </w:r>
      <w:r w:rsidR="00FE5E9E">
        <w:rPr>
          <w:sz w:val="22"/>
          <w:szCs w:val="22"/>
        </w:rPr>
        <w:t xml:space="preserve"> class</w:t>
      </w:r>
      <w:r w:rsidR="006B2018">
        <w:rPr>
          <w:sz w:val="22"/>
          <w:szCs w:val="22"/>
        </w:rPr>
        <w:t xml:space="preserve"> </w:t>
      </w:r>
      <m:oMath>
        <m:sSub>
          <m:sSubPr>
            <m:ctrlPr>
              <w:rPr>
                <w:rFonts w:ascii="Cambria Math" w:hAnsi="Cambria Math"/>
                <w:i/>
                <w:sz w:val="22"/>
                <w:szCs w:val="22"/>
              </w:rPr>
            </m:ctrlPr>
          </m:sSubPr>
          <m:e>
            <m:r>
              <w:rPr>
                <w:rFonts w:ascii="Cambria Math" w:hAnsi="Cambria Math"/>
                <w:sz w:val="22"/>
                <w:szCs w:val="22"/>
              </w:rPr>
              <m:t>I</m:t>
            </m:r>
          </m:e>
          <m:sub>
            <m:r>
              <w:rPr>
                <w:rFonts w:ascii="Cambria Math" w:hAnsi="Cambria Math"/>
                <w:sz w:val="22"/>
                <w:szCs w:val="22"/>
              </w:rPr>
              <m:t>C</m:t>
            </m:r>
          </m:sub>
        </m:sSub>
      </m:oMath>
      <w:r w:rsidR="006B2018">
        <w:rPr>
          <w:rFonts w:eastAsiaTheme="minorEastAsia"/>
          <w:sz w:val="22"/>
          <w:szCs w:val="22"/>
        </w:rPr>
        <w:t xml:space="preserve">  (for </w:t>
      </w:r>
      <m:oMath>
        <m:r>
          <w:rPr>
            <w:rFonts w:ascii="Cambria Math" w:eastAsiaTheme="minorEastAsia" w:hAnsi="Cambria Math"/>
            <w:sz w:val="22"/>
            <w:szCs w:val="22"/>
          </w:rPr>
          <m:t>I</m:t>
        </m:r>
      </m:oMath>
      <w:r w:rsidR="006B2018">
        <w:rPr>
          <w:rFonts w:eastAsiaTheme="minorEastAsia"/>
          <w:sz w:val="22"/>
          <w:szCs w:val="22"/>
        </w:rPr>
        <w:t xml:space="preserve"> or in the case of SEI3R for </w:t>
      </w:r>
      <m:oMath>
        <m:sSub>
          <m:sSubPr>
            <m:ctrlPr>
              <w:rPr>
                <w:rFonts w:ascii="Cambria Math" w:eastAsiaTheme="minorEastAsia" w:hAnsi="Cambria Math"/>
                <w:i/>
                <w:iCs/>
                <w:sz w:val="22"/>
                <w:szCs w:val="22"/>
              </w:rPr>
            </m:ctrlPr>
          </m:sSubPr>
          <m:e>
            <m:r>
              <w:rPr>
                <w:rFonts w:ascii="Cambria Math" w:eastAsiaTheme="minorEastAsia" w:hAnsi="Cambria Math"/>
                <w:sz w:val="22"/>
                <w:szCs w:val="22"/>
              </w:rPr>
              <m:t>I</m:t>
            </m:r>
          </m:e>
          <m:sub>
            <m:r>
              <w:rPr>
                <w:rFonts w:ascii="Cambria Math" w:eastAsiaTheme="minorEastAsia" w:hAnsi="Cambria Math"/>
                <w:sz w:val="22"/>
                <w:szCs w:val="22"/>
              </w:rPr>
              <m:t>3</m:t>
            </m:r>
          </m:sub>
        </m:sSub>
      </m:oMath>
      <w:r w:rsidR="006B2018">
        <w:rPr>
          <w:rFonts w:eastAsiaTheme="minorEastAsia"/>
          <w:iCs/>
          <w:sz w:val="22"/>
          <w:szCs w:val="22"/>
        </w:rPr>
        <w:t xml:space="preserve"> </w:t>
      </w:r>
      <w:r w:rsidR="006B2018" w:rsidRPr="0010500C">
        <w:rPr>
          <w:sz w:val="22"/>
          <w:szCs w:val="22"/>
        </w:rPr>
        <w:t>assuming hospitalized cases are always cautioned</w:t>
      </w:r>
      <w:r w:rsidR="006B2018">
        <w:rPr>
          <w:rFonts w:eastAsiaTheme="minorEastAsia"/>
          <w:sz w:val="22"/>
          <w:szCs w:val="22"/>
        </w:rPr>
        <w:t xml:space="preserve">) and </w:t>
      </w:r>
      <w:r w:rsidR="00E50473">
        <w:rPr>
          <w:rFonts w:eastAsiaTheme="minorEastAsia"/>
          <w:sz w:val="22"/>
          <w:szCs w:val="22"/>
        </w:rPr>
        <w:t xml:space="preserve">for cases with </w:t>
      </w:r>
      <w:r w:rsidR="00E50473" w:rsidRPr="00E50473">
        <w:rPr>
          <w:rFonts w:eastAsiaTheme="minorEastAsia"/>
          <w:i/>
          <w:iCs/>
          <w:sz w:val="22"/>
          <w:szCs w:val="22"/>
        </w:rPr>
        <w:t>E</w:t>
      </w:r>
      <w:r w:rsidR="00FE5E9E">
        <w:rPr>
          <w:rFonts w:eastAsiaTheme="minorEastAsia"/>
          <w:sz w:val="22"/>
          <w:szCs w:val="22"/>
        </w:rPr>
        <w:t xml:space="preserve"> the cautioned exposed</w:t>
      </w:r>
      <w:r w:rsidR="0010500C">
        <w:rPr>
          <w:sz w:val="22"/>
          <w:szCs w:val="22"/>
        </w:rPr>
        <w:t xml:space="preserve"> </w:t>
      </w:r>
      <w:r w:rsidR="00FE5E9E">
        <w:rPr>
          <w:sz w:val="22"/>
          <w:szCs w:val="22"/>
        </w:rPr>
        <w:t xml:space="preserve">class </w:t>
      </w:r>
      <m:oMath>
        <m:sSub>
          <m:sSubPr>
            <m:ctrlPr>
              <w:rPr>
                <w:rFonts w:ascii="Cambria Math" w:hAnsi="Cambria Math"/>
                <w:i/>
                <w:sz w:val="22"/>
                <w:szCs w:val="22"/>
              </w:rPr>
            </m:ctrlPr>
          </m:sSubPr>
          <m:e>
            <m:r>
              <w:rPr>
                <w:rFonts w:ascii="Cambria Math" w:hAnsi="Cambria Math"/>
                <w:sz w:val="22"/>
                <w:szCs w:val="22"/>
              </w:rPr>
              <m:t>E</m:t>
            </m:r>
          </m:e>
          <m:sub>
            <m:r>
              <w:rPr>
                <w:rFonts w:ascii="Cambria Math" w:hAnsi="Cambria Math"/>
                <w:sz w:val="22"/>
                <w:szCs w:val="22"/>
              </w:rPr>
              <m:t>C</m:t>
            </m:r>
          </m:sub>
        </m:sSub>
      </m:oMath>
      <w:r w:rsidR="0010500C" w:rsidRPr="0010500C">
        <w:rPr>
          <w:sz w:val="22"/>
          <w:szCs w:val="22"/>
        </w:rPr>
        <w:t xml:space="preserve">. </w:t>
      </w:r>
      <w:r w:rsidR="0010500C">
        <w:rPr>
          <w:sz w:val="22"/>
          <w:szCs w:val="22"/>
        </w:rPr>
        <w:t xml:space="preserve">The </w:t>
      </w:r>
      <w:r w:rsidR="00A747C9">
        <w:rPr>
          <w:sz w:val="22"/>
          <w:szCs w:val="22"/>
        </w:rPr>
        <w:t>four</w:t>
      </w:r>
      <w:r w:rsidR="0010500C">
        <w:rPr>
          <w:sz w:val="22"/>
          <w:szCs w:val="22"/>
        </w:rPr>
        <w:t xml:space="preserve"> rows show the </w:t>
      </w:r>
      <w:r w:rsidR="00FA6B4E">
        <w:rPr>
          <w:sz w:val="22"/>
          <w:szCs w:val="22"/>
        </w:rPr>
        <w:t xml:space="preserve">separate </w:t>
      </w:r>
      <w:r w:rsidR="0010500C">
        <w:rPr>
          <w:sz w:val="22"/>
          <w:szCs w:val="22"/>
        </w:rPr>
        <w:t xml:space="preserve">variations of the response with each of three caution parameters </w:t>
      </w:r>
      <w:r w:rsidR="00A747C9">
        <w:rPr>
          <w:sz w:val="22"/>
          <w:szCs w:val="22"/>
        </w:rPr>
        <w:t xml:space="preserve">about reference values (0.2, 21, 0.3): </w:t>
      </w:r>
      <w:proofErr w:type="spellStart"/>
      <w:r w:rsidR="00FA6B4E">
        <w:rPr>
          <w:sz w:val="22"/>
          <w:szCs w:val="22"/>
        </w:rPr>
        <w:t>CautionFrac</w:t>
      </w:r>
      <w:proofErr w:type="spellEnd"/>
      <w:r w:rsidR="00A747C9">
        <w:rPr>
          <w:sz w:val="22"/>
          <w:szCs w:val="22"/>
        </w:rPr>
        <w:t>=c</w:t>
      </w:r>
      <w:r w:rsidR="00A747C9" w:rsidRPr="00A747C9">
        <w:rPr>
          <w:sz w:val="22"/>
          <w:szCs w:val="22"/>
          <w:vertAlign w:val="subscript"/>
        </w:rPr>
        <w:t>0</w:t>
      </w:r>
      <w:r w:rsidR="00FA6B4E">
        <w:rPr>
          <w:sz w:val="22"/>
          <w:szCs w:val="22"/>
        </w:rPr>
        <w:t>:</w:t>
      </w:r>
      <w:r w:rsidR="00FA6B4E" w:rsidRPr="00FA6B4E">
        <w:rPr>
          <w:sz w:val="22"/>
          <w:szCs w:val="22"/>
        </w:rPr>
        <w:t xml:space="preserve"> </w:t>
      </w:r>
      <w:r w:rsidR="00FA6B4E">
        <w:rPr>
          <w:sz w:val="22"/>
          <w:szCs w:val="22"/>
        </w:rPr>
        <w:t>infectivity reduction factor</w:t>
      </w:r>
      <w:r w:rsidR="00A747C9">
        <w:rPr>
          <w:sz w:val="22"/>
          <w:szCs w:val="22"/>
        </w:rPr>
        <w:t>;</w:t>
      </w:r>
      <w:r w:rsidR="00FA6B4E">
        <w:rPr>
          <w:sz w:val="22"/>
          <w:szCs w:val="22"/>
        </w:rPr>
        <w:t xml:space="preserve"> </w:t>
      </w:r>
      <w:proofErr w:type="spellStart"/>
      <w:r w:rsidR="00FA6B4E">
        <w:rPr>
          <w:sz w:val="22"/>
          <w:szCs w:val="22"/>
        </w:rPr>
        <w:t>CautionRetention</w:t>
      </w:r>
      <w:proofErr w:type="spellEnd"/>
      <w:r w:rsidR="00FA6B4E">
        <w:rPr>
          <w:sz w:val="22"/>
          <w:szCs w:val="22"/>
        </w:rPr>
        <w:t>:</w:t>
      </w:r>
      <w:r w:rsidR="00FA6B4E" w:rsidRPr="00FA6B4E">
        <w:rPr>
          <w:sz w:val="22"/>
          <w:szCs w:val="22"/>
        </w:rPr>
        <w:t xml:space="preserve"> </w:t>
      </w:r>
      <w:r w:rsidR="00FA6B4E">
        <w:rPr>
          <w:sz w:val="22"/>
          <w:szCs w:val="22"/>
        </w:rPr>
        <w:t>caution retention time</w:t>
      </w:r>
      <w:r w:rsidR="00A747C9">
        <w:rPr>
          <w:sz w:val="22"/>
          <w:szCs w:val="22"/>
        </w:rPr>
        <w:t xml:space="preserve"> = 1/c</w:t>
      </w:r>
      <w:r w:rsidR="00A747C9" w:rsidRPr="00A747C9">
        <w:rPr>
          <w:sz w:val="22"/>
          <w:szCs w:val="22"/>
          <w:vertAlign w:val="subscript"/>
        </w:rPr>
        <w:t>1</w:t>
      </w:r>
      <w:r w:rsidR="00A747C9">
        <w:rPr>
          <w:sz w:val="22"/>
          <w:szCs w:val="22"/>
        </w:rPr>
        <w:t>;</w:t>
      </w:r>
      <w:r w:rsidR="00FA6B4E">
        <w:rPr>
          <w:sz w:val="22"/>
          <w:szCs w:val="22"/>
        </w:rPr>
        <w:t xml:space="preserve"> </w:t>
      </w:r>
      <w:proofErr w:type="spellStart"/>
      <w:r w:rsidR="00FA6B4E">
        <w:rPr>
          <w:sz w:val="22"/>
          <w:szCs w:val="22"/>
        </w:rPr>
        <w:t>CautionICUFrac</w:t>
      </w:r>
      <w:proofErr w:type="spellEnd"/>
      <w:r w:rsidR="00785D57">
        <w:rPr>
          <w:sz w:val="22"/>
          <w:szCs w:val="22"/>
        </w:rPr>
        <w:t xml:space="preserve">: fraction of </w:t>
      </w:r>
      <w:r w:rsidR="00A747C9">
        <w:rPr>
          <w:sz w:val="22"/>
          <w:szCs w:val="22"/>
        </w:rPr>
        <w:t>intensive care units (ICUs)</w:t>
      </w:r>
      <w:r w:rsidR="00785D57">
        <w:rPr>
          <w:sz w:val="22"/>
          <w:szCs w:val="22"/>
        </w:rPr>
        <w:t xml:space="preserve"> occupied which result in a cautioning rate </w:t>
      </w:r>
      <w:r w:rsidR="00A747C9">
        <w:rPr>
          <w:sz w:val="22"/>
          <w:szCs w:val="22"/>
        </w:rPr>
        <w:t>c</w:t>
      </w:r>
      <w:r w:rsidR="00A747C9" w:rsidRPr="00A747C9">
        <w:rPr>
          <w:sz w:val="22"/>
          <w:szCs w:val="22"/>
          <w:vertAlign w:val="subscript"/>
        </w:rPr>
        <w:t>2</w:t>
      </w:r>
      <w:r w:rsidR="00A747C9">
        <w:rPr>
          <w:sz w:val="22"/>
          <w:szCs w:val="22"/>
        </w:rPr>
        <w:t>*I</w:t>
      </w:r>
      <w:r w:rsidR="00A747C9" w:rsidRPr="00A747C9">
        <w:rPr>
          <w:sz w:val="22"/>
          <w:szCs w:val="22"/>
          <w:vertAlign w:val="subscript"/>
        </w:rPr>
        <w:t>3</w:t>
      </w:r>
      <w:r w:rsidR="00A747C9">
        <w:rPr>
          <w:sz w:val="22"/>
          <w:szCs w:val="22"/>
        </w:rPr>
        <w:t xml:space="preserve"> </w:t>
      </w:r>
      <w:r w:rsidR="00785D57">
        <w:rPr>
          <w:sz w:val="22"/>
          <w:szCs w:val="22"/>
        </w:rPr>
        <w:t>of 1 per day</w:t>
      </w:r>
      <w:r w:rsidR="00A747C9">
        <w:rPr>
          <w:sz w:val="22"/>
          <w:szCs w:val="22"/>
        </w:rPr>
        <w:t>, i.e. c</w:t>
      </w:r>
      <w:r w:rsidR="00A747C9" w:rsidRPr="00A747C9">
        <w:rPr>
          <w:sz w:val="22"/>
          <w:szCs w:val="22"/>
          <w:vertAlign w:val="subscript"/>
        </w:rPr>
        <w:t>2</w:t>
      </w:r>
      <w:r w:rsidR="00A747C9">
        <w:rPr>
          <w:sz w:val="22"/>
          <w:szCs w:val="22"/>
        </w:rPr>
        <w:t>=1/(</w:t>
      </w:r>
      <w:proofErr w:type="spellStart"/>
      <w:r w:rsidR="00A747C9">
        <w:rPr>
          <w:sz w:val="22"/>
          <w:szCs w:val="22"/>
        </w:rPr>
        <w:t>ICUFrac</w:t>
      </w:r>
      <w:proofErr w:type="spellEnd"/>
      <w:r w:rsidR="00A747C9">
        <w:rPr>
          <w:sz w:val="22"/>
          <w:szCs w:val="22"/>
        </w:rPr>
        <w:t>*</w:t>
      </w:r>
      <w:proofErr w:type="spellStart"/>
      <w:r w:rsidR="00A747C9">
        <w:rPr>
          <w:sz w:val="22"/>
          <w:szCs w:val="22"/>
        </w:rPr>
        <w:t>CautionICUFrac</w:t>
      </w:r>
      <w:proofErr w:type="spellEnd"/>
      <w:r w:rsidR="00A747C9">
        <w:rPr>
          <w:sz w:val="22"/>
          <w:szCs w:val="22"/>
        </w:rPr>
        <w:t xml:space="preserve">, fixing </w:t>
      </w:r>
      <w:proofErr w:type="spellStart"/>
      <w:r w:rsidR="00A747C9">
        <w:rPr>
          <w:sz w:val="22"/>
          <w:szCs w:val="22"/>
        </w:rPr>
        <w:t>ICUFrac</w:t>
      </w:r>
      <w:proofErr w:type="spellEnd"/>
      <w:r w:rsidR="00A747C9">
        <w:rPr>
          <w:sz w:val="22"/>
          <w:szCs w:val="22"/>
        </w:rPr>
        <w:t>=0.002 for the plots,</w:t>
      </w:r>
      <w:r w:rsidR="00A747C9" w:rsidRPr="00A747C9">
        <w:rPr>
          <w:sz w:val="22"/>
          <w:szCs w:val="22"/>
        </w:rPr>
        <w:t xml:space="preserve"> </w:t>
      </w:r>
      <w:r w:rsidR="00A747C9">
        <w:rPr>
          <w:sz w:val="22"/>
          <w:szCs w:val="22"/>
        </w:rPr>
        <w:t>the fraction of ICUs per individual, assumed constant.</w:t>
      </w:r>
      <w:r w:rsidR="00FA6B4E">
        <w:rPr>
          <w:sz w:val="22"/>
          <w:szCs w:val="22"/>
        </w:rPr>
        <w:t xml:space="preserve"> </w:t>
      </w:r>
      <w:r w:rsidR="00FE5E9E">
        <w:rPr>
          <w:sz w:val="22"/>
          <w:szCs w:val="22"/>
        </w:rPr>
        <w:t xml:space="preserve">This interpretation of c2 is adjusted by </w:t>
      </w:r>
      <w:r w:rsidR="00492D0E">
        <w:rPr>
          <w:sz w:val="22"/>
          <w:szCs w:val="22"/>
        </w:rPr>
        <w:t>equivalent death rates</w:t>
      </w:r>
      <w:r w:rsidR="00FE5E9E">
        <w:rPr>
          <w:sz w:val="22"/>
          <w:szCs w:val="22"/>
        </w:rPr>
        <w:t xml:space="preserve"> in the first two columns to make the </w:t>
      </w:r>
      <w:r w:rsidR="00E50473">
        <w:rPr>
          <w:sz w:val="22"/>
          <w:szCs w:val="22"/>
        </w:rPr>
        <w:t xml:space="preserve">differentiated </w:t>
      </w:r>
      <w:r w:rsidR="00FE5E9E">
        <w:rPr>
          <w:sz w:val="22"/>
          <w:szCs w:val="22"/>
        </w:rPr>
        <w:t>model commensurate</w:t>
      </w:r>
      <w:r w:rsidR="00E50473">
        <w:rPr>
          <w:sz w:val="22"/>
          <w:szCs w:val="22"/>
        </w:rPr>
        <w:t xml:space="preserve"> with the </w:t>
      </w:r>
      <w:r w:rsidR="00A747C9">
        <w:rPr>
          <w:sz w:val="22"/>
          <w:szCs w:val="22"/>
        </w:rPr>
        <w:t>first two</w:t>
      </w:r>
      <w:r w:rsidR="00FE5E9E">
        <w:rPr>
          <w:sz w:val="22"/>
          <w:szCs w:val="22"/>
        </w:rPr>
        <w:t xml:space="preserve">. </w:t>
      </w:r>
      <w:r w:rsidR="0010500C">
        <w:rPr>
          <w:sz w:val="22"/>
          <w:szCs w:val="22"/>
        </w:rPr>
        <w:t>The vertical axis i</w:t>
      </w:r>
      <w:r w:rsidR="00C35EF1">
        <w:rPr>
          <w:sz w:val="22"/>
          <w:szCs w:val="22"/>
        </w:rPr>
        <w:t>n all plots is</w:t>
      </w:r>
      <w:r w:rsidR="0010500C">
        <w:rPr>
          <w:sz w:val="22"/>
          <w:szCs w:val="22"/>
        </w:rPr>
        <w:t xml:space="preserve"> </w:t>
      </w:r>
      <w:r w:rsidR="008A56AF">
        <w:rPr>
          <w:sz w:val="22"/>
          <w:szCs w:val="22"/>
        </w:rPr>
        <w:t>the</w:t>
      </w:r>
      <w:r w:rsidR="00C35EF1">
        <w:rPr>
          <w:sz w:val="22"/>
          <w:szCs w:val="22"/>
        </w:rPr>
        <w:t xml:space="preserve"> daily confirmed cases</w:t>
      </w:r>
      <w:r w:rsidR="008A56AF">
        <w:rPr>
          <w:sz w:val="22"/>
          <w:szCs w:val="22"/>
        </w:rPr>
        <w:t xml:space="preserve"> </w:t>
      </w:r>
      <w:r w:rsidR="008E1C44">
        <w:rPr>
          <w:sz w:val="22"/>
          <w:szCs w:val="22"/>
        </w:rPr>
        <w:t>as a fraction of the population (allowing application to different regions or nations).</w:t>
      </w:r>
    </w:p>
    <w:p w14:paraId="0E5ED05E" w14:textId="77777777" w:rsidR="00C35442" w:rsidRDefault="00C35442" w:rsidP="00D5526F"/>
    <w:p w14:paraId="071E1AA8" w14:textId="27E59002" w:rsidR="001E3962" w:rsidRDefault="001E3962"/>
    <w:p w14:paraId="3695E778" w14:textId="325F30DB" w:rsidR="00AE4C8A" w:rsidRDefault="00AA6EE7" w:rsidP="003976D4">
      <w:pPr>
        <w:jc w:val="center"/>
      </w:pPr>
      <w:r>
        <w:rPr>
          <w:noProof/>
        </w:rPr>
        <w:drawing>
          <wp:inline distT="0" distB="0" distL="0" distR="0" wp14:anchorId="08E21003" wp14:editId="1FA3A335">
            <wp:extent cx="4816554" cy="4690533"/>
            <wp:effectExtent l="0" t="0" r="0" b="0"/>
            <wp:docPr id="43" name="Picture 4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close up of a map&#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827196" cy="4700897"/>
                    </a:xfrm>
                    <a:prstGeom prst="rect">
                      <a:avLst/>
                    </a:prstGeom>
                  </pic:spPr>
                </pic:pic>
              </a:graphicData>
            </a:graphic>
          </wp:inline>
        </w:drawing>
      </w:r>
    </w:p>
    <w:p w14:paraId="64D6538F" w14:textId="73CC6ED3" w:rsidR="00BA3A52" w:rsidRDefault="00C35442" w:rsidP="00BA3A52">
      <w:pPr>
        <w:jc w:val="both"/>
        <w:rPr>
          <w:sz w:val="22"/>
          <w:szCs w:val="22"/>
          <w:lang w:val="en-US"/>
        </w:rPr>
      </w:pPr>
      <w:r w:rsidRPr="00AE4C8A">
        <w:rPr>
          <w:b/>
          <w:bCs/>
          <w:sz w:val="22"/>
          <w:szCs w:val="22"/>
        </w:rPr>
        <w:t>Fig</w:t>
      </w:r>
      <w:r w:rsidR="00BF7F02">
        <w:rPr>
          <w:b/>
          <w:bCs/>
          <w:sz w:val="22"/>
          <w:szCs w:val="22"/>
        </w:rPr>
        <w:t>ure 7.</w:t>
      </w:r>
      <w:r w:rsidRPr="00AE4C8A">
        <w:rPr>
          <w:b/>
          <w:bCs/>
          <w:sz w:val="22"/>
          <w:szCs w:val="22"/>
        </w:rPr>
        <w:t xml:space="preserve"> Fit to country data </w:t>
      </w:r>
      <w:r w:rsidR="00A905F2">
        <w:rPr>
          <w:b/>
          <w:bCs/>
          <w:sz w:val="22"/>
          <w:szCs w:val="22"/>
        </w:rPr>
        <w:t xml:space="preserve">(Germany) </w:t>
      </w:r>
      <w:r w:rsidRPr="00AE4C8A">
        <w:rPr>
          <w:b/>
          <w:bCs/>
          <w:sz w:val="22"/>
          <w:szCs w:val="22"/>
        </w:rPr>
        <w:t xml:space="preserve">for caution arising </w:t>
      </w:r>
      <w:r w:rsidR="00D5526F" w:rsidRPr="00AE4C8A">
        <w:rPr>
          <w:b/>
          <w:bCs/>
          <w:sz w:val="22"/>
          <w:szCs w:val="22"/>
        </w:rPr>
        <w:t>from critical societal burden in SC</w:t>
      </w:r>
      <w:r w:rsidR="00AE4C8A" w:rsidRPr="00AE4C8A">
        <w:rPr>
          <w:b/>
          <w:bCs/>
          <w:sz w:val="22"/>
          <w:szCs w:val="22"/>
        </w:rPr>
        <w:t>3</w:t>
      </w:r>
      <w:r w:rsidR="00D5526F" w:rsidRPr="00AE4C8A">
        <w:rPr>
          <w:b/>
          <w:bCs/>
          <w:sz w:val="22"/>
          <w:szCs w:val="22"/>
        </w:rPr>
        <w:t>EI3R model</w:t>
      </w:r>
      <w:r w:rsidR="00AE4C8A" w:rsidRPr="00AE4C8A">
        <w:rPr>
          <w:sz w:val="22"/>
          <w:szCs w:val="22"/>
        </w:rPr>
        <w:t xml:space="preserve">. </w:t>
      </w:r>
      <w:r w:rsidR="00A905F2">
        <w:rPr>
          <w:sz w:val="22"/>
          <w:szCs w:val="22"/>
        </w:rPr>
        <w:t>The data for the registered fraction of population with Covid-19 infection (green), recovered (blue) and deaths</w:t>
      </w:r>
      <w:r w:rsidR="00971C1E">
        <w:rPr>
          <w:sz w:val="22"/>
          <w:szCs w:val="22"/>
        </w:rPr>
        <w:t xml:space="preserve"> x10</w:t>
      </w:r>
      <w:r w:rsidR="00A905F2">
        <w:rPr>
          <w:sz w:val="22"/>
          <w:szCs w:val="22"/>
        </w:rPr>
        <w:t xml:space="preserve"> (red) is shown with points (daily JHU data) and curves from simulation of ODEs according to the model SC3EI3R (see Fig. S1 for mechanism and equations). The second wave in Germany is predicted correctly for a </w:t>
      </w:r>
      <w:r w:rsidR="00AA6EE7">
        <w:rPr>
          <w:sz w:val="22"/>
          <w:szCs w:val="22"/>
        </w:rPr>
        <w:t xml:space="preserve">ca. </w:t>
      </w:r>
      <w:r w:rsidR="00A905F2">
        <w:rPr>
          <w:sz w:val="22"/>
          <w:szCs w:val="22"/>
        </w:rPr>
        <w:t>2</w:t>
      </w:r>
      <w:r w:rsidR="00BA3A52">
        <w:rPr>
          <w:sz w:val="22"/>
          <w:szCs w:val="22"/>
        </w:rPr>
        <w:t>-</w:t>
      </w:r>
      <w:r w:rsidR="00A905F2">
        <w:rPr>
          <w:sz w:val="22"/>
          <w:szCs w:val="22"/>
        </w:rPr>
        <w:t>month caution retention time. The fit was produced manually by varying the caution parameter</w:t>
      </w:r>
      <w:r w:rsidR="00AA6EE7">
        <w:rPr>
          <w:sz w:val="22"/>
          <w:szCs w:val="22"/>
        </w:rPr>
        <w:t xml:space="preserve"> c_1</w:t>
      </w:r>
      <w:r w:rsidR="00A905F2">
        <w:rPr>
          <w:sz w:val="22"/>
          <w:szCs w:val="22"/>
        </w:rPr>
        <w:t xml:space="preserve"> as well as the </w:t>
      </w:r>
      <w:r w:rsidR="00AA6EE7">
        <w:rPr>
          <w:sz w:val="22"/>
          <w:szCs w:val="22"/>
        </w:rPr>
        <w:t xml:space="preserve">fraction of infected individuals (at start date Jan 25). The parameters of the fit are </w:t>
      </w:r>
      <w:r w:rsidR="008945B5">
        <w:rPr>
          <w:sz w:val="22"/>
          <w:szCs w:val="22"/>
        </w:rPr>
        <w:t>[</w:t>
      </w:r>
      <w:r w:rsidR="00AA6EE7" w:rsidRPr="00AA6EE7">
        <w:rPr>
          <w:sz w:val="22"/>
          <w:szCs w:val="22"/>
        </w:rPr>
        <w:t>c</w:t>
      </w:r>
      <w:r w:rsidR="00BA3A52" w:rsidRPr="00BA3A52">
        <w:rPr>
          <w:sz w:val="22"/>
          <w:szCs w:val="22"/>
          <w:vertAlign w:val="subscript"/>
        </w:rPr>
        <w:t>0</w:t>
      </w:r>
      <w:r w:rsidR="00AA6EE7" w:rsidRPr="00AA6EE7">
        <w:rPr>
          <w:sz w:val="22"/>
          <w:szCs w:val="22"/>
        </w:rPr>
        <w:t xml:space="preserve">: 0.1, </w:t>
      </w:r>
      <w:r w:rsidR="00BA3A52">
        <w:rPr>
          <w:sz w:val="22"/>
          <w:szCs w:val="22"/>
        </w:rPr>
        <w:t>c</w:t>
      </w:r>
      <w:r w:rsidR="00BA3A52" w:rsidRPr="00BA3A52">
        <w:rPr>
          <w:sz w:val="22"/>
          <w:szCs w:val="22"/>
          <w:vertAlign w:val="subscript"/>
        </w:rPr>
        <w:t>1</w:t>
      </w:r>
      <w:r w:rsidR="00AA6EE7" w:rsidRPr="00AA6EE7">
        <w:rPr>
          <w:sz w:val="22"/>
          <w:szCs w:val="22"/>
        </w:rPr>
        <w:t xml:space="preserve">: 0.015, </w:t>
      </w:r>
      <w:r w:rsidR="00BA3A52">
        <w:rPr>
          <w:sz w:val="22"/>
          <w:szCs w:val="22"/>
        </w:rPr>
        <w:t>c</w:t>
      </w:r>
      <w:r w:rsidR="00BA3A52" w:rsidRPr="00BA3A52">
        <w:rPr>
          <w:sz w:val="22"/>
          <w:szCs w:val="22"/>
          <w:vertAlign w:val="subscript"/>
        </w:rPr>
        <w:t>2</w:t>
      </w:r>
      <w:r w:rsidR="00AA6EE7" w:rsidRPr="00AA6EE7">
        <w:rPr>
          <w:sz w:val="22"/>
          <w:szCs w:val="22"/>
        </w:rPr>
        <w:t>: 10</w:t>
      </w:r>
      <w:r w:rsidR="00BA3A52" w:rsidRPr="00BA3A52">
        <w:rPr>
          <w:sz w:val="22"/>
          <w:szCs w:val="22"/>
          <w:vertAlign w:val="superscript"/>
        </w:rPr>
        <w:t>4</w:t>
      </w:r>
      <w:r w:rsidR="00AA6EE7" w:rsidRPr="00AA6EE7">
        <w:rPr>
          <w:sz w:val="22"/>
          <w:szCs w:val="22"/>
        </w:rPr>
        <w:t>, I</w:t>
      </w:r>
      <w:r w:rsidR="00BA3A52" w:rsidRPr="00BA3A52">
        <w:rPr>
          <w:sz w:val="22"/>
          <w:szCs w:val="22"/>
          <w:vertAlign w:val="subscript"/>
        </w:rPr>
        <w:t>0</w:t>
      </w:r>
      <w:r w:rsidR="00AA6EE7" w:rsidRPr="00AA6EE7">
        <w:rPr>
          <w:sz w:val="22"/>
          <w:szCs w:val="22"/>
        </w:rPr>
        <w:t xml:space="preserve">: </w:t>
      </w:r>
      <w:r w:rsidR="00BA3A52">
        <w:rPr>
          <w:sz w:val="22"/>
          <w:szCs w:val="22"/>
        </w:rPr>
        <w:t>10</w:t>
      </w:r>
      <w:r w:rsidR="00AA6EE7" w:rsidRPr="00BA3A52">
        <w:rPr>
          <w:sz w:val="22"/>
          <w:szCs w:val="22"/>
          <w:vertAlign w:val="superscript"/>
        </w:rPr>
        <w:t>-6.73</w:t>
      </w:r>
      <w:r w:rsidR="008945B5">
        <w:rPr>
          <w:sz w:val="22"/>
          <w:szCs w:val="22"/>
        </w:rPr>
        <w:t>]</w:t>
      </w:r>
      <w:r w:rsidR="00AA6EE7">
        <w:rPr>
          <w:sz w:val="22"/>
          <w:szCs w:val="22"/>
        </w:rPr>
        <w:t xml:space="preserve"> and the fixed parameters assumed were </w:t>
      </w:r>
      <w:r w:rsidR="008945B5">
        <w:rPr>
          <w:sz w:val="22"/>
          <w:szCs w:val="22"/>
        </w:rPr>
        <w:t>[</w:t>
      </w:r>
      <w:r w:rsidR="00E029E4" w:rsidRPr="00E029E4">
        <w:rPr>
          <w:rFonts w:ascii="Cambria" w:eastAsia="Euclid Symbol" w:hAnsi="Cambria" w:cs="Cambria"/>
          <w:sz w:val="22"/>
          <w:szCs w:val="22"/>
        </w:rPr>
        <w:t xml:space="preserve"> </w:t>
      </w:r>
      <w:r w:rsidR="00E029E4">
        <w:rPr>
          <w:rFonts w:ascii="Cambria" w:eastAsia="Euclid Symbol" w:hAnsi="Cambria" w:cs="Cambria"/>
          <w:sz w:val="22"/>
          <w:szCs w:val="22"/>
        </w:rPr>
        <w:t>β</w:t>
      </w:r>
      <w:r w:rsidR="00BA3A52">
        <w:rPr>
          <w:sz w:val="22"/>
          <w:szCs w:val="22"/>
          <w:vertAlign w:val="subscript"/>
        </w:rPr>
        <w:t>1</w:t>
      </w:r>
      <w:r w:rsidR="00AA6EE7" w:rsidRPr="00AA6EE7">
        <w:rPr>
          <w:sz w:val="22"/>
          <w:szCs w:val="22"/>
        </w:rPr>
        <w:t xml:space="preserve">: 0.4, </w:t>
      </w:r>
      <w:r w:rsidR="00E029E4">
        <w:rPr>
          <w:rFonts w:ascii="Cambria" w:eastAsia="Euclid Symbol" w:hAnsi="Cambria" w:cs="Cambria"/>
          <w:sz w:val="22"/>
          <w:szCs w:val="22"/>
        </w:rPr>
        <w:t>β</w:t>
      </w:r>
      <w:r w:rsidR="00E029E4" w:rsidRPr="00E029E4">
        <w:rPr>
          <w:sz w:val="22"/>
          <w:szCs w:val="22"/>
          <w:vertAlign w:val="subscript"/>
        </w:rPr>
        <w:t>2</w:t>
      </w:r>
      <w:r w:rsidR="00AA6EE7" w:rsidRPr="00AA6EE7">
        <w:rPr>
          <w:sz w:val="22"/>
          <w:szCs w:val="22"/>
        </w:rPr>
        <w:t xml:space="preserve">: 0, </w:t>
      </w:r>
      <w:r w:rsidR="00BA3A52">
        <w:rPr>
          <w:rFonts w:ascii="Cambria" w:eastAsia="Euclid Symbol" w:hAnsi="Cambria" w:cs="Cambria"/>
          <w:sz w:val="22"/>
          <w:szCs w:val="22"/>
        </w:rPr>
        <w:t>β</w:t>
      </w:r>
      <w:r w:rsidR="00BA3A52">
        <w:rPr>
          <w:sz w:val="22"/>
          <w:szCs w:val="22"/>
          <w:vertAlign w:val="subscript"/>
        </w:rPr>
        <w:t>3</w:t>
      </w:r>
      <w:r w:rsidR="00AA6EE7" w:rsidRPr="00AA6EE7">
        <w:rPr>
          <w:sz w:val="22"/>
          <w:szCs w:val="22"/>
        </w:rPr>
        <w:t>: 0,</w:t>
      </w:r>
      <w:r w:rsidR="00BA3A52">
        <w:rPr>
          <w:rFonts w:ascii="Cambria" w:eastAsia="Euclid Symbol" w:hAnsi="Cambria" w:cs="Cambria"/>
          <w:sz w:val="22"/>
          <w:szCs w:val="22"/>
        </w:rPr>
        <w:t>α</w:t>
      </w:r>
      <w:r w:rsidR="00AA6EE7" w:rsidRPr="00AA6EE7">
        <w:rPr>
          <w:sz w:val="22"/>
          <w:szCs w:val="22"/>
        </w:rPr>
        <w:t xml:space="preserve">: 0.2, </w:t>
      </w:r>
      <w:r w:rsidR="00BA3A52">
        <w:rPr>
          <w:rFonts w:ascii="Cambria" w:eastAsia="Euclid Symbol" w:hAnsi="Cambria" w:cs="Cambria"/>
          <w:sz w:val="22"/>
          <w:szCs w:val="22"/>
        </w:rPr>
        <w:t>γ</w:t>
      </w:r>
      <w:r w:rsidR="00AA6EE7" w:rsidRPr="00BA3A52">
        <w:rPr>
          <w:sz w:val="22"/>
          <w:szCs w:val="22"/>
          <w:vertAlign w:val="subscript"/>
        </w:rPr>
        <w:t>1</w:t>
      </w:r>
      <w:r w:rsidR="00AA6EE7" w:rsidRPr="00AA6EE7">
        <w:rPr>
          <w:sz w:val="22"/>
          <w:szCs w:val="22"/>
        </w:rPr>
        <w:t>: 0.0</w:t>
      </w:r>
      <w:r w:rsidR="00AA6EE7">
        <w:rPr>
          <w:sz w:val="22"/>
          <w:szCs w:val="22"/>
        </w:rPr>
        <w:t>7</w:t>
      </w:r>
      <w:r w:rsidR="00AA6EE7" w:rsidRPr="00AA6EE7">
        <w:rPr>
          <w:sz w:val="22"/>
          <w:szCs w:val="22"/>
        </w:rPr>
        <w:t xml:space="preserve">, </w:t>
      </w:r>
      <w:r w:rsidR="00BA3A52">
        <w:rPr>
          <w:rFonts w:ascii="Cambria" w:eastAsia="Euclid Symbol" w:hAnsi="Cambria" w:cs="Cambria"/>
          <w:sz w:val="22"/>
          <w:szCs w:val="22"/>
        </w:rPr>
        <w:t>γ</w:t>
      </w:r>
      <w:r w:rsidR="00BA3A52">
        <w:rPr>
          <w:sz w:val="22"/>
          <w:szCs w:val="22"/>
          <w:vertAlign w:val="subscript"/>
        </w:rPr>
        <w:t>2</w:t>
      </w:r>
      <w:r w:rsidR="00AA6EE7" w:rsidRPr="00AA6EE7">
        <w:rPr>
          <w:sz w:val="22"/>
          <w:szCs w:val="22"/>
        </w:rPr>
        <w:t>: 0.16</w:t>
      </w:r>
      <w:r w:rsidR="00AA6EE7">
        <w:rPr>
          <w:sz w:val="22"/>
          <w:szCs w:val="22"/>
        </w:rPr>
        <w:t>7</w:t>
      </w:r>
      <w:r w:rsidR="00AA6EE7" w:rsidRPr="00AA6EE7">
        <w:rPr>
          <w:sz w:val="22"/>
          <w:szCs w:val="22"/>
        </w:rPr>
        <w:t xml:space="preserve">, </w:t>
      </w:r>
      <w:r w:rsidR="00BA3A52">
        <w:rPr>
          <w:rFonts w:ascii="Cambria" w:eastAsia="Euclid Symbol" w:hAnsi="Cambria" w:cs="Cambria"/>
          <w:sz w:val="22"/>
          <w:szCs w:val="22"/>
        </w:rPr>
        <w:t>γ</w:t>
      </w:r>
      <w:r w:rsidR="00BA3A52">
        <w:rPr>
          <w:sz w:val="22"/>
          <w:szCs w:val="22"/>
          <w:vertAlign w:val="subscript"/>
        </w:rPr>
        <w:t>3</w:t>
      </w:r>
      <w:r w:rsidR="00AA6EE7" w:rsidRPr="00AA6EE7">
        <w:rPr>
          <w:sz w:val="22"/>
          <w:szCs w:val="22"/>
        </w:rPr>
        <w:t xml:space="preserve">: 0.1, </w:t>
      </w:r>
      <w:r w:rsidR="00AA6EE7" w:rsidRPr="00BA3A52">
        <w:rPr>
          <w:sz w:val="22"/>
          <w:szCs w:val="22"/>
        </w:rPr>
        <w:t>p</w:t>
      </w:r>
      <w:r w:rsidR="00AA6EE7" w:rsidRPr="00BA3A52">
        <w:rPr>
          <w:sz w:val="22"/>
          <w:szCs w:val="22"/>
          <w:vertAlign w:val="subscript"/>
        </w:rPr>
        <w:t>1</w:t>
      </w:r>
      <w:r w:rsidR="00AA6EE7" w:rsidRPr="00AA6EE7">
        <w:rPr>
          <w:sz w:val="22"/>
          <w:szCs w:val="22"/>
        </w:rPr>
        <w:t xml:space="preserve">: 0.03, </w:t>
      </w:r>
      <w:r w:rsidR="00BA3A52" w:rsidRPr="00BA3A52">
        <w:rPr>
          <w:sz w:val="22"/>
          <w:szCs w:val="22"/>
        </w:rPr>
        <w:t>p</w:t>
      </w:r>
      <w:r w:rsidR="00BA3A52">
        <w:rPr>
          <w:sz w:val="22"/>
          <w:szCs w:val="22"/>
          <w:vertAlign w:val="subscript"/>
        </w:rPr>
        <w:t>2</w:t>
      </w:r>
      <w:r w:rsidR="00AA6EE7" w:rsidRPr="00AA6EE7">
        <w:rPr>
          <w:sz w:val="22"/>
          <w:szCs w:val="22"/>
        </w:rPr>
        <w:t>: 0.083</w:t>
      </w:r>
      <w:r w:rsidR="00BA3A52">
        <w:rPr>
          <w:sz w:val="22"/>
          <w:szCs w:val="22"/>
        </w:rPr>
        <w:t>,</w:t>
      </w:r>
      <w:r w:rsidR="00BA3A52">
        <w:rPr>
          <w:rFonts w:ascii="Cambria" w:eastAsia="Euclid Symbol" w:hAnsi="Cambria" w:cs="Cambria"/>
          <w:sz w:val="22"/>
          <w:szCs w:val="22"/>
        </w:rPr>
        <w:t>μ</w:t>
      </w:r>
      <w:r w:rsidR="00AA6EE7" w:rsidRPr="00AA6EE7">
        <w:rPr>
          <w:sz w:val="22"/>
          <w:szCs w:val="22"/>
        </w:rPr>
        <w:t>: 0.1</w:t>
      </w:r>
      <w:r w:rsidR="008945B5">
        <w:rPr>
          <w:sz w:val="22"/>
          <w:szCs w:val="22"/>
        </w:rPr>
        <w:t>]</w:t>
      </w:r>
      <w:r w:rsidR="00BA3A52">
        <w:rPr>
          <w:sz w:val="22"/>
          <w:szCs w:val="22"/>
        </w:rPr>
        <w:t xml:space="preserve"> </w:t>
      </w:r>
      <w:r w:rsidR="00BA3A52">
        <w:rPr>
          <w:sz w:val="22"/>
          <w:szCs w:val="22"/>
          <w:lang w:val="en-US"/>
        </w:rPr>
        <w:t>b</w:t>
      </w:r>
      <w:r w:rsidR="00BA3A52" w:rsidRPr="00BA3A52">
        <w:rPr>
          <w:sz w:val="22"/>
          <w:szCs w:val="22"/>
          <w:lang w:val="en-US"/>
        </w:rPr>
        <w:t>ased on</w:t>
      </w:r>
      <w:r w:rsidR="00BA3A52">
        <w:rPr>
          <w:sz w:val="22"/>
          <w:szCs w:val="22"/>
          <w:lang w:val="en-US"/>
        </w:rPr>
        <w:t xml:space="preserve"> the standard parameters </w:t>
      </w:r>
      <w:r w:rsidR="00BA3A52" w:rsidRPr="008928AF">
        <w:rPr>
          <w:sz w:val="22"/>
        </w:rPr>
        <w:t>Exposure=0.4</w:t>
      </w:r>
      <w:r w:rsidR="00BA3A52" w:rsidRPr="00BA3A52">
        <w:rPr>
          <w:sz w:val="22"/>
          <w:szCs w:val="22"/>
          <w:lang w:val="en-US"/>
        </w:rPr>
        <w:t>,</w:t>
      </w:r>
      <w:r w:rsidR="00BA3A52" w:rsidRPr="008928AF">
        <w:rPr>
          <w:sz w:val="22"/>
        </w:rPr>
        <w:t xml:space="preserve"> </w:t>
      </w:r>
      <w:proofErr w:type="spellStart"/>
      <w:r w:rsidR="00BA3A52" w:rsidRPr="008928AF">
        <w:rPr>
          <w:sz w:val="22"/>
        </w:rPr>
        <w:t>IncubPeriod</w:t>
      </w:r>
      <w:proofErr w:type="spellEnd"/>
      <w:r w:rsidR="00BA3A52" w:rsidRPr="008928AF">
        <w:rPr>
          <w:sz w:val="22"/>
        </w:rPr>
        <w:t>=5</w:t>
      </w:r>
      <w:r w:rsidR="00BA3A52" w:rsidRPr="00BA3A52">
        <w:rPr>
          <w:sz w:val="22"/>
          <w:szCs w:val="22"/>
          <w:lang w:val="en-US"/>
        </w:rPr>
        <w:t>,</w:t>
      </w:r>
      <w:r w:rsidR="00BA3A52" w:rsidRPr="008928AF">
        <w:rPr>
          <w:sz w:val="22"/>
        </w:rPr>
        <w:t xml:space="preserve"> </w:t>
      </w:r>
      <w:proofErr w:type="spellStart"/>
      <w:r w:rsidR="00BA3A52" w:rsidRPr="008928AF">
        <w:rPr>
          <w:sz w:val="22"/>
        </w:rPr>
        <w:t>DurMildInf</w:t>
      </w:r>
      <w:proofErr w:type="spellEnd"/>
      <w:r w:rsidR="00BA3A52" w:rsidRPr="008928AF">
        <w:rPr>
          <w:sz w:val="22"/>
        </w:rPr>
        <w:t>=10</w:t>
      </w:r>
      <w:r w:rsidR="00BA3A52" w:rsidRPr="00BA3A52">
        <w:rPr>
          <w:sz w:val="22"/>
          <w:szCs w:val="22"/>
          <w:lang w:val="en-US"/>
        </w:rPr>
        <w:t>,</w:t>
      </w:r>
      <w:r w:rsidR="00BA3A52">
        <w:rPr>
          <w:sz w:val="22"/>
          <w:szCs w:val="22"/>
          <w:lang w:val="en-US"/>
        </w:rPr>
        <w:t xml:space="preserve"> </w:t>
      </w:r>
      <w:proofErr w:type="spellStart"/>
      <w:r w:rsidR="00BA3A52" w:rsidRPr="008928AF">
        <w:rPr>
          <w:sz w:val="22"/>
        </w:rPr>
        <w:t>FracMild</w:t>
      </w:r>
      <w:proofErr w:type="spellEnd"/>
      <w:r w:rsidR="00BA3A52" w:rsidRPr="008928AF">
        <w:rPr>
          <w:sz w:val="22"/>
        </w:rPr>
        <w:t>=0.7</w:t>
      </w:r>
      <w:r w:rsidR="00BA3A52" w:rsidRPr="00BA3A52">
        <w:rPr>
          <w:sz w:val="22"/>
          <w:szCs w:val="22"/>
          <w:lang w:val="en-US"/>
        </w:rPr>
        <w:t>,</w:t>
      </w:r>
      <w:r w:rsidR="00BA3A52" w:rsidRPr="008928AF">
        <w:rPr>
          <w:sz w:val="22"/>
        </w:rPr>
        <w:t xml:space="preserve">  </w:t>
      </w:r>
      <w:proofErr w:type="spellStart"/>
      <w:r w:rsidR="00BA3A52" w:rsidRPr="008928AF">
        <w:rPr>
          <w:sz w:val="22"/>
        </w:rPr>
        <w:t>FracSevere</w:t>
      </w:r>
      <w:proofErr w:type="spellEnd"/>
      <w:r w:rsidR="00BA3A52" w:rsidRPr="008928AF">
        <w:rPr>
          <w:sz w:val="22"/>
        </w:rPr>
        <w:t>=0.20</w:t>
      </w:r>
      <w:r w:rsidR="00BA3A52" w:rsidRPr="00BA3A52">
        <w:rPr>
          <w:sz w:val="22"/>
          <w:szCs w:val="22"/>
          <w:lang w:val="en-US"/>
        </w:rPr>
        <w:t xml:space="preserve">, </w:t>
      </w:r>
      <w:proofErr w:type="spellStart"/>
      <w:r w:rsidR="00BA3A52" w:rsidRPr="008928AF">
        <w:rPr>
          <w:sz w:val="22"/>
        </w:rPr>
        <w:t>FracCritical</w:t>
      </w:r>
      <w:proofErr w:type="spellEnd"/>
      <w:r w:rsidR="00BA3A52" w:rsidRPr="008928AF">
        <w:rPr>
          <w:sz w:val="22"/>
        </w:rPr>
        <w:t>=0.1</w:t>
      </w:r>
      <w:r w:rsidR="00BA3A52" w:rsidRPr="00BA3A52">
        <w:rPr>
          <w:sz w:val="22"/>
          <w:szCs w:val="22"/>
          <w:lang w:val="en-US"/>
        </w:rPr>
        <w:t>,</w:t>
      </w:r>
      <w:r w:rsidR="00BA3A52">
        <w:rPr>
          <w:sz w:val="22"/>
          <w:szCs w:val="22"/>
        </w:rPr>
        <w:t xml:space="preserve"> </w:t>
      </w:r>
      <w:r w:rsidR="00BA3A52" w:rsidRPr="008928AF">
        <w:rPr>
          <w:sz w:val="22"/>
        </w:rPr>
        <w:t>CFR=0.05</w:t>
      </w:r>
      <w:r w:rsidR="00BA3A52" w:rsidRPr="00BA3A52">
        <w:rPr>
          <w:sz w:val="22"/>
          <w:szCs w:val="22"/>
          <w:lang w:val="en-US"/>
        </w:rPr>
        <w:t xml:space="preserve">, </w:t>
      </w:r>
      <w:proofErr w:type="spellStart"/>
      <w:r w:rsidR="00BA3A52" w:rsidRPr="008928AF">
        <w:rPr>
          <w:sz w:val="22"/>
        </w:rPr>
        <w:t>TimeICUDeath</w:t>
      </w:r>
      <w:proofErr w:type="spellEnd"/>
      <w:r w:rsidR="00BA3A52" w:rsidRPr="008928AF">
        <w:rPr>
          <w:sz w:val="22"/>
        </w:rPr>
        <w:t>=5</w:t>
      </w:r>
      <w:r w:rsidR="00BA3A52" w:rsidRPr="00BA3A52">
        <w:rPr>
          <w:sz w:val="22"/>
          <w:szCs w:val="22"/>
          <w:lang w:val="en-US"/>
        </w:rPr>
        <w:t xml:space="preserve">, </w:t>
      </w:r>
      <w:proofErr w:type="spellStart"/>
      <w:r w:rsidR="00BA3A52" w:rsidRPr="008928AF">
        <w:rPr>
          <w:sz w:val="22"/>
        </w:rPr>
        <w:t>DurHosp</w:t>
      </w:r>
      <w:proofErr w:type="spellEnd"/>
      <w:r w:rsidR="00BA3A52" w:rsidRPr="008928AF">
        <w:rPr>
          <w:sz w:val="22"/>
        </w:rPr>
        <w:t>=4</w:t>
      </w:r>
      <w:r w:rsidR="00BA3A52" w:rsidRPr="00BA3A52">
        <w:rPr>
          <w:sz w:val="22"/>
          <w:szCs w:val="22"/>
          <w:lang w:val="en-US"/>
        </w:rPr>
        <w:t>,</w:t>
      </w:r>
      <w:r w:rsidR="00BA3A52" w:rsidRPr="008928AF">
        <w:rPr>
          <w:sz w:val="22"/>
        </w:rPr>
        <w:t xml:space="preserve"> </w:t>
      </w:r>
      <w:proofErr w:type="spellStart"/>
      <w:r w:rsidR="00BA3A52" w:rsidRPr="008928AF">
        <w:rPr>
          <w:sz w:val="22"/>
        </w:rPr>
        <w:t>FracConfirmedDet</w:t>
      </w:r>
      <w:proofErr w:type="spellEnd"/>
      <w:r w:rsidR="00BA3A52" w:rsidRPr="008928AF">
        <w:rPr>
          <w:sz w:val="22"/>
        </w:rPr>
        <w:t>=0.125</w:t>
      </w:r>
      <w:r w:rsidR="00BA3A52" w:rsidRPr="00BA3A52">
        <w:rPr>
          <w:sz w:val="22"/>
          <w:szCs w:val="22"/>
          <w:lang w:val="en-US"/>
        </w:rPr>
        <w:t>,</w:t>
      </w:r>
      <w:r w:rsidR="00BA3A52">
        <w:rPr>
          <w:sz w:val="22"/>
          <w:szCs w:val="22"/>
          <w:lang w:val="en-US"/>
        </w:rPr>
        <w:t xml:space="preserve"> </w:t>
      </w:r>
      <w:proofErr w:type="spellStart"/>
      <w:r w:rsidR="00BA3A52" w:rsidRPr="008928AF">
        <w:rPr>
          <w:sz w:val="22"/>
        </w:rPr>
        <w:t>FracDeathsDet</w:t>
      </w:r>
      <w:proofErr w:type="spellEnd"/>
      <w:r w:rsidR="00BA3A52" w:rsidRPr="008928AF">
        <w:rPr>
          <w:sz w:val="22"/>
        </w:rPr>
        <w:t>=1.0</w:t>
      </w:r>
      <w:r w:rsidR="00BA3A52">
        <w:rPr>
          <w:sz w:val="22"/>
          <w:szCs w:val="22"/>
          <w:lang w:val="en-US"/>
        </w:rPr>
        <w:t xml:space="preserve">, </w:t>
      </w:r>
      <w:proofErr w:type="spellStart"/>
      <w:r w:rsidR="00BA3A52" w:rsidRPr="008928AF">
        <w:rPr>
          <w:sz w:val="22"/>
        </w:rPr>
        <w:t>ICUFrac</w:t>
      </w:r>
      <w:proofErr w:type="spellEnd"/>
      <w:r w:rsidR="00BA3A52" w:rsidRPr="008928AF">
        <w:rPr>
          <w:sz w:val="22"/>
        </w:rPr>
        <w:t>= 0.001</w:t>
      </w:r>
      <w:r w:rsidR="00BA3A52" w:rsidRPr="00BA3A52">
        <w:rPr>
          <w:sz w:val="22"/>
          <w:szCs w:val="22"/>
          <w:lang w:val="en-US"/>
        </w:rPr>
        <w:t>.</w:t>
      </w:r>
    </w:p>
    <w:p w14:paraId="7435B64C" w14:textId="4B9F7885" w:rsidR="008A3669" w:rsidRDefault="008A3669" w:rsidP="00BA3A52">
      <w:pPr>
        <w:jc w:val="both"/>
        <w:rPr>
          <w:sz w:val="22"/>
          <w:szCs w:val="22"/>
          <w:lang w:val="en-US"/>
        </w:rPr>
      </w:pPr>
    </w:p>
    <w:p w14:paraId="3FDF6A59" w14:textId="37DF2420" w:rsidR="008A3669" w:rsidRDefault="008A3669" w:rsidP="00BA3A52">
      <w:pPr>
        <w:jc w:val="both"/>
        <w:rPr>
          <w:sz w:val="22"/>
          <w:szCs w:val="22"/>
          <w:lang w:val="en-US"/>
        </w:rPr>
      </w:pPr>
      <w:r>
        <w:rPr>
          <w:sz w:val="22"/>
          <w:szCs w:val="22"/>
          <w:lang w:val="en-US"/>
        </w:rPr>
        <w:t>Comments: This figure needs to be replaced by a panel of 4 countries with fits. Choose:</w:t>
      </w:r>
    </w:p>
    <w:p w14:paraId="0679A215" w14:textId="77777777" w:rsidR="008A3669" w:rsidRPr="00BA3A52" w:rsidRDefault="008A3669" w:rsidP="00BA3A52">
      <w:pPr>
        <w:jc w:val="both"/>
        <w:rPr>
          <w:sz w:val="22"/>
          <w:szCs w:val="22"/>
          <w:lang w:val="en-US"/>
        </w:rPr>
      </w:pPr>
    </w:p>
    <w:p w14:paraId="648CB56D" w14:textId="77777777" w:rsidR="00BA3A52" w:rsidRPr="008928AF" w:rsidRDefault="00BA3A52" w:rsidP="00AA6EE7">
      <w:pPr>
        <w:jc w:val="both"/>
        <w:rPr>
          <w:sz w:val="22"/>
        </w:rPr>
      </w:pPr>
    </w:p>
    <w:p w14:paraId="431782C5" w14:textId="77777777" w:rsidR="00DA1594" w:rsidRDefault="001508F4">
      <w:pPr>
        <w:rPr>
          <w:sz w:val="22"/>
          <w:szCs w:val="22"/>
        </w:rPr>
      </w:pPr>
      <w:r w:rsidRPr="00AE4C8A">
        <w:rPr>
          <w:sz w:val="22"/>
          <w:szCs w:val="22"/>
        </w:rPr>
        <w:br w:type="page"/>
      </w:r>
    </w:p>
    <w:p w14:paraId="4C48E296" w14:textId="54F14E58" w:rsidR="00DA1594" w:rsidRDefault="00407D1B">
      <w:pPr>
        <w:rPr>
          <w:sz w:val="22"/>
          <w:szCs w:val="22"/>
        </w:rPr>
      </w:pPr>
      <w:r w:rsidRPr="00407D1B">
        <w:rPr>
          <w:noProof/>
          <w:sz w:val="22"/>
          <w:szCs w:val="22"/>
        </w:rPr>
        <w:lastRenderedPageBreak/>
        <w:drawing>
          <wp:inline distT="0" distB="0" distL="0" distR="0" wp14:anchorId="48576DF8" wp14:editId="531070A7">
            <wp:extent cx="5727700" cy="474154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27700" cy="4741545"/>
                    </a:xfrm>
                    <a:prstGeom prst="rect">
                      <a:avLst/>
                    </a:prstGeom>
                  </pic:spPr>
                </pic:pic>
              </a:graphicData>
            </a:graphic>
          </wp:inline>
        </w:drawing>
      </w:r>
    </w:p>
    <w:p w14:paraId="5BE10574" w14:textId="00B57398" w:rsidR="001508F4" w:rsidRPr="00AE4C8A" w:rsidRDefault="00DA1594" w:rsidP="00EC1907">
      <w:pPr>
        <w:jc w:val="both"/>
        <w:rPr>
          <w:sz w:val="22"/>
          <w:szCs w:val="22"/>
        </w:rPr>
      </w:pPr>
      <w:r w:rsidRPr="00AE4C8A">
        <w:rPr>
          <w:b/>
          <w:bCs/>
          <w:sz w:val="22"/>
          <w:szCs w:val="22"/>
        </w:rPr>
        <w:t>Fig</w:t>
      </w:r>
      <w:r w:rsidR="00BF7F02">
        <w:rPr>
          <w:b/>
          <w:bCs/>
          <w:sz w:val="22"/>
          <w:szCs w:val="22"/>
        </w:rPr>
        <w:t>ure 8.</w:t>
      </w:r>
      <w:r w:rsidRPr="00AE4C8A">
        <w:rPr>
          <w:b/>
          <w:bCs/>
          <w:sz w:val="22"/>
          <w:szCs w:val="22"/>
        </w:rPr>
        <w:t xml:space="preserve"> </w:t>
      </w:r>
      <w:r>
        <w:rPr>
          <w:b/>
          <w:bCs/>
          <w:sz w:val="22"/>
          <w:szCs w:val="22"/>
        </w:rPr>
        <w:t>Economic</w:t>
      </w:r>
      <w:r w:rsidRPr="00AE4C8A">
        <w:rPr>
          <w:b/>
          <w:bCs/>
          <w:sz w:val="22"/>
          <w:szCs w:val="22"/>
        </w:rPr>
        <w:t xml:space="preserve"> </w:t>
      </w:r>
      <w:r>
        <w:rPr>
          <w:b/>
          <w:bCs/>
          <w:sz w:val="22"/>
          <w:szCs w:val="22"/>
        </w:rPr>
        <w:t xml:space="preserve">coupling with caution in </w:t>
      </w:r>
      <w:r w:rsidRPr="00AE4C8A">
        <w:rPr>
          <w:b/>
          <w:bCs/>
          <w:sz w:val="22"/>
          <w:szCs w:val="22"/>
        </w:rPr>
        <w:t>SC3</w:t>
      </w:r>
      <w:r>
        <w:rPr>
          <w:b/>
          <w:bCs/>
          <w:sz w:val="22"/>
          <w:szCs w:val="22"/>
        </w:rPr>
        <w:t>U</w:t>
      </w:r>
      <w:r w:rsidRPr="00AE4C8A">
        <w:rPr>
          <w:b/>
          <w:bCs/>
          <w:sz w:val="22"/>
          <w:szCs w:val="22"/>
        </w:rPr>
        <w:t>EI3R model</w:t>
      </w:r>
      <w:r w:rsidRPr="00AE4C8A">
        <w:rPr>
          <w:sz w:val="22"/>
          <w:szCs w:val="22"/>
        </w:rPr>
        <w:t xml:space="preserve">. </w:t>
      </w:r>
      <w:r w:rsidR="001C653A">
        <w:rPr>
          <w:sz w:val="22"/>
          <w:szCs w:val="22"/>
        </w:rPr>
        <w:t>The influence of economic stringencies on the cautionary response</w:t>
      </w:r>
      <w:r w:rsidR="00407D1B">
        <w:rPr>
          <w:sz w:val="22"/>
          <w:szCs w:val="22"/>
        </w:rPr>
        <w:t xml:space="preserve">, as </w:t>
      </w:r>
      <w:r w:rsidR="000D50B2">
        <w:rPr>
          <w:sz w:val="22"/>
          <w:szCs w:val="22"/>
        </w:rPr>
        <w:t xml:space="preserve">indicated in </w:t>
      </w:r>
      <w:r w:rsidR="000D50B2" w:rsidRPr="000D50B2">
        <w:rPr>
          <w:b/>
          <w:bCs/>
          <w:sz w:val="22"/>
          <w:szCs w:val="22"/>
        </w:rPr>
        <w:t>A</w:t>
      </w:r>
      <w:r w:rsidR="000D50B2">
        <w:rPr>
          <w:sz w:val="22"/>
          <w:szCs w:val="22"/>
        </w:rPr>
        <w:t xml:space="preserve"> by the green terms in the ordinary differential equation model</w:t>
      </w:r>
      <w:r w:rsidR="001C653A">
        <w:rPr>
          <w:sz w:val="22"/>
          <w:szCs w:val="22"/>
        </w:rPr>
        <w:t xml:space="preserve"> shown, </w:t>
      </w:r>
      <w:r w:rsidR="000D50B2" w:rsidRPr="001C653A">
        <w:rPr>
          <w:b/>
          <w:bCs/>
          <w:sz w:val="22"/>
          <w:szCs w:val="22"/>
        </w:rPr>
        <w:t>B</w:t>
      </w:r>
      <w:r w:rsidR="000D50B2">
        <w:rPr>
          <w:sz w:val="22"/>
          <w:szCs w:val="22"/>
        </w:rPr>
        <w:t xml:space="preserve"> for variation of the main coupling parameter </w:t>
      </w:r>
      <w:proofErr w:type="spellStart"/>
      <w:r w:rsidR="000D50B2" w:rsidRPr="000D50B2">
        <w:rPr>
          <w:i/>
          <w:iCs/>
          <w:sz w:val="22"/>
          <w:szCs w:val="22"/>
        </w:rPr>
        <w:t>k</w:t>
      </w:r>
      <w:r w:rsidR="000D50B2">
        <w:rPr>
          <w:i/>
          <w:iCs/>
          <w:sz w:val="22"/>
          <w:szCs w:val="22"/>
          <w:vertAlign w:val="subscript"/>
        </w:rPr>
        <w:t>U</w:t>
      </w:r>
      <w:proofErr w:type="spellEnd"/>
      <w:r w:rsidR="006A1118">
        <w:rPr>
          <w:i/>
          <w:iCs/>
          <w:sz w:val="22"/>
          <w:szCs w:val="22"/>
        </w:rPr>
        <w:t>,</w:t>
      </w:r>
      <w:r w:rsidR="000D50B2">
        <w:rPr>
          <w:sz w:val="22"/>
          <w:szCs w:val="22"/>
        </w:rPr>
        <w:t xml:space="preserve"> with fixed representative values of the other coupling constants </w:t>
      </w:r>
      <m:oMath>
        <m:sSub>
          <m:sSubPr>
            <m:ctrlPr>
              <w:rPr>
                <w:rFonts w:ascii="Cambria Math" w:hAnsi="Cambria Math"/>
                <w:i/>
                <w:sz w:val="22"/>
                <w:szCs w:val="22"/>
              </w:rPr>
            </m:ctrlPr>
          </m:sSubPr>
          <m:e>
            <m:r>
              <w:rPr>
                <w:rFonts w:ascii="Cambria Math" w:hAnsi="Cambria Math"/>
                <w:sz w:val="22"/>
                <w:szCs w:val="22"/>
              </w:rPr>
              <m:t>k</m:t>
            </m:r>
          </m:e>
          <m:sub>
            <m:r>
              <w:rPr>
                <w:rFonts w:ascii="Cambria Math" w:hAnsi="Cambria Math"/>
                <w:sz w:val="22"/>
                <w:szCs w:val="22"/>
              </w:rPr>
              <m:t>1</m:t>
            </m:r>
          </m:sub>
        </m:sSub>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k</m:t>
            </m:r>
          </m:e>
          <m:sub>
            <m:r>
              <w:rPr>
                <w:rFonts w:ascii="Cambria Math" w:hAnsi="Cambria Math"/>
                <w:sz w:val="22"/>
                <w:szCs w:val="22"/>
              </w:rPr>
              <m:t>W</m:t>
            </m:r>
          </m:sub>
        </m:sSub>
        <m:r>
          <w:rPr>
            <w:rFonts w:ascii="Cambria Math" w:hAnsi="Cambria Math"/>
            <w:sz w:val="22"/>
            <w:szCs w:val="22"/>
          </w:rPr>
          <m:t>=</m:t>
        </m:r>
        <m:f>
          <m:fPr>
            <m:ctrlPr>
              <w:rPr>
                <w:rFonts w:ascii="Cambria Math" w:hAnsi="Cambria Math"/>
                <w:i/>
                <w:sz w:val="22"/>
                <w:szCs w:val="22"/>
              </w:rPr>
            </m:ctrlPr>
          </m:fPr>
          <m:num>
            <m:r>
              <w:rPr>
                <w:rFonts w:ascii="Cambria Math" w:hAnsi="Cambria Math"/>
                <w:sz w:val="22"/>
                <w:szCs w:val="22"/>
              </w:rPr>
              <m:t>1</m:t>
            </m:r>
          </m:num>
          <m:den>
            <m:r>
              <w:rPr>
                <w:rFonts w:ascii="Cambria Math" w:hAnsi="Cambria Math"/>
                <w:sz w:val="22"/>
                <w:szCs w:val="22"/>
              </w:rPr>
              <m:t>90</m:t>
            </m:r>
          </m:den>
        </m:f>
      </m:oMath>
      <w:r w:rsidR="000D50B2">
        <w:rPr>
          <w:rFonts w:eastAsiaTheme="minorEastAsia"/>
          <w:sz w:val="22"/>
          <w:szCs w:val="22"/>
        </w:rPr>
        <w:t xml:space="preserve"> and </w:t>
      </w:r>
      <m:oMath>
        <m:r>
          <w:rPr>
            <w:rFonts w:ascii="Cambria Math" w:eastAsiaTheme="minorEastAsia" w:hAnsi="Cambria Math"/>
            <w:sz w:val="22"/>
            <w:szCs w:val="22"/>
          </w:rPr>
          <m:t>κ=0.5</m:t>
        </m:r>
      </m:oMath>
      <w:r w:rsidR="000D50B2">
        <w:rPr>
          <w:sz w:val="22"/>
          <w:szCs w:val="22"/>
        </w:rPr>
        <w:t xml:space="preserve">, </w:t>
      </w:r>
      <w:r w:rsidR="000D50B2" w:rsidRPr="000D50B2">
        <w:rPr>
          <w:b/>
          <w:bCs/>
          <w:sz w:val="22"/>
          <w:szCs w:val="22"/>
        </w:rPr>
        <w:t>C</w:t>
      </w:r>
      <w:r w:rsidR="000D50B2">
        <w:rPr>
          <w:sz w:val="22"/>
          <w:szCs w:val="22"/>
        </w:rPr>
        <w:t xml:space="preserve"> and </w:t>
      </w:r>
      <w:r w:rsidR="000D50B2" w:rsidRPr="000D50B2">
        <w:rPr>
          <w:b/>
          <w:bCs/>
          <w:sz w:val="22"/>
          <w:szCs w:val="22"/>
        </w:rPr>
        <w:t>D</w:t>
      </w:r>
      <w:r w:rsidR="000D50B2">
        <w:rPr>
          <w:sz w:val="22"/>
          <w:szCs w:val="22"/>
        </w:rPr>
        <w:t xml:space="preserve"> a simple manual fit of coupling parameters to the data for confirmed cases (green), recovered cases (blue) and deaths (shown at 10x scale in red) for the USA </w:t>
      </w:r>
      <w:r w:rsidR="000D50B2" w:rsidRPr="000D50B2">
        <w:rPr>
          <w:b/>
          <w:bCs/>
          <w:sz w:val="22"/>
          <w:szCs w:val="22"/>
        </w:rPr>
        <w:t>C</w:t>
      </w:r>
      <w:r w:rsidR="000D50B2">
        <w:rPr>
          <w:sz w:val="22"/>
          <w:szCs w:val="22"/>
        </w:rPr>
        <w:t xml:space="preserve"> and Spain </w:t>
      </w:r>
      <w:r w:rsidR="000D50B2" w:rsidRPr="000D50B2">
        <w:rPr>
          <w:b/>
          <w:bCs/>
          <w:sz w:val="22"/>
          <w:szCs w:val="22"/>
        </w:rPr>
        <w:t>D</w:t>
      </w:r>
      <w:r w:rsidR="000D50B2">
        <w:rPr>
          <w:sz w:val="22"/>
          <w:szCs w:val="22"/>
        </w:rPr>
        <w:t>. Note that the recovered data cannot be complete as infected individuals must either recover or die eventually, and this is a reporting issue.</w:t>
      </w:r>
      <w:r w:rsidR="00EC1907">
        <w:rPr>
          <w:sz w:val="22"/>
          <w:szCs w:val="22"/>
        </w:rPr>
        <w:t xml:space="preserve"> </w:t>
      </w:r>
      <w:r w:rsidR="001C653A">
        <w:rPr>
          <w:sz w:val="22"/>
          <w:szCs w:val="22"/>
        </w:rPr>
        <w:t>Note that the strength of the cautionary response on the pandemic is weakened by economic considerations as expected</w:t>
      </w:r>
      <w:r w:rsidR="006A1118">
        <w:rPr>
          <w:sz w:val="22"/>
          <w:szCs w:val="22"/>
        </w:rPr>
        <w:t>,</w:t>
      </w:r>
      <w:r w:rsidR="000D50B2">
        <w:rPr>
          <w:sz w:val="22"/>
          <w:szCs w:val="22"/>
        </w:rPr>
        <w:t xml:space="preserve"> as shown in </w:t>
      </w:r>
      <w:r w:rsidR="000D50B2" w:rsidRPr="000D50B2">
        <w:rPr>
          <w:b/>
          <w:bCs/>
          <w:sz w:val="22"/>
          <w:szCs w:val="22"/>
        </w:rPr>
        <w:t>B</w:t>
      </w:r>
      <w:r w:rsidR="000D50B2">
        <w:rPr>
          <w:sz w:val="22"/>
          <w:szCs w:val="22"/>
        </w:rPr>
        <w:t>, but can lead to higher second peaks of infection.</w:t>
      </w:r>
      <w:r>
        <w:rPr>
          <w:sz w:val="22"/>
          <w:szCs w:val="22"/>
        </w:rPr>
        <w:br w:type="page"/>
      </w:r>
    </w:p>
    <w:p w14:paraId="5E932A82" w14:textId="5B1D85B5" w:rsidR="001508F4" w:rsidRDefault="001508F4" w:rsidP="00D509E0">
      <w:pPr>
        <w:pStyle w:val="Heading1"/>
      </w:pPr>
      <w:r>
        <w:lastRenderedPageBreak/>
        <w:t>Supplementary Material</w:t>
      </w:r>
    </w:p>
    <w:p w14:paraId="169F607A" w14:textId="7B44D520" w:rsidR="0024554E" w:rsidRDefault="0024554E" w:rsidP="0024554E"/>
    <w:p w14:paraId="1AB11E4B" w14:textId="258848CB" w:rsidR="0024554E" w:rsidRDefault="0024554E" w:rsidP="0024554E">
      <w:pPr>
        <w:pStyle w:val="Heading2"/>
      </w:pPr>
      <w:r>
        <w:t>Data</w:t>
      </w:r>
    </w:p>
    <w:p w14:paraId="5A140E22" w14:textId="77777777" w:rsidR="0024554E" w:rsidRDefault="0024554E" w:rsidP="0024554E">
      <w:pPr>
        <w:jc w:val="both"/>
      </w:pPr>
    </w:p>
    <w:p w14:paraId="18010A4A" w14:textId="75838ACC" w:rsidR="0024554E" w:rsidRDefault="003A0EFF" w:rsidP="0024554E">
      <w:pPr>
        <w:jc w:val="both"/>
        <w:rPr>
          <w:b/>
          <w:bCs/>
        </w:rPr>
      </w:pPr>
      <w:r>
        <w:rPr>
          <w:b/>
          <w:bCs/>
        </w:rPr>
        <w:t>Data sources</w:t>
      </w:r>
    </w:p>
    <w:p w14:paraId="52709AD6" w14:textId="1C4A4059" w:rsidR="003A0EFF" w:rsidRDefault="003A0EFF" w:rsidP="0024554E">
      <w:pPr>
        <w:jc w:val="both"/>
        <w:rPr>
          <w:b/>
          <w:bCs/>
        </w:rPr>
      </w:pPr>
    </w:p>
    <w:p w14:paraId="1D4EC4A7" w14:textId="2EDA5E82" w:rsidR="007C5044" w:rsidRDefault="007C5044" w:rsidP="007C5044">
      <w:pPr>
        <w:jc w:val="both"/>
      </w:pPr>
      <w:r>
        <w:t xml:space="preserve">The data form individual countries for both confirmed cases and deaths has been compiled and made publicly available by </w:t>
      </w:r>
      <w:proofErr w:type="gramStart"/>
      <w:r>
        <w:t>a number of</w:t>
      </w:r>
      <w:proofErr w:type="gramEnd"/>
      <w:r>
        <w:t xml:space="preserve"> sources. We employ primarily the compilations by Johns Hopkins University (JHU) </w:t>
      </w:r>
      <w:r>
        <w:fldChar w:fldCharType="begin"/>
      </w:r>
      <w:r w:rsidR="00393BAE">
        <w:instrText xml:space="preserve"> ADDIN EN.CITE &lt;EndNote&gt;&lt;Cite&gt;&lt;RecNum&gt;5&lt;/RecNum&gt;&lt;DisplayText&gt;[43]&lt;/DisplayText&gt;&lt;record&gt;&lt;rec-number&gt;5&lt;/rec-number&gt;&lt;foreign-keys&gt;&lt;key app="EN" db-id="dew9xad2o9pv08e5wp3vr2diezd9fwtzv2vp" timestamp="1602294864"&gt;5&lt;/key&gt;&lt;/foreign-keys&gt;&lt;ref-type name="Online Database"&gt;45&lt;/ref-type&gt;&lt;contributors&gt;&lt;/contributors&gt;&lt;titles&gt;&lt;title&gt;COVID-19 Data Repository by the Center for Systems Science and Engineering (CSSE) at Johns Hopkins University&lt;/title&gt;&lt;/titles&gt;&lt;dates&gt;&lt;/dates&gt;&lt;urls&gt;&lt;related-urls&gt;&lt;url&gt;https://github.com/CSSEGISandData/COVID-19&lt;/url&gt;&lt;/related-urls&gt;&lt;/urls&gt;&lt;/record&gt;&lt;/Cite&gt;&lt;/EndNote&gt;</w:instrText>
      </w:r>
      <w:r>
        <w:fldChar w:fldCharType="separate"/>
      </w:r>
      <w:r w:rsidR="00393BAE">
        <w:rPr>
          <w:noProof/>
        </w:rPr>
        <w:t>[43]</w:t>
      </w:r>
      <w:r>
        <w:fldChar w:fldCharType="end"/>
      </w:r>
      <w:r>
        <w:t xml:space="preserve"> and by the University of Oxford maintained site Our World in Data (OWID) </w:t>
      </w:r>
      <w:r>
        <w:fldChar w:fldCharType="begin"/>
      </w:r>
      <w:r w:rsidR="00393BAE">
        <w:instrText xml:space="preserve"> ADDIN EN.CITE &lt;EndNote&gt;&lt;Cite&gt;&lt;Author&gt;Roser&lt;/Author&gt;&lt;Year&gt;2020&lt;/Year&gt;&lt;RecNum&gt;4&lt;/RecNum&gt;&lt;DisplayText&gt;[44]&lt;/DisplayText&gt;&lt;record&gt;&lt;rec-number&gt;4&lt;/rec-number&gt;&lt;foreign-keys&gt;&lt;key app="EN" db-id="dew9xad2o9pv08e5wp3vr2diezd9fwtzv2vp" timestamp="1602294620"&gt;4&lt;/key&gt;&lt;/foreign-keys&gt;&lt;ref-type name="Online Database"&gt;45&lt;/ref-type&gt;&lt;contributors&gt;&lt;authors&gt;&lt;author&gt;Roser, Max&lt;/author&gt;&lt;author&gt;Ritchie , Hannah&lt;/author&gt;&lt;author&gt;Ortiz-Ospina, Esteban &lt;/author&gt;&lt;author&gt;Hasell, Joe&lt;/author&gt;&lt;/authors&gt;&lt;/contributors&gt;&lt;titles&gt;&lt;title&gt;Coronavirus Pandemic (COVID-19)&lt;/title&gt;&lt;/titles&gt;&lt;edition&gt;2020&lt;/edition&gt;&lt;dates&gt;&lt;year&gt;2020&lt;/year&gt;&lt;/dates&gt;&lt;publisher&gt;OurWorldInData.org&lt;/publisher&gt;&lt;urls&gt;&lt;related-urls&gt;&lt;url&gt;https://ourworldindata.org/coronavirus&lt;/url&gt;&lt;/related-urls&gt;&lt;/urls&gt;&lt;/record&gt;&lt;/Cite&gt;&lt;/EndNote&gt;</w:instrText>
      </w:r>
      <w:r>
        <w:fldChar w:fldCharType="separate"/>
      </w:r>
      <w:r w:rsidR="00393BAE">
        <w:rPr>
          <w:noProof/>
        </w:rPr>
        <w:t>[44]</w:t>
      </w:r>
      <w:r>
        <w:fldChar w:fldCharType="end"/>
      </w:r>
      <w:r>
        <w:t xml:space="preserve">. We employ recent population numbers (assumed constant during 2020) as well as testing data  for countries  from the OWID compilation. Although the deaths data is generally more reliable, the confirmed case data provides additional important insight into the course of the epidemic, but one that requires a more careful treatment since it is more dependent on the amount, strategy and quality of testing in the different countries. Common problems with the data are: (i) delays and variations in reporting, including but not limited to the weekly variation and jumps due to accumulated backlogs and changes in reporting strategy (ii) different reporting strategies attributing cases to either reporting day or the recorded date of infection or death documented in the country data for that day (iii) differences among countries in criteria for the assignment of Covid-19 cases and deaths, based on combinations of symptoms and tests (iv) differences in the magnitude, reporting, targeting and manner of testing including the unit of a test (e.g. per PCR amplification or patient). Reporting on testing is intermittent and for most countries not available </w:t>
      </w:r>
      <w:proofErr w:type="gramStart"/>
      <w:r>
        <w:t>on a daily basis</w:t>
      </w:r>
      <w:proofErr w:type="gramEnd"/>
      <w:r>
        <w:t>. The current work aims to provide a preliminary analysis of the effect of testing ramp ups on the data, important to verify the robustness of our conclusions, since we could not locate this in the form required elsewhere, leaving a more complete and detailed analysis to the larger organizations supporting governments in combatting the pandemic.</w:t>
      </w:r>
    </w:p>
    <w:p w14:paraId="71DAF2B6" w14:textId="77777777" w:rsidR="007C5044" w:rsidRDefault="007C5044" w:rsidP="007C5044">
      <w:pPr>
        <w:jc w:val="both"/>
      </w:pPr>
    </w:p>
    <w:p w14:paraId="779E2B39" w14:textId="77777777" w:rsidR="007C5044" w:rsidRDefault="007C5044" w:rsidP="007C5044">
      <w:pPr>
        <w:jc w:val="both"/>
      </w:pPr>
      <w:r>
        <w:t xml:space="preserve">Our procedure for processing the data is detailed in Table S4. </w:t>
      </w:r>
    </w:p>
    <w:p w14:paraId="679369CD" w14:textId="77777777" w:rsidR="007C5044" w:rsidRDefault="007C5044" w:rsidP="0024554E">
      <w:pPr>
        <w:jc w:val="both"/>
        <w:rPr>
          <w:b/>
          <w:bCs/>
        </w:rPr>
      </w:pPr>
    </w:p>
    <w:p w14:paraId="7AF47D37" w14:textId="6CD28F5A" w:rsidR="0024554E" w:rsidRDefault="0024554E" w:rsidP="0024554E">
      <w:pPr>
        <w:jc w:val="both"/>
      </w:pPr>
    </w:p>
    <w:tbl>
      <w:tblPr>
        <w:tblStyle w:val="TableGrid"/>
        <w:tblW w:w="0" w:type="auto"/>
        <w:tblLook w:val="04A0" w:firstRow="1" w:lastRow="0" w:firstColumn="1" w:lastColumn="0" w:noHBand="0" w:noVBand="1"/>
      </w:tblPr>
      <w:tblGrid>
        <w:gridCol w:w="3681"/>
        <w:gridCol w:w="1843"/>
        <w:gridCol w:w="3402"/>
      </w:tblGrid>
      <w:tr w:rsidR="0024554E" w14:paraId="749D7DB8" w14:textId="77777777" w:rsidTr="006E68C6">
        <w:tc>
          <w:tcPr>
            <w:tcW w:w="3681" w:type="dxa"/>
          </w:tcPr>
          <w:p w14:paraId="10749A00" w14:textId="77777777" w:rsidR="0024554E" w:rsidRPr="002C4E62" w:rsidRDefault="0024554E" w:rsidP="006E68C6">
            <w:pPr>
              <w:rPr>
                <w:b/>
                <w:bCs/>
              </w:rPr>
            </w:pPr>
            <w:r>
              <w:rPr>
                <w:b/>
                <w:bCs/>
              </w:rPr>
              <w:t>Main c</w:t>
            </w:r>
            <w:r w:rsidRPr="002C4E62">
              <w:rPr>
                <w:b/>
                <w:bCs/>
              </w:rPr>
              <w:t>ountry specific data</w:t>
            </w:r>
            <w:r>
              <w:rPr>
                <w:b/>
                <w:bCs/>
              </w:rPr>
              <w:t xml:space="preserve"> used</w:t>
            </w:r>
          </w:p>
        </w:tc>
        <w:tc>
          <w:tcPr>
            <w:tcW w:w="1843" w:type="dxa"/>
          </w:tcPr>
          <w:p w14:paraId="64449E95" w14:textId="77777777" w:rsidR="0024554E" w:rsidRPr="002C4E62" w:rsidRDefault="0024554E" w:rsidP="006E68C6">
            <w:pPr>
              <w:rPr>
                <w:b/>
                <w:bCs/>
              </w:rPr>
            </w:pPr>
            <w:r w:rsidRPr="002C4E62">
              <w:rPr>
                <w:b/>
                <w:bCs/>
              </w:rPr>
              <w:t>JHU</w:t>
            </w:r>
          </w:p>
        </w:tc>
        <w:tc>
          <w:tcPr>
            <w:tcW w:w="3402" w:type="dxa"/>
          </w:tcPr>
          <w:p w14:paraId="378496E4" w14:textId="77777777" w:rsidR="0024554E" w:rsidRPr="002C4E62" w:rsidRDefault="0024554E" w:rsidP="006E68C6">
            <w:pPr>
              <w:rPr>
                <w:b/>
                <w:bCs/>
              </w:rPr>
            </w:pPr>
            <w:r w:rsidRPr="002C4E62">
              <w:rPr>
                <w:b/>
                <w:bCs/>
              </w:rPr>
              <w:t>OWID</w:t>
            </w:r>
          </w:p>
        </w:tc>
      </w:tr>
      <w:tr w:rsidR="0024554E" w14:paraId="31E742F3" w14:textId="77777777" w:rsidTr="006E68C6">
        <w:tc>
          <w:tcPr>
            <w:tcW w:w="3681" w:type="dxa"/>
          </w:tcPr>
          <w:p w14:paraId="58ECF454" w14:textId="77777777" w:rsidR="0024554E" w:rsidRDefault="0024554E" w:rsidP="006E68C6">
            <w:r>
              <w:t xml:space="preserve">Covid-19 deaths from </w:t>
            </w:r>
          </w:p>
        </w:tc>
        <w:tc>
          <w:tcPr>
            <w:tcW w:w="1843" w:type="dxa"/>
          </w:tcPr>
          <w:p w14:paraId="1566175B" w14:textId="77777777" w:rsidR="0024554E" w:rsidRDefault="0024554E" w:rsidP="006E68C6">
            <w:proofErr w:type="spellStart"/>
            <w:r>
              <w:t>deaths_jhu</w:t>
            </w:r>
            <w:proofErr w:type="spellEnd"/>
          </w:p>
        </w:tc>
        <w:tc>
          <w:tcPr>
            <w:tcW w:w="3402" w:type="dxa"/>
          </w:tcPr>
          <w:p w14:paraId="089AB390" w14:textId="77777777" w:rsidR="0024554E" w:rsidRDefault="0024554E" w:rsidP="006E68C6">
            <w:proofErr w:type="spellStart"/>
            <w:r>
              <w:t>deaths_owid</w:t>
            </w:r>
            <w:proofErr w:type="spellEnd"/>
          </w:p>
        </w:tc>
      </w:tr>
      <w:tr w:rsidR="0024554E" w14:paraId="05D9FB77" w14:textId="77777777" w:rsidTr="006E68C6">
        <w:tc>
          <w:tcPr>
            <w:tcW w:w="3681" w:type="dxa"/>
          </w:tcPr>
          <w:p w14:paraId="1000417E" w14:textId="77777777" w:rsidR="0024554E" w:rsidRDefault="0024554E" w:rsidP="006E68C6">
            <w:r>
              <w:t xml:space="preserve">Confirmed cases </w:t>
            </w:r>
          </w:p>
        </w:tc>
        <w:tc>
          <w:tcPr>
            <w:tcW w:w="1843" w:type="dxa"/>
          </w:tcPr>
          <w:p w14:paraId="74DD30BF" w14:textId="77777777" w:rsidR="0024554E" w:rsidRDefault="0024554E" w:rsidP="006E68C6">
            <w:proofErr w:type="spellStart"/>
            <w:r>
              <w:t>confirmed_jhu</w:t>
            </w:r>
            <w:proofErr w:type="spellEnd"/>
          </w:p>
        </w:tc>
        <w:tc>
          <w:tcPr>
            <w:tcW w:w="3402" w:type="dxa"/>
          </w:tcPr>
          <w:p w14:paraId="64A41582" w14:textId="77777777" w:rsidR="0024554E" w:rsidRDefault="0024554E" w:rsidP="006E68C6">
            <w:proofErr w:type="spellStart"/>
            <w:r>
              <w:t>confirmed_owid</w:t>
            </w:r>
            <w:proofErr w:type="spellEnd"/>
          </w:p>
        </w:tc>
      </w:tr>
      <w:tr w:rsidR="0024554E" w14:paraId="59239C25" w14:textId="77777777" w:rsidTr="006E68C6">
        <w:tc>
          <w:tcPr>
            <w:tcW w:w="3681" w:type="dxa"/>
          </w:tcPr>
          <w:p w14:paraId="1690B28A" w14:textId="77777777" w:rsidR="0024554E" w:rsidRDefault="0024554E" w:rsidP="006E68C6">
            <w:r>
              <w:t>Population size at end of series</w:t>
            </w:r>
          </w:p>
        </w:tc>
        <w:tc>
          <w:tcPr>
            <w:tcW w:w="1843" w:type="dxa"/>
          </w:tcPr>
          <w:p w14:paraId="481E1559" w14:textId="77777777" w:rsidR="0024554E" w:rsidRDefault="0024554E" w:rsidP="006E68C6"/>
        </w:tc>
        <w:tc>
          <w:tcPr>
            <w:tcW w:w="3402" w:type="dxa"/>
          </w:tcPr>
          <w:p w14:paraId="4525E088" w14:textId="77777777" w:rsidR="0024554E" w:rsidRDefault="0024554E" w:rsidP="006E68C6">
            <w:r>
              <w:t>population</w:t>
            </w:r>
          </w:p>
        </w:tc>
      </w:tr>
      <w:tr w:rsidR="0024554E" w14:paraId="78C67E8E" w14:textId="77777777" w:rsidTr="006E68C6">
        <w:tc>
          <w:tcPr>
            <w:tcW w:w="3681" w:type="dxa"/>
          </w:tcPr>
          <w:p w14:paraId="462A1002" w14:textId="77777777" w:rsidR="0024554E" w:rsidRDefault="0024554E" w:rsidP="006E68C6">
            <w:r>
              <w:t>Covid-19 tests per million people</w:t>
            </w:r>
          </w:p>
        </w:tc>
        <w:tc>
          <w:tcPr>
            <w:tcW w:w="1843" w:type="dxa"/>
          </w:tcPr>
          <w:p w14:paraId="56B4EB07" w14:textId="77777777" w:rsidR="0024554E" w:rsidRDefault="0024554E" w:rsidP="006E68C6"/>
        </w:tc>
        <w:tc>
          <w:tcPr>
            <w:tcW w:w="3402" w:type="dxa"/>
          </w:tcPr>
          <w:p w14:paraId="75A93E43" w14:textId="77777777" w:rsidR="0024554E" w:rsidRDefault="0024554E" w:rsidP="006E68C6">
            <w:r>
              <w:t>testing</w:t>
            </w:r>
          </w:p>
        </w:tc>
      </w:tr>
      <w:tr w:rsidR="0024554E" w14:paraId="3843EEA9" w14:textId="77777777" w:rsidTr="006E68C6">
        <w:tc>
          <w:tcPr>
            <w:tcW w:w="3681" w:type="dxa"/>
          </w:tcPr>
          <w:p w14:paraId="71F21547" w14:textId="77777777" w:rsidR="0024554E" w:rsidRDefault="0024554E" w:rsidP="006E68C6">
            <w:r>
              <w:t>Stringency of measures</w:t>
            </w:r>
          </w:p>
        </w:tc>
        <w:tc>
          <w:tcPr>
            <w:tcW w:w="1843" w:type="dxa"/>
          </w:tcPr>
          <w:p w14:paraId="6F274332" w14:textId="77777777" w:rsidR="0024554E" w:rsidRDefault="0024554E" w:rsidP="006E68C6"/>
        </w:tc>
        <w:tc>
          <w:tcPr>
            <w:tcW w:w="3402" w:type="dxa"/>
          </w:tcPr>
          <w:p w14:paraId="5049BF7D" w14:textId="77777777" w:rsidR="0024554E" w:rsidRDefault="0024554E" w:rsidP="006E68C6">
            <w:r>
              <w:t>stringency</w:t>
            </w:r>
          </w:p>
        </w:tc>
      </w:tr>
      <w:tr w:rsidR="0024554E" w14:paraId="40480BB7" w14:textId="77777777" w:rsidTr="006E68C6">
        <w:tc>
          <w:tcPr>
            <w:tcW w:w="3681" w:type="dxa"/>
          </w:tcPr>
          <w:p w14:paraId="2127917A" w14:textId="77777777" w:rsidR="0024554E" w:rsidRDefault="0024554E" w:rsidP="006E68C6">
            <w:r>
              <w:t xml:space="preserve">Other country indicators </w:t>
            </w:r>
          </w:p>
        </w:tc>
        <w:tc>
          <w:tcPr>
            <w:tcW w:w="1843" w:type="dxa"/>
          </w:tcPr>
          <w:p w14:paraId="0604C51F" w14:textId="77777777" w:rsidR="0024554E" w:rsidRDefault="0024554E" w:rsidP="006E68C6"/>
        </w:tc>
        <w:tc>
          <w:tcPr>
            <w:tcW w:w="3402" w:type="dxa"/>
          </w:tcPr>
          <w:p w14:paraId="000AFAE6" w14:textId="77777777" w:rsidR="0024554E" w:rsidRDefault="0024554E" w:rsidP="006E68C6">
            <w:proofErr w:type="spellStart"/>
            <w:r>
              <w:t>population_density</w:t>
            </w:r>
            <w:proofErr w:type="spellEnd"/>
          </w:p>
        </w:tc>
      </w:tr>
      <w:tr w:rsidR="0024554E" w14:paraId="701C46A6" w14:textId="77777777" w:rsidTr="006E68C6">
        <w:tc>
          <w:tcPr>
            <w:tcW w:w="3681" w:type="dxa"/>
          </w:tcPr>
          <w:p w14:paraId="26F6543C" w14:textId="77777777" w:rsidR="0024554E" w:rsidRDefault="0024554E" w:rsidP="006E68C6"/>
        </w:tc>
        <w:tc>
          <w:tcPr>
            <w:tcW w:w="1843" w:type="dxa"/>
          </w:tcPr>
          <w:p w14:paraId="530A405C" w14:textId="77777777" w:rsidR="0024554E" w:rsidRDefault="0024554E" w:rsidP="006E68C6"/>
        </w:tc>
        <w:tc>
          <w:tcPr>
            <w:tcW w:w="3402" w:type="dxa"/>
          </w:tcPr>
          <w:p w14:paraId="4B53FCF6" w14:textId="77777777" w:rsidR="0024554E" w:rsidRDefault="0024554E" w:rsidP="006E68C6">
            <w:proofErr w:type="spellStart"/>
            <w:r>
              <w:t>gdp_per_capita</w:t>
            </w:r>
            <w:proofErr w:type="spellEnd"/>
          </w:p>
        </w:tc>
      </w:tr>
    </w:tbl>
    <w:p w14:paraId="07CF53FB" w14:textId="418E30DA" w:rsidR="0024554E" w:rsidRDefault="0024554E" w:rsidP="0024554E"/>
    <w:p w14:paraId="06F4F8C9" w14:textId="7EF8E579" w:rsidR="007C5044" w:rsidRDefault="007C5044" w:rsidP="0024554E"/>
    <w:p w14:paraId="2D88447A" w14:textId="77777777" w:rsidR="007C5044" w:rsidRDefault="007C5044" w:rsidP="0024554E"/>
    <w:p w14:paraId="3A348FEC" w14:textId="3DB76446" w:rsidR="003A0EFF" w:rsidRPr="009C74B5" w:rsidRDefault="003A0EFF" w:rsidP="0024554E">
      <w:pPr>
        <w:jc w:val="both"/>
        <w:rPr>
          <w:b/>
          <w:bCs/>
        </w:rPr>
      </w:pPr>
      <w:r>
        <w:rPr>
          <w:b/>
          <w:bCs/>
        </w:rPr>
        <w:t xml:space="preserve">Data cleaning and </w:t>
      </w:r>
      <w:r w:rsidR="00AF0ADB">
        <w:rPr>
          <w:b/>
          <w:bCs/>
        </w:rPr>
        <w:t>smoothing</w:t>
      </w:r>
    </w:p>
    <w:p w14:paraId="56183608" w14:textId="77777777" w:rsidR="003A0EFF" w:rsidRDefault="003A0EFF" w:rsidP="0024554E">
      <w:pPr>
        <w:jc w:val="both"/>
      </w:pPr>
    </w:p>
    <w:p w14:paraId="37D57975" w14:textId="44E5AD42" w:rsidR="0024554E" w:rsidRDefault="0024554E" w:rsidP="0024554E">
      <w:pPr>
        <w:jc w:val="both"/>
      </w:pPr>
      <w:r>
        <w:t xml:space="preserve">The time series data were restricted to a common starting point (JHU data starts 22 days later) and realigned by one day, to remove the main temporal offsets in reporting, deleting the last </w:t>
      </w:r>
      <w:r>
        <w:lastRenderedPageBreak/>
        <w:t>day of the JHU data so that the time series are the same length. The end point of the analysis for the paper was set as Friday Oct 9</w:t>
      </w:r>
      <w:r w:rsidRPr="002F4B8E">
        <w:rPr>
          <w:vertAlign w:val="superscript"/>
        </w:rPr>
        <w:t>th</w:t>
      </w:r>
      <w:proofErr w:type="gramStart"/>
      <w:r>
        <w:t xml:space="preserve"> 2020</w:t>
      </w:r>
      <w:proofErr w:type="gramEnd"/>
      <w:r>
        <w:t>.</w:t>
      </w:r>
    </w:p>
    <w:p w14:paraId="13A15CF7" w14:textId="77777777" w:rsidR="0024554E" w:rsidRDefault="0024554E" w:rsidP="0024554E">
      <w:pPr>
        <w:jc w:val="both"/>
      </w:pPr>
    </w:p>
    <w:p w14:paraId="307832F1" w14:textId="77777777" w:rsidR="0024554E" w:rsidRDefault="0024554E" w:rsidP="0024554E">
      <w:pPr>
        <w:jc w:val="both"/>
      </w:pPr>
      <w:r>
        <w:t xml:space="preserve">The countries covered by the two databases are different. The JHU data set has state and regionally resolved information for some countries like Australia, Canada, China, Denmark, France, Netherlands and United Kingdom (with the USA resolved at state level in a separate file). We summed these entries to restrict our analysis to the national level. We then created translations for discrepancies between country names and reduced the country names to a single common string. Of the 212 countries in the OWID national country base and 274 regional entries in JHU dataset, 186 commonly identified countries were extracted: which we term </w:t>
      </w:r>
      <w:proofErr w:type="spellStart"/>
      <w:r>
        <w:t>common_countries</w:t>
      </w:r>
      <w:proofErr w:type="spellEnd"/>
      <w:r>
        <w:t xml:space="preserve"> in what follows. We further restricted most of our analysis to countries with levels of epidemic infection large enough to avoid large fluctuations associated with low numbers of individuals: we defined these larger epidemic countries (</w:t>
      </w:r>
      <w:proofErr w:type="spellStart"/>
      <w:r>
        <w:t>bcountries</w:t>
      </w:r>
      <w:proofErr w:type="spellEnd"/>
      <w:r>
        <w:t xml:space="preserve">) as </w:t>
      </w:r>
      <w:proofErr w:type="spellStart"/>
      <w:r>
        <w:t>common_countries</w:t>
      </w:r>
      <w:proofErr w:type="spellEnd"/>
      <w:r>
        <w:t xml:space="preserve"> with both greater than or equal to 100 Covid-19 cumulative deaths recorded and a minimum daily death rate of 0.5 per day per million inhabitants (this would be 1 death per day for a country with 2 million inhabitants). As of </w:t>
      </w:r>
      <w:proofErr w:type="gramStart"/>
      <w:r>
        <w:t>October 9</w:t>
      </w:r>
      <w:r w:rsidRPr="005A194B">
        <w:rPr>
          <w:vertAlign w:val="superscript"/>
        </w:rPr>
        <w:t>th</w:t>
      </w:r>
      <w:proofErr w:type="gramEnd"/>
      <w:r>
        <w:t xml:space="preserve"> there were 81 countries with such larger epidemics.</w:t>
      </w:r>
    </w:p>
    <w:p w14:paraId="0E471EC5" w14:textId="77777777" w:rsidR="0024554E" w:rsidRDefault="0024554E" w:rsidP="0024554E">
      <w:pPr>
        <w:jc w:val="both"/>
      </w:pPr>
    </w:p>
    <w:p w14:paraId="59742F86" w14:textId="77777777" w:rsidR="0024554E" w:rsidRDefault="0024554E" w:rsidP="0024554E">
      <w:pPr>
        <w:jc w:val="both"/>
      </w:pPr>
      <w:r>
        <w:t>The data were then processed for reporting backlogs/corrections and weekly periodicities. The weekly periodicity (stemming from weekly work patterns) were smoothed as is standard using a rolling 7-day average. Significant reporting backlogs/corrections were recognized as departures of more than 2</w:t>
      </w:r>
      <m:oMath>
        <m:r>
          <w:rPr>
            <w:rFonts w:ascii="Cambria Math" w:hAnsi="Cambria Math"/>
          </w:rPr>
          <m:t>σ</m:t>
        </m:r>
      </m:oMath>
      <w:r>
        <w:t xml:space="preserve"> from the mean for the unsmoothed data of the last 7 days or more than </w:t>
      </w:r>
      <m:oMath>
        <m:f>
          <m:fPr>
            <m:ctrlPr>
              <w:rPr>
                <w:rFonts w:ascii="Cambria Math" w:hAnsi="Cambria Math"/>
                <w:i/>
              </w:rPr>
            </m:ctrlPr>
          </m:fPr>
          <m:num>
            <m:r>
              <w:rPr>
                <w:rFonts w:ascii="Cambria Math" w:hAnsi="Cambria Math"/>
              </w:rPr>
              <m:t>2</m:t>
            </m:r>
          </m:num>
          <m:den>
            <m:r>
              <w:rPr>
                <w:rFonts w:ascii="Cambria Math" w:hAnsi="Cambria Math"/>
              </w:rPr>
              <m:t>7</m:t>
            </m:r>
          </m:den>
        </m:f>
        <m:r>
          <w:rPr>
            <w:rFonts w:ascii="Cambria Math" w:hAnsi="Cambria Math"/>
          </w:rPr>
          <m:t>σ</m:t>
        </m:r>
      </m:oMath>
      <w:r>
        <w:rPr>
          <w:rFonts w:eastAsiaTheme="minorEastAsia"/>
        </w:rPr>
        <w:t xml:space="preserve"> for the smoothed data. </w:t>
      </w:r>
      <w:r>
        <w:t>We assumed that all country data is correct and accurate in cumulative content, but that significant reporting delays and revisions can occur.</w:t>
      </w:r>
    </w:p>
    <w:p w14:paraId="59501E37" w14:textId="77777777" w:rsidR="0024554E" w:rsidRDefault="0024554E" w:rsidP="0024554E">
      <w:pPr>
        <w:jc w:val="both"/>
      </w:pPr>
    </w:p>
    <w:p w14:paraId="55780341" w14:textId="3CD5487A" w:rsidR="004943D1" w:rsidRPr="009C74B5" w:rsidRDefault="004943D1" w:rsidP="003A0EFF">
      <w:pPr>
        <w:jc w:val="both"/>
        <w:rPr>
          <w:b/>
          <w:bCs/>
        </w:rPr>
      </w:pPr>
      <w:r>
        <w:rPr>
          <w:b/>
          <w:bCs/>
        </w:rPr>
        <w:t>Testing data and testing corrections</w:t>
      </w:r>
    </w:p>
    <w:p w14:paraId="41C0AC32" w14:textId="77777777" w:rsidR="004943D1" w:rsidRDefault="004943D1" w:rsidP="003A0EFF">
      <w:pPr>
        <w:jc w:val="both"/>
      </w:pPr>
    </w:p>
    <w:p w14:paraId="721C9CBA" w14:textId="1CD93FF9" w:rsidR="003A0EFF" w:rsidRDefault="0024554E" w:rsidP="003A0EFF">
      <w:pPr>
        <w:jc w:val="both"/>
      </w:pPr>
      <w:r>
        <w:t>Next the sporadic testing data in the OWID database (</w:t>
      </w:r>
      <w:proofErr w:type="spellStart"/>
      <w:r w:rsidRPr="00CE23F1">
        <w:t>new_tests_smoothed_per_thousand</w:t>
      </w:r>
      <w:proofErr w:type="spellEnd"/>
      <w:r>
        <w:t xml:space="preserve">) was </w:t>
      </w:r>
      <w:proofErr w:type="spellStart"/>
      <w:r>
        <w:t>analyzed</w:t>
      </w:r>
      <w:proofErr w:type="spellEnd"/>
      <w:r>
        <w:t xml:space="preserve"> and smoothed, by performing a piecewise linear fit. This appears better suited to the dynamics of testing capacity ramp up than higher order spline fitting, </w:t>
      </w:r>
      <w:proofErr w:type="gramStart"/>
      <w:r>
        <w:t>and also</w:t>
      </w:r>
      <w:proofErr w:type="gramEnd"/>
      <w:r>
        <w:t xml:space="preserve"> serves as a more stringent test of the potential impact of linearities in testing dynamics on the phenomena of long linear phases that we seek to clarify. We also introduced a ubiquitous small background level of testing (whether by unambiguous symptoms or laboratory tests) which all countries have access to prior to ramping up from a common time point (day 50 after Jan 22) to the first reported testing capacity. This corresponds to an assumed capacity of 10 per million, or 1000 tests per day for a country with 100 million inhabitants. A simple proportional correction of the confirmed cases per million in the population is to divide the reported numbers by a factor proportional to the number of tests per 1000 inhabitants per day, but this is an </w:t>
      </w:r>
      <w:proofErr w:type="gramStart"/>
      <w:r>
        <w:t>over estimate</w:t>
      </w:r>
      <w:proofErr w:type="gramEnd"/>
      <w:r>
        <w:t xml:space="preserve"> of the required correction since the percentage of confirmed cases saturates with sufficient testing.    …</w:t>
      </w:r>
    </w:p>
    <w:p w14:paraId="71021DC2" w14:textId="793C7F94" w:rsidR="003A0EFF" w:rsidRDefault="003A0EFF" w:rsidP="003A0EFF">
      <w:pPr>
        <w:jc w:val="both"/>
      </w:pPr>
    </w:p>
    <w:p w14:paraId="20F74462" w14:textId="230DC7FF" w:rsidR="003A0EFF" w:rsidRPr="009C74B5" w:rsidRDefault="00AF0ADB" w:rsidP="003A0EFF">
      <w:pPr>
        <w:jc w:val="both"/>
        <w:rPr>
          <w:b/>
          <w:bCs/>
        </w:rPr>
      </w:pPr>
      <w:r>
        <w:rPr>
          <w:b/>
          <w:bCs/>
        </w:rPr>
        <w:t xml:space="preserve">Country filtering </w:t>
      </w:r>
      <w:proofErr w:type="spellStart"/>
      <w:r w:rsidR="003A0EFF">
        <w:rPr>
          <w:b/>
          <w:bCs/>
        </w:rPr>
        <w:t>Filtering</w:t>
      </w:r>
      <w:proofErr w:type="spellEnd"/>
      <w:r w:rsidR="003A0EFF">
        <w:rPr>
          <w:b/>
          <w:bCs/>
        </w:rPr>
        <w:t xml:space="preserve"> </w:t>
      </w:r>
    </w:p>
    <w:p w14:paraId="3D585B6D" w14:textId="77777777" w:rsidR="0024554E" w:rsidRDefault="0024554E" w:rsidP="0024554E"/>
    <w:p w14:paraId="29DD2B48" w14:textId="77777777" w:rsidR="003A0EFF" w:rsidRPr="00176998" w:rsidRDefault="003A0EFF" w:rsidP="003A0EFF">
      <w:r w:rsidRPr="00D06DEB">
        <w:rPr>
          <w:noProof/>
        </w:rPr>
        <w:lastRenderedPageBreak/>
        <w:drawing>
          <wp:inline distT="0" distB="0" distL="0" distR="0" wp14:anchorId="272F266D" wp14:editId="56E1F87E">
            <wp:extent cx="5727700" cy="371030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27700" cy="3710305"/>
                    </a:xfrm>
                    <a:prstGeom prst="rect">
                      <a:avLst/>
                    </a:prstGeom>
                  </pic:spPr>
                </pic:pic>
              </a:graphicData>
            </a:graphic>
          </wp:inline>
        </w:drawing>
      </w:r>
    </w:p>
    <w:p w14:paraId="24D236C9" w14:textId="77777777" w:rsidR="003A0EFF" w:rsidRDefault="003A0EFF" w:rsidP="003A0EFF">
      <w:pPr>
        <w:jc w:val="center"/>
      </w:pPr>
    </w:p>
    <w:p w14:paraId="2F8C7764" w14:textId="71A56002" w:rsidR="003A0EFF" w:rsidRPr="00F24362" w:rsidRDefault="003A0EFF" w:rsidP="003A0EFF">
      <w:pPr>
        <w:jc w:val="center"/>
        <w:rPr>
          <w:sz w:val="22"/>
          <w:szCs w:val="22"/>
        </w:rPr>
      </w:pPr>
      <w:r w:rsidRPr="00F24362">
        <w:rPr>
          <w:b/>
          <w:bCs/>
          <w:sz w:val="22"/>
          <w:szCs w:val="22"/>
        </w:rPr>
        <w:t>Table S4a Common countries.</w:t>
      </w:r>
      <w:r w:rsidRPr="00F24362">
        <w:rPr>
          <w:sz w:val="22"/>
          <w:szCs w:val="22"/>
        </w:rPr>
        <w:t xml:space="preserve"> Table of 18</w:t>
      </w:r>
      <w:r w:rsidR="006E68C6">
        <w:rPr>
          <w:sz w:val="22"/>
          <w:szCs w:val="22"/>
        </w:rPr>
        <w:t>7</w:t>
      </w:r>
      <w:r w:rsidRPr="00F24362">
        <w:rPr>
          <w:sz w:val="22"/>
          <w:szCs w:val="22"/>
        </w:rPr>
        <w:t xml:space="preserve"> Countries in both JHU and OWID Databases</w:t>
      </w:r>
    </w:p>
    <w:p w14:paraId="3ACCFDE9" w14:textId="77777777" w:rsidR="003A0EFF" w:rsidRDefault="003A0EFF" w:rsidP="003A0EFF"/>
    <w:p w14:paraId="6535B187" w14:textId="69BED05A" w:rsidR="003A0EFF" w:rsidRDefault="00FD7B39" w:rsidP="003A0EFF">
      <w:pPr>
        <w:jc w:val="center"/>
      </w:pPr>
      <w:r w:rsidRPr="00FD7B39">
        <w:rPr>
          <w:noProof/>
        </w:rPr>
        <w:t xml:space="preserve"> </w:t>
      </w:r>
      <w:r w:rsidRPr="00FD7B39">
        <w:rPr>
          <w:noProof/>
        </w:rPr>
        <w:drawing>
          <wp:inline distT="0" distB="0" distL="0" distR="0" wp14:anchorId="33CC8E50" wp14:editId="3690C21C">
            <wp:extent cx="4348614" cy="156781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352718" cy="1569295"/>
                    </a:xfrm>
                    <a:prstGeom prst="rect">
                      <a:avLst/>
                    </a:prstGeom>
                  </pic:spPr>
                </pic:pic>
              </a:graphicData>
            </a:graphic>
          </wp:inline>
        </w:drawing>
      </w:r>
    </w:p>
    <w:p w14:paraId="57E878BC" w14:textId="77777777" w:rsidR="003A0EFF" w:rsidRDefault="003A0EFF" w:rsidP="003A0EFF">
      <w:pPr>
        <w:jc w:val="center"/>
      </w:pPr>
    </w:p>
    <w:p w14:paraId="0C6CA555" w14:textId="55C397B3" w:rsidR="003A0EFF" w:rsidRPr="00F24362" w:rsidRDefault="003A0EFF" w:rsidP="003A0EFF">
      <w:pPr>
        <w:rPr>
          <w:sz w:val="22"/>
          <w:szCs w:val="22"/>
        </w:rPr>
      </w:pPr>
      <w:r w:rsidRPr="00F24362">
        <w:rPr>
          <w:b/>
          <w:bCs/>
          <w:sz w:val="22"/>
          <w:szCs w:val="22"/>
        </w:rPr>
        <w:t>Table S4b Big epidemic countries.</w:t>
      </w:r>
      <w:r w:rsidRPr="00F24362">
        <w:rPr>
          <w:sz w:val="22"/>
          <w:szCs w:val="22"/>
        </w:rPr>
        <w:t xml:space="preserve"> Table of 8</w:t>
      </w:r>
      <w:r w:rsidR="00DB4722">
        <w:rPr>
          <w:sz w:val="22"/>
          <w:szCs w:val="22"/>
        </w:rPr>
        <w:t>3</w:t>
      </w:r>
      <w:r w:rsidRPr="00F24362">
        <w:rPr>
          <w:sz w:val="22"/>
          <w:szCs w:val="22"/>
        </w:rPr>
        <w:t xml:space="preserve"> Countries with Major Epidemic in both JHU and OWID Databases</w:t>
      </w:r>
    </w:p>
    <w:p w14:paraId="3F0F69F9" w14:textId="77777777" w:rsidR="003A0EFF" w:rsidRDefault="003A0EFF" w:rsidP="003A0EFF"/>
    <w:p w14:paraId="4D6142DC" w14:textId="152DC4AC" w:rsidR="003A0EFF" w:rsidRDefault="00DB4722" w:rsidP="003A0EFF">
      <w:pPr>
        <w:jc w:val="center"/>
      </w:pPr>
      <w:r w:rsidRPr="00DB4722">
        <w:rPr>
          <w:noProof/>
        </w:rPr>
        <w:t xml:space="preserve"> </w:t>
      </w:r>
      <w:r w:rsidRPr="00DB4722">
        <w:rPr>
          <w:noProof/>
        </w:rPr>
        <w:drawing>
          <wp:inline distT="0" distB="0" distL="0" distR="0" wp14:anchorId="5E651F7C" wp14:editId="2EDE975B">
            <wp:extent cx="4338955" cy="1370475"/>
            <wp:effectExtent l="0" t="0" r="4445" b="12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378614" cy="1383001"/>
                    </a:xfrm>
                    <a:prstGeom prst="rect">
                      <a:avLst/>
                    </a:prstGeom>
                  </pic:spPr>
                </pic:pic>
              </a:graphicData>
            </a:graphic>
          </wp:inline>
        </w:drawing>
      </w:r>
    </w:p>
    <w:p w14:paraId="274EBDC0" w14:textId="77777777" w:rsidR="003A0EFF" w:rsidRDefault="003A0EFF" w:rsidP="003A0EFF"/>
    <w:p w14:paraId="12D241B3" w14:textId="30E3BAF8" w:rsidR="003A0EFF" w:rsidRPr="00F24362" w:rsidRDefault="003A0EFF" w:rsidP="003A0EFF">
      <w:pPr>
        <w:rPr>
          <w:sz w:val="22"/>
          <w:szCs w:val="22"/>
        </w:rPr>
      </w:pPr>
      <w:r w:rsidRPr="00F24362">
        <w:rPr>
          <w:b/>
          <w:bCs/>
          <w:sz w:val="22"/>
          <w:szCs w:val="22"/>
        </w:rPr>
        <w:t>Table S4c Big long epidemic countries.</w:t>
      </w:r>
      <w:r>
        <w:rPr>
          <w:sz w:val="22"/>
          <w:szCs w:val="22"/>
        </w:rPr>
        <w:t xml:space="preserve"> </w:t>
      </w:r>
      <w:r w:rsidRPr="00F24362">
        <w:rPr>
          <w:sz w:val="22"/>
          <w:szCs w:val="22"/>
        </w:rPr>
        <w:t>Table of 6</w:t>
      </w:r>
      <w:r w:rsidR="00DB4722">
        <w:rPr>
          <w:sz w:val="22"/>
          <w:szCs w:val="22"/>
        </w:rPr>
        <w:t>8</w:t>
      </w:r>
      <w:r w:rsidRPr="00F24362">
        <w:rPr>
          <w:sz w:val="22"/>
          <w:szCs w:val="22"/>
        </w:rPr>
        <w:t xml:space="preserve"> Countries with long Major Epidemic in both JHU and OWID Databases</w:t>
      </w:r>
    </w:p>
    <w:p w14:paraId="66D35C71" w14:textId="77777777" w:rsidR="003A0EFF" w:rsidRDefault="003A0EFF" w:rsidP="0024554E">
      <w:pPr>
        <w:jc w:val="both"/>
        <w:rPr>
          <w:b/>
          <w:bCs/>
        </w:rPr>
      </w:pPr>
    </w:p>
    <w:p w14:paraId="5024ABBC" w14:textId="77777777" w:rsidR="003A0EFF" w:rsidRDefault="003A0EFF" w:rsidP="0024554E">
      <w:pPr>
        <w:jc w:val="both"/>
        <w:rPr>
          <w:b/>
          <w:bCs/>
        </w:rPr>
      </w:pPr>
    </w:p>
    <w:p w14:paraId="3A9D3671" w14:textId="6A52F2C2" w:rsidR="00AF0ADB" w:rsidRDefault="00AF0ADB" w:rsidP="0024554E">
      <w:pPr>
        <w:jc w:val="both"/>
        <w:rPr>
          <w:b/>
          <w:bCs/>
        </w:rPr>
      </w:pPr>
      <w:r>
        <w:rPr>
          <w:b/>
          <w:bCs/>
        </w:rPr>
        <w:lastRenderedPageBreak/>
        <w:t>Data alignment and scaling</w:t>
      </w:r>
    </w:p>
    <w:p w14:paraId="41E9BFE5" w14:textId="77777777" w:rsidR="00AF0ADB" w:rsidRDefault="00AF0ADB" w:rsidP="0024554E">
      <w:pPr>
        <w:jc w:val="both"/>
        <w:rPr>
          <w:b/>
          <w:bCs/>
        </w:rPr>
      </w:pPr>
    </w:p>
    <w:p w14:paraId="3599B4C9" w14:textId="0F6BCCFF" w:rsidR="0024554E" w:rsidRPr="003B0E83" w:rsidRDefault="0024554E" w:rsidP="0024554E">
      <w:pPr>
        <w:jc w:val="both"/>
      </w:pPr>
      <w:r w:rsidRPr="003B0E83">
        <w:t>In order to systematic</w:t>
      </w:r>
      <w:r w:rsidR="00AF0ADB">
        <w:t xml:space="preserve">ally </w:t>
      </w:r>
      <w:proofErr w:type="spellStart"/>
      <w:r w:rsidR="00AF0ADB">
        <w:t>analyze</w:t>
      </w:r>
      <w:proofErr w:type="spellEnd"/>
      <w:r w:rsidRPr="003B0E83">
        <w:t xml:space="preserve"> responses</w:t>
      </w:r>
      <w:r w:rsidR="00AF0ADB">
        <w:t xml:space="preserve"> (e.g. with FPCA and clustering, as described in the main text)</w:t>
      </w:r>
      <w:r w:rsidRPr="003B0E83">
        <w:t>, country specific differences in both the temporal start of the infection and its magnitude should be factored out. The temporal alignment of curves is relatively standard, as employed</w:t>
      </w:r>
      <w:r>
        <w:t>,</w:t>
      </w:r>
      <w:r w:rsidRPr="003B0E83">
        <w:t xml:space="preserve"> for example</w:t>
      </w:r>
      <w:r>
        <w:t>,</w:t>
      </w:r>
      <w:r w:rsidRPr="003B0E83">
        <w:t xml:space="preserve"> in the OWID dashboard tool</w:t>
      </w:r>
      <w:r>
        <w:t xml:space="preserve"> </w:t>
      </w:r>
      <w:r>
        <w:fldChar w:fldCharType="begin"/>
      </w:r>
      <w:r w:rsidR="00393BAE">
        <w:instrText xml:space="preserve"> ADDIN EN.CITE &lt;EndNote&gt;&lt;Cite&gt;&lt;Author&gt;Roser&lt;/Author&gt;&lt;Year&gt;2020&lt;/Year&gt;&lt;RecNum&gt;4&lt;/RecNum&gt;&lt;DisplayText&gt;[44]&lt;/DisplayText&gt;&lt;record&gt;&lt;rec-number&gt;4&lt;/rec-number&gt;&lt;foreign-keys&gt;&lt;key app="EN" db-id="dew9xad2o9pv08e5wp3vr2diezd9fwtzv2vp" timestamp="1602294620"&gt;4&lt;/key&gt;&lt;/foreign-keys&gt;&lt;ref-type name="Online Database"&gt;45&lt;/ref-type&gt;&lt;contributors&gt;&lt;authors&gt;&lt;author&gt;Roser, Max&lt;/author&gt;&lt;author&gt;Ritchie , Hannah&lt;/author&gt;&lt;author&gt;Ortiz-Ospina, Esteban &lt;/author&gt;&lt;author&gt;Hasell, Joe&lt;/author&gt;&lt;/authors&gt;&lt;/contributors&gt;&lt;titles&gt;&lt;title&gt;Coronavirus Pandemic (COVID-19)&lt;/title&gt;&lt;/titles&gt;&lt;edition&gt;2020&lt;/edition&gt;&lt;dates&gt;&lt;year&gt;2020&lt;/year&gt;&lt;/dates&gt;&lt;publisher&gt;OurWorldInData.org&lt;/publisher&gt;&lt;urls&gt;&lt;related-urls&gt;&lt;url&gt;https://ourworldindata.org/coronavirus&lt;/url&gt;&lt;/related-urls&gt;&lt;/urls&gt;&lt;/record&gt;&lt;/Cite&gt;&lt;/EndNote&gt;</w:instrText>
      </w:r>
      <w:r>
        <w:fldChar w:fldCharType="separate"/>
      </w:r>
      <w:r w:rsidR="00393BAE">
        <w:rPr>
          <w:noProof/>
        </w:rPr>
        <w:t>[44]</w:t>
      </w:r>
      <w:r>
        <w:fldChar w:fldCharType="end"/>
      </w:r>
      <w:r w:rsidRPr="003B0E83">
        <w:t>:  we synchronized the time axis to start at a common low but significant level (10) of resulting deaths.</w:t>
      </w:r>
      <w:r>
        <w:t xml:space="preserve"> On the vertical axis, although much of the  large differences in the numbers of cases and deaths in different countries can be normalized relative to population size, reporting counts in cases and deaths per million, it is also useful in comparing curve shapes to completely rescale the epidemics by their curve maxima, to eliminate variations in the magnitude of the curves from the shape clustering. </w:t>
      </w:r>
    </w:p>
    <w:p w14:paraId="6011DE55" w14:textId="77777777" w:rsidR="004943D1" w:rsidRDefault="004943D1" w:rsidP="0024554E"/>
    <w:p w14:paraId="55E4544F" w14:textId="77777777" w:rsidR="004943D1" w:rsidRDefault="004943D1" w:rsidP="004943D1">
      <w:pPr>
        <w:pStyle w:val="Heading2"/>
      </w:pPr>
      <w:r>
        <w:t>FPCA and Clustering</w:t>
      </w:r>
    </w:p>
    <w:p w14:paraId="4FC4D2CA" w14:textId="77777777" w:rsidR="004943D1" w:rsidRDefault="004943D1" w:rsidP="004943D1">
      <w:pPr>
        <w:pStyle w:val="Heading2"/>
      </w:pPr>
    </w:p>
    <w:p w14:paraId="4CD773C9" w14:textId="77777777" w:rsidR="004943D1" w:rsidRPr="00EB7F90" w:rsidRDefault="004943D1" w:rsidP="004943D1">
      <w:pPr>
        <w:jc w:val="both"/>
        <w:rPr>
          <w:highlight w:val="yellow"/>
        </w:rPr>
      </w:pPr>
      <w:r>
        <w:rPr>
          <w:highlight w:val="yellow"/>
        </w:rPr>
        <w:t>We</w:t>
      </w:r>
    </w:p>
    <w:p w14:paraId="0081CF26" w14:textId="22D1453E" w:rsidR="004943D1" w:rsidRDefault="004943D1" w:rsidP="004943D1">
      <w:pPr>
        <w:jc w:val="both"/>
      </w:pPr>
      <w:r w:rsidRPr="00EB7F90">
        <w:rPr>
          <w:highlight w:val="yellow"/>
        </w:rPr>
        <w:t>can be arranged in 2D using an enhanced principal component analysis and ordered effectively into 4 clusters (details are provided in the SI) as shown in Figure 2a-c. This clustering in profiles is similar in both the daily deaths data and the confirmed cases data: for more details see SI. The principal component profiles capture the dominant forms present in the temporal dynamics, and the main departures from them and are shown in Figure 2e. Note the dominant (first) principal component with a prolonged epidemic atypical in conventional modelling. Other principal components capture pronounced second waves. These phenomena are robust to various linear and nonlinear assumptions about the relationship between observed and actual cases, as mediated by country specific data on the amount of testing; Figure 2e shows principal components computed for several different maps from observed to actual data (see the SI for more details).  .</w:t>
      </w:r>
    </w:p>
    <w:p w14:paraId="5799FE4E" w14:textId="329C82DF" w:rsidR="004943D1" w:rsidRDefault="004943D1" w:rsidP="004943D1">
      <w:pPr>
        <w:pStyle w:val="Heading2"/>
      </w:pPr>
    </w:p>
    <w:p w14:paraId="3955866B" w14:textId="6B1B707D" w:rsidR="004943D1" w:rsidRDefault="004943D1" w:rsidP="004943D1">
      <w:pPr>
        <w:rPr>
          <w:b/>
          <w:bCs/>
        </w:rPr>
      </w:pPr>
      <w:r>
        <w:rPr>
          <w:b/>
          <w:bCs/>
        </w:rPr>
        <w:t>Consensus clustering</w:t>
      </w:r>
    </w:p>
    <w:p w14:paraId="2F6629ED" w14:textId="6E205B69" w:rsidR="004B752F" w:rsidRDefault="004B752F" w:rsidP="004943D1">
      <w:r>
        <w:t>Data collected for:</w:t>
      </w:r>
    </w:p>
    <w:p w14:paraId="6A5FC1E7" w14:textId="6DEB7C22" w:rsidR="004B752F" w:rsidRDefault="004B752F" w:rsidP="004B752F">
      <w:pPr>
        <w:pStyle w:val="ListParagraph"/>
        <w:numPr>
          <w:ilvl w:val="0"/>
          <w:numId w:val="2"/>
        </w:numPr>
      </w:pPr>
      <w:r>
        <w:t>Deaths</w:t>
      </w:r>
    </w:p>
    <w:p w14:paraId="36C5B4C1" w14:textId="5404E214" w:rsidR="004B752F" w:rsidRDefault="004B752F" w:rsidP="004B752F">
      <w:pPr>
        <w:pStyle w:val="ListParagraph"/>
        <w:numPr>
          <w:ilvl w:val="0"/>
          <w:numId w:val="2"/>
        </w:numPr>
      </w:pPr>
      <w:r>
        <w:t>Cases</w:t>
      </w:r>
    </w:p>
    <w:p w14:paraId="31C758CC" w14:textId="04B84867" w:rsidR="004B752F" w:rsidRDefault="004B752F" w:rsidP="004B752F">
      <w:pPr>
        <w:pStyle w:val="ListParagraph"/>
        <w:numPr>
          <w:ilvl w:val="0"/>
          <w:numId w:val="2"/>
        </w:numPr>
      </w:pPr>
      <w:r>
        <w:t>Test-corrected cases (linear ramp)</w:t>
      </w:r>
    </w:p>
    <w:p w14:paraId="2CBE49EC" w14:textId="6513C47A" w:rsidR="004B752F" w:rsidRDefault="004B752F" w:rsidP="004B752F">
      <w:pPr>
        <w:pStyle w:val="ListParagraph"/>
        <w:numPr>
          <w:ilvl w:val="0"/>
          <w:numId w:val="2"/>
        </w:numPr>
      </w:pPr>
      <w:r>
        <w:t>Test-corrected cases (piecewise-linear fit)</w:t>
      </w:r>
    </w:p>
    <w:p w14:paraId="4265642C" w14:textId="41BB397E" w:rsidR="004B752F" w:rsidRDefault="004B752F" w:rsidP="004B752F">
      <w:pPr>
        <w:pStyle w:val="ListParagraph"/>
        <w:numPr>
          <w:ilvl w:val="0"/>
          <w:numId w:val="2"/>
        </w:numPr>
      </w:pPr>
      <w:r>
        <w:t>Test-corrected cases (nonlinear correction using raw test data)</w:t>
      </w:r>
    </w:p>
    <w:p w14:paraId="4699618D" w14:textId="0914446B" w:rsidR="004B752F" w:rsidRDefault="004B752F" w:rsidP="004B752F">
      <w:pPr>
        <w:pStyle w:val="ListParagraph"/>
        <w:numPr>
          <w:ilvl w:val="0"/>
          <w:numId w:val="2"/>
        </w:numPr>
      </w:pPr>
      <w:r>
        <w:t>Test-corrected cases (nonlinear correction using piecewise linear fit to test data)</w:t>
      </w:r>
    </w:p>
    <w:p w14:paraId="69916F98" w14:textId="21BCCF65" w:rsidR="004B752F" w:rsidRDefault="004B752F" w:rsidP="004B752F"/>
    <w:p w14:paraId="636D1A79" w14:textId="75483809" w:rsidR="004B752F" w:rsidRDefault="004B752F" w:rsidP="004B752F">
      <w:r>
        <w:t>Meta parameters varied:</w:t>
      </w:r>
    </w:p>
    <w:p w14:paraId="6E9AA867" w14:textId="0672A47F" w:rsidR="004B752F" w:rsidRDefault="004B752F" w:rsidP="004B752F">
      <w:pPr>
        <w:pStyle w:val="ListParagraph"/>
        <w:numPr>
          <w:ilvl w:val="0"/>
          <w:numId w:val="2"/>
        </w:numPr>
      </w:pPr>
      <w:r>
        <w:t>FPCA: number of components used in fit, from 3 to 15</w:t>
      </w:r>
    </w:p>
    <w:p w14:paraId="771D4D83" w14:textId="4A69607F" w:rsidR="004B752F" w:rsidRPr="004B752F" w:rsidRDefault="004B752F" w:rsidP="00BA5BA2">
      <w:pPr>
        <w:pStyle w:val="ListParagraph"/>
        <w:numPr>
          <w:ilvl w:val="0"/>
          <w:numId w:val="2"/>
        </w:numPr>
      </w:pPr>
      <w:r>
        <w:t xml:space="preserve">HDBSCAN: </w:t>
      </w:r>
    </w:p>
    <w:p w14:paraId="098F151D" w14:textId="3BB3D17E" w:rsidR="0012162E" w:rsidRPr="0012162E" w:rsidRDefault="0012162E" w:rsidP="0012162E">
      <w:pPr>
        <w:pStyle w:val="ListParagraph"/>
        <w:numPr>
          <w:ilvl w:val="0"/>
          <w:numId w:val="2"/>
        </w:numPr>
        <w:rPr>
          <w:rFonts w:ascii="Times New Roman" w:eastAsia="Times New Roman" w:hAnsi="Times New Roman" w:cs="Times New Roman"/>
          <w:lang w:val="en-US" w:eastAsia="ja-JP"/>
        </w:rPr>
      </w:pPr>
      <w:r w:rsidRPr="0012162E">
        <w:rPr>
          <w:noProof/>
        </w:rPr>
        <w:lastRenderedPageBreak/>
        <w:drawing>
          <wp:inline distT="0" distB="0" distL="0" distR="0" wp14:anchorId="688676F9" wp14:editId="67E0F214">
            <wp:extent cx="2001520" cy="8864600"/>
            <wp:effectExtent l="0" t="0" r="508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001520" cy="8864600"/>
                    </a:xfrm>
                    <a:prstGeom prst="rect">
                      <a:avLst/>
                    </a:prstGeom>
                    <a:noFill/>
                    <a:ln>
                      <a:noFill/>
                    </a:ln>
                  </pic:spPr>
                </pic:pic>
              </a:graphicData>
            </a:graphic>
          </wp:inline>
        </w:drawing>
      </w:r>
    </w:p>
    <w:p w14:paraId="48D07F5D" w14:textId="2009C021" w:rsidR="0023072A" w:rsidRDefault="0023072A" w:rsidP="0023072A">
      <w:pPr>
        <w:rPr>
          <w:rFonts w:ascii="Times New Roman" w:eastAsia="Times New Roman" w:hAnsi="Times New Roman" w:cs="Times New Roman"/>
          <w:lang w:val="en-US" w:eastAsia="ja-JP"/>
        </w:rPr>
      </w:pPr>
    </w:p>
    <w:p w14:paraId="0A3F4032" w14:textId="7A138B46" w:rsidR="004B752F" w:rsidRDefault="004B752F" w:rsidP="0023072A">
      <w:pPr>
        <w:rPr>
          <w:rFonts w:ascii="Times New Roman" w:eastAsia="Times New Roman" w:hAnsi="Times New Roman" w:cs="Times New Roman"/>
          <w:lang w:val="en-US" w:eastAsia="ja-JP"/>
        </w:rPr>
      </w:pPr>
    </w:p>
    <w:p w14:paraId="781B5E8D" w14:textId="77777777" w:rsidR="004B752F" w:rsidRDefault="004B752F" w:rsidP="0023072A">
      <w:pPr>
        <w:rPr>
          <w:rFonts w:ascii="Times New Roman" w:eastAsia="Times New Roman" w:hAnsi="Times New Roman" w:cs="Times New Roman"/>
          <w:lang w:val="en-US" w:eastAsia="ja-JP"/>
        </w:rPr>
      </w:pPr>
    </w:p>
    <w:tbl>
      <w:tblPr>
        <w:tblStyle w:val="TableGrid"/>
        <w:tblW w:w="0" w:type="auto"/>
        <w:tblLook w:val="04A0" w:firstRow="1" w:lastRow="0" w:firstColumn="1" w:lastColumn="0" w:noHBand="0" w:noVBand="1"/>
      </w:tblPr>
      <w:tblGrid>
        <w:gridCol w:w="1686"/>
        <w:gridCol w:w="1950"/>
        <w:gridCol w:w="1955"/>
        <w:gridCol w:w="1925"/>
        <w:gridCol w:w="1494"/>
      </w:tblGrid>
      <w:tr w:rsidR="0012162E" w14:paraId="739B4488" w14:textId="47299083" w:rsidTr="00BA5BA2">
        <w:tc>
          <w:tcPr>
            <w:tcW w:w="1686" w:type="dxa"/>
          </w:tcPr>
          <w:p w14:paraId="2701805D" w14:textId="007DFBE1" w:rsidR="0012162E" w:rsidRDefault="0012162E" w:rsidP="0012162E">
            <w:pPr>
              <w:rPr>
                <w:lang w:val="en-US"/>
              </w:rPr>
            </w:pPr>
            <w:r>
              <w:rPr>
                <w:lang w:val="en-US"/>
              </w:rPr>
              <w:t>Class 1</w:t>
            </w:r>
          </w:p>
        </w:tc>
        <w:tc>
          <w:tcPr>
            <w:tcW w:w="1950" w:type="dxa"/>
          </w:tcPr>
          <w:p w14:paraId="7FA63B3C" w14:textId="44EB60BB" w:rsidR="0012162E" w:rsidRDefault="0012162E" w:rsidP="00393BAE">
            <w:pPr>
              <w:rPr>
                <w:lang w:val="en-US"/>
              </w:rPr>
            </w:pPr>
            <w:r>
              <w:rPr>
                <w:lang w:val="en-US"/>
              </w:rPr>
              <w:t>Class 2</w:t>
            </w:r>
          </w:p>
        </w:tc>
        <w:tc>
          <w:tcPr>
            <w:tcW w:w="1955" w:type="dxa"/>
          </w:tcPr>
          <w:p w14:paraId="273B69A1" w14:textId="02B72593" w:rsidR="0012162E" w:rsidRDefault="0012162E" w:rsidP="007C40BC">
            <w:pPr>
              <w:rPr>
                <w:lang w:val="en-US"/>
              </w:rPr>
            </w:pPr>
            <w:r>
              <w:rPr>
                <w:lang w:val="en-US"/>
              </w:rPr>
              <w:t>Class 3</w:t>
            </w:r>
          </w:p>
        </w:tc>
        <w:tc>
          <w:tcPr>
            <w:tcW w:w="1925" w:type="dxa"/>
          </w:tcPr>
          <w:p w14:paraId="2D5010A5" w14:textId="0BFEFD6A" w:rsidR="0012162E" w:rsidRDefault="0012162E">
            <w:pPr>
              <w:rPr>
                <w:lang w:val="en-US"/>
              </w:rPr>
            </w:pPr>
            <w:r>
              <w:rPr>
                <w:lang w:val="en-US"/>
              </w:rPr>
              <w:t>Class 4</w:t>
            </w:r>
          </w:p>
        </w:tc>
        <w:tc>
          <w:tcPr>
            <w:tcW w:w="1494" w:type="dxa"/>
          </w:tcPr>
          <w:p w14:paraId="2099D64C" w14:textId="3938D0BD" w:rsidR="0012162E" w:rsidRDefault="0012162E" w:rsidP="00BA5BA2">
            <w:pPr>
              <w:rPr>
                <w:lang w:val="en-US"/>
              </w:rPr>
            </w:pPr>
            <w:proofErr w:type="spellStart"/>
            <w:r>
              <w:rPr>
                <w:lang w:val="en-US"/>
              </w:rPr>
              <w:t>Unclustered</w:t>
            </w:r>
            <w:proofErr w:type="spellEnd"/>
          </w:p>
        </w:tc>
      </w:tr>
      <w:tr w:rsidR="0012162E" w14:paraId="30278961" w14:textId="48BED9E1" w:rsidTr="00BA5BA2">
        <w:tc>
          <w:tcPr>
            <w:tcW w:w="1686" w:type="dxa"/>
          </w:tcPr>
          <w:p w14:paraId="5EA8233E" w14:textId="77777777" w:rsidR="0012162E" w:rsidRDefault="0012162E" w:rsidP="00BA5BA2">
            <w:r>
              <w:t>Armenia</w:t>
            </w:r>
          </w:p>
          <w:p w14:paraId="735CE57A" w14:textId="77777777" w:rsidR="0012162E" w:rsidRDefault="0012162E" w:rsidP="00BA5BA2">
            <w:r>
              <w:t>Azerbaijan</w:t>
            </w:r>
          </w:p>
          <w:p w14:paraId="4DDC5EFF" w14:textId="77777777" w:rsidR="0012162E" w:rsidRDefault="0012162E" w:rsidP="00BA5BA2">
            <w:r>
              <w:t>Belarus</w:t>
            </w:r>
          </w:p>
          <w:p w14:paraId="1A354936" w14:textId="77777777" w:rsidR="0012162E" w:rsidRDefault="0012162E" w:rsidP="00BA5BA2">
            <w:r>
              <w:t>Chile</w:t>
            </w:r>
          </w:p>
          <w:p w14:paraId="094657AA" w14:textId="77777777" w:rsidR="0012162E" w:rsidRDefault="0012162E" w:rsidP="00BA5BA2">
            <w:r>
              <w:t>Egypt</w:t>
            </w:r>
          </w:p>
          <w:p w14:paraId="6A9DCD54" w14:textId="77777777" w:rsidR="0012162E" w:rsidRPr="00BA5BA2" w:rsidRDefault="0012162E" w:rsidP="00BA5BA2">
            <w:pPr>
              <w:rPr>
                <w:lang w:val="it-IT"/>
              </w:rPr>
            </w:pPr>
            <w:proofErr w:type="spellStart"/>
            <w:r w:rsidRPr="00BA5BA2">
              <w:rPr>
                <w:rFonts w:eastAsiaTheme="minorHAnsi"/>
                <w:lang w:val="it-IT" w:eastAsia="en-US"/>
              </w:rPr>
              <w:t>El</w:t>
            </w:r>
            <w:proofErr w:type="spellEnd"/>
            <w:r w:rsidRPr="00BA5BA2">
              <w:rPr>
                <w:rFonts w:eastAsiaTheme="minorHAnsi"/>
                <w:lang w:val="it-IT" w:eastAsia="en-US"/>
              </w:rPr>
              <w:t xml:space="preserve"> Salvador</w:t>
            </w:r>
          </w:p>
          <w:p w14:paraId="42DAEEAD" w14:textId="77777777" w:rsidR="0012162E" w:rsidRPr="00BA5BA2" w:rsidRDefault="0012162E" w:rsidP="00BA5BA2">
            <w:pPr>
              <w:rPr>
                <w:lang w:val="it-IT"/>
              </w:rPr>
            </w:pPr>
            <w:r w:rsidRPr="00BA5BA2">
              <w:rPr>
                <w:rFonts w:eastAsiaTheme="minorHAnsi"/>
                <w:lang w:val="it-IT" w:eastAsia="en-US"/>
              </w:rPr>
              <w:t>Iran</w:t>
            </w:r>
          </w:p>
          <w:p w14:paraId="6403308C" w14:textId="77777777" w:rsidR="0012162E" w:rsidRPr="00BA5BA2" w:rsidRDefault="0012162E" w:rsidP="00BA5BA2">
            <w:pPr>
              <w:rPr>
                <w:lang w:val="it-IT"/>
              </w:rPr>
            </w:pPr>
            <w:r w:rsidRPr="00BA5BA2">
              <w:rPr>
                <w:rFonts w:eastAsiaTheme="minorHAnsi"/>
                <w:lang w:val="it-IT" w:eastAsia="en-US"/>
              </w:rPr>
              <w:t>Oman</w:t>
            </w:r>
          </w:p>
          <w:p w14:paraId="696A528F" w14:textId="77777777" w:rsidR="0012162E" w:rsidRPr="00BA5BA2" w:rsidRDefault="0012162E" w:rsidP="00BA5BA2">
            <w:pPr>
              <w:rPr>
                <w:lang w:val="it-IT"/>
              </w:rPr>
            </w:pPr>
            <w:r w:rsidRPr="00BA5BA2">
              <w:rPr>
                <w:rFonts w:eastAsiaTheme="minorHAnsi"/>
                <w:lang w:val="it-IT" w:eastAsia="en-US"/>
              </w:rPr>
              <w:t>Pakistan</w:t>
            </w:r>
          </w:p>
          <w:p w14:paraId="2EEE20C6" w14:textId="77777777" w:rsidR="0012162E" w:rsidRPr="00BA5BA2" w:rsidRDefault="0012162E" w:rsidP="00BA5BA2">
            <w:pPr>
              <w:rPr>
                <w:lang w:val="it-IT"/>
              </w:rPr>
            </w:pPr>
            <w:r w:rsidRPr="00BA5BA2">
              <w:rPr>
                <w:rFonts w:eastAsiaTheme="minorHAnsi"/>
                <w:lang w:val="it-IT" w:eastAsia="en-US"/>
              </w:rPr>
              <w:t>Russia</w:t>
            </w:r>
          </w:p>
          <w:p w14:paraId="006C2A32" w14:textId="77777777" w:rsidR="0012162E" w:rsidRDefault="0012162E" w:rsidP="00BA5BA2">
            <w:r>
              <w:t>Saudi Arabia</w:t>
            </w:r>
          </w:p>
          <w:p w14:paraId="509B609B" w14:textId="77777777" w:rsidR="0012162E" w:rsidRDefault="0012162E" w:rsidP="00BA5BA2">
            <w:r>
              <w:t>Sweden</w:t>
            </w:r>
          </w:p>
          <w:p w14:paraId="73D60D19" w14:textId="77777777" w:rsidR="0012162E" w:rsidRDefault="0012162E" w:rsidP="00BA5BA2">
            <w:r>
              <w:t>United Arab Emirates</w:t>
            </w:r>
          </w:p>
          <w:p w14:paraId="26A11742" w14:textId="6DE0C2F1" w:rsidR="0012162E" w:rsidRDefault="0012162E" w:rsidP="0012162E">
            <w:pPr>
              <w:rPr>
                <w:rFonts w:ascii="Times New Roman" w:eastAsia="Times New Roman" w:hAnsi="Times New Roman" w:cs="Times New Roman"/>
                <w:lang w:val="en-US"/>
              </w:rPr>
            </w:pPr>
          </w:p>
        </w:tc>
        <w:tc>
          <w:tcPr>
            <w:tcW w:w="1950" w:type="dxa"/>
          </w:tcPr>
          <w:p w14:paraId="0455AD46" w14:textId="77777777" w:rsidR="0012162E" w:rsidRDefault="0012162E" w:rsidP="00BA5BA2">
            <w:r>
              <w:t>Austria</w:t>
            </w:r>
          </w:p>
          <w:p w14:paraId="65E4F719" w14:textId="77777777" w:rsidR="0012162E" w:rsidRDefault="0012162E" w:rsidP="00BA5BA2">
            <w:r>
              <w:t>Belgium</w:t>
            </w:r>
          </w:p>
          <w:p w14:paraId="1BE85B6B" w14:textId="77777777" w:rsidR="0012162E" w:rsidRDefault="0012162E" w:rsidP="00BA5BA2">
            <w:r>
              <w:t>Canada</w:t>
            </w:r>
          </w:p>
          <w:p w14:paraId="3C07C979" w14:textId="77777777" w:rsidR="0012162E" w:rsidRDefault="0012162E" w:rsidP="00BA5BA2">
            <w:r>
              <w:t>Czech Republic</w:t>
            </w:r>
          </w:p>
          <w:p w14:paraId="11C90A3D" w14:textId="77777777" w:rsidR="0012162E" w:rsidRDefault="0012162E" w:rsidP="00BA5BA2">
            <w:r>
              <w:t>Ecuador</w:t>
            </w:r>
          </w:p>
          <w:p w14:paraId="689A937C" w14:textId="77777777" w:rsidR="0012162E" w:rsidRPr="00BA5BA2" w:rsidRDefault="0012162E" w:rsidP="00BA5BA2">
            <w:pPr>
              <w:rPr>
                <w:lang w:val="de-DE"/>
              </w:rPr>
            </w:pPr>
            <w:proofErr w:type="spellStart"/>
            <w:r w:rsidRPr="00BA5BA2">
              <w:rPr>
                <w:lang w:val="de-DE"/>
              </w:rPr>
              <w:t>Finland</w:t>
            </w:r>
            <w:proofErr w:type="spellEnd"/>
          </w:p>
          <w:p w14:paraId="0D18E746" w14:textId="77777777" w:rsidR="0012162E" w:rsidRPr="00BA5BA2" w:rsidRDefault="0012162E" w:rsidP="00BA5BA2">
            <w:pPr>
              <w:rPr>
                <w:lang w:val="de-DE"/>
              </w:rPr>
            </w:pPr>
            <w:r w:rsidRPr="00BA5BA2">
              <w:rPr>
                <w:lang w:val="de-DE"/>
              </w:rPr>
              <w:t>Germany</w:t>
            </w:r>
          </w:p>
          <w:p w14:paraId="0F6D1923" w14:textId="77777777" w:rsidR="0012162E" w:rsidRPr="00BA5BA2" w:rsidRDefault="0012162E" w:rsidP="00BA5BA2">
            <w:pPr>
              <w:rPr>
                <w:lang w:val="de-DE"/>
              </w:rPr>
            </w:pPr>
            <w:proofErr w:type="spellStart"/>
            <w:r w:rsidRPr="00BA5BA2">
              <w:rPr>
                <w:lang w:val="de-DE"/>
              </w:rPr>
              <w:t>Hungary</w:t>
            </w:r>
            <w:proofErr w:type="spellEnd"/>
          </w:p>
          <w:p w14:paraId="676A09BC" w14:textId="77777777" w:rsidR="0012162E" w:rsidRPr="00BA5BA2" w:rsidRDefault="0012162E" w:rsidP="00BA5BA2">
            <w:pPr>
              <w:rPr>
                <w:lang w:val="de-DE"/>
              </w:rPr>
            </w:pPr>
            <w:proofErr w:type="spellStart"/>
            <w:r w:rsidRPr="00BA5BA2">
              <w:rPr>
                <w:lang w:val="de-DE"/>
              </w:rPr>
              <w:t>Ireland</w:t>
            </w:r>
            <w:proofErr w:type="spellEnd"/>
          </w:p>
          <w:p w14:paraId="6A047013" w14:textId="77777777" w:rsidR="0012162E" w:rsidRPr="00BA5BA2" w:rsidRDefault="0012162E" w:rsidP="00BA5BA2">
            <w:pPr>
              <w:rPr>
                <w:lang w:val="de-DE"/>
              </w:rPr>
            </w:pPr>
            <w:proofErr w:type="spellStart"/>
            <w:r w:rsidRPr="00BA5BA2">
              <w:rPr>
                <w:lang w:val="de-DE"/>
              </w:rPr>
              <w:t>Italy</w:t>
            </w:r>
            <w:proofErr w:type="spellEnd"/>
          </w:p>
          <w:p w14:paraId="474C6FA1" w14:textId="77777777" w:rsidR="0012162E" w:rsidRPr="00BA5BA2" w:rsidRDefault="0012162E" w:rsidP="00BA5BA2">
            <w:pPr>
              <w:rPr>
                <w:lang w:val="de-DE"/>
              </w:rPr>
            </w:pPr>
            <w:proofErr w:type="spellStart"/>
            <w:r w:rsidRPr="00BA5BA2">
              <w:rPr>
                <w:lang w:val="de-DE"/>
              </w:rPr>
              <w:t>Kazakhstan</w:t>
            </w:r>
            <w:proofErr w:type="spellEnd"/>
          </w:p>
          <w:p w14:paraId="5A634E73" w14:textId="77777777" w:rsidR="0012162E" w:rsidRPr="00BA5BA2" w:rsidRDefault="0012162E" w:rsidP="00BA5BA2">
            <w:pPr>
              <w:rPr>
                <w:lang w:val="de-DE"/>
              </w:rPr>
            </w:pPr>
            <w:r w:rsidRPr="00BA5BA2">
              <w:rPr>
                <w:lang w:val="de-DE"/>
              </w:rPr>
              <w:t>Kuwait</w:t>
            </w:r>
          </w:p>
          <w:p w14:paraId="2EC57F40" w14:textId="77777777" w:rsidR="0012162E" w:rsidRPr="00BA5BA2" w:rsidRDefault="0012162E" w:rsidP="00BA5BA2">
            <w:pPr>
              <w:rPr>
                <w:lang w:val="de-DE"/>
              </w:rPr>
            </w:pPr>
            <w:r w:rsidRPr="00BA5BA2">
              <w:rPr>
                <w:lang w:val="de-DE"/>
              </w:rPr>
              <w:t>Luxembourg</w:t>
            </w:r>
          </w:p>
          <w:p w14:paraId="69AF7C2F" w14:textId="77777777" w:rsidR="0012162E" w:rsidRDefault="0012162E" w:rsidP="00BA5BA2">
            <w:r>
              <w:t>Norway</w:t>
            </w:r>
          </w:p>
          <w:p w14:paraId="0C3C1149" w14:textId="77777777" w:rsidR="0012162E" w:rsidRDefault="0012162E" w:rsidP="00BA5BA2">
            <w:r>
              <w:t>Poland</w:t>
            </w:r>
          </w:p>
          <w:p w14:paraId="776FDACF" w14:textId="77777777" w:rsidR="0012162E" w:rsidRDefault="0012162E" w:rsidP="00BA5BA2">
            <w:r>
              <w:t>Portugal</w:t>
            </w:r>
          </w:p>
          <w:p w14:paraId="192A275F" w14:textId="77777777" w:rsidR="0012162E" w:rsidRDefault="0012162E" w:rsidP="00BA5BA2">
            <w:r>
              <w:t>Qatar</w:t>
            </w:r>
          </w:p>
          <w:p w14:paraId="013517D8" w14:textId="77777777" w:rsidR="0012162E" w:rsidRDefault="0012162E" w:rsidP="00BA5BA2">
            <w:r>
              <w:t>Slovenia</w:t>
            </w:r>
          </w:p>
          <w:p w14:paraId="6CE07303" w14:textId="77777777" w:rsidR="0012162E" w:rsidRDefault="0012162E" w:rsidP="00BA5BA2">
            <w:r>
              <w:t>Spain</w:t>
            </w:r>
          </w:p>
          <w:p w14:paraId="79A9271C" w14:textId="77777777" w:rsidR="0012162E" w:rsidRDefault="0012162E" w:rsidP="00BA5BA2">
            <w:r>
              <w:t>Switzerland</w:t>
            </w:r>
          </w:p>
          <w:p w14:paraId="694E4DA3" w14:textId="77777777" w:rsidR="0012162E" w:rsidRDefault="0012162E" w:rsidP="00BA5BA2">
            <w:r>
              <w:t>Turkey</w:t>
            </w:r>
          </w:p>
          <w:p w14:paraId="0D061094" w14:textId="77777777" w:rsidR="0012162E" w:rsidRDefault="0012162E" w:rsidP="0012162E">
            <w:pPr>
              <w:rPr>
                <w:rFonts w:ascii="Times New Roman" w:eastAsia="Times New Roman" w:hAnsi="Times New Roman" w:cs="Times New Roman"/>
                <w:lang w:val="en-US"/>
              </w:rPr>
            </w:pPr>
          </w:p>
        </w:tc>
        <w:tc>
          <w:tcPr>
            <w:tcW w:w="1955" w:type="dxa"/>
          </w:tcPr>
          <w:p w14:paraId="3583E8C4" w14:textId="77777777" w:rsidR="0012162E" w:rsidRPr="00A55EF7" w:rsidRDefault="0012162E" w:rsidP="00BA5BA2">
            <w:pPr>
              <w:rPr>
                <w:lang w:val="it-IT"/>
              </w:rPr>
            </w:pPr>
            <w:r w:rsidRPr="00A55EF7">
              <w:rPr>
                <w:lang w:val="it-IT"/>
              </w:rPr>
              <w:t>Bolivia</w:t>
            </w:r>
          </w:p>
          <w:p w14:paraId="20858757" w14:textId="77777777" w:rsidR="0012162E" w:rsidRPr="00A55EF7" w:rsidRDefault="0012162E" w:rsidP="00BA5BA2">
            <w:pPr>
              <w:rPr>
                <w:lang w:val="it-IT"/>
              </w:rPr>
            </w:pPr>
            <w:r w:rsidRPr="00A55EF7">
              <w:rPr>
                <w:lang w:val="it-IT"/>
              </w:rPr>
              <w:t>Brazil</w:t>
            </w:r>
          </w:p>
          <w:p w14:paraId="3DA5C9CE" w14:textId="77777777" w:rsidR="0012162E" w:rsidRPr="00A55EF7" w:rsidRDefault="0012162E" w:rsidP="00BA5BA2">
            <w:pPr>
              <w:rPr>
                <w:lang w:val="it-IT"/>
              </w:rPr>
            </w:pPr>
            <w:r w:rsidRPr="00A55EF7">
              <w:rPr>
                <w:lang w:val="it-IT"/>
              </w:rPr>
              <w:t>Bulgaria</w:t>
            </w:r>
          </w:p>
          <w:p w14:paraId="1C3BBC54" w14:textId="77777777" w:rsidR="0012162E" w:rsidRPr="00A55EF7" w:rsidRDefault="0012162E" w:rsidP="00BA5BA2">
            <w:pPr>
              <w:rPr>
                <w:lang w:val="it-IT"/>
              </w:rPr>
            </w:pPr>
            <w:proofErr w:type="spellStart"/>
            <w:r w:rsidRPr="00A55EF7">
              <w:rPr>
                <w:lang w:val="it-IT"/>
              </w:rPr>
              <w:t>Dominican</w:t>
            </w:r>
            <w:proofErr w:type="spellEnd"/>
            <w:r w:rsidRPr="00A55EF7">
              <w:rPr>
                <w:lang w:val="it-IT"/>
              </w:rPr>
              <w:t xml:space="preserve"> Republic</w:t>
            </w:r>
          </w:p>
          <w:p w14:paraId="3AB4A9D9" w14:textId="77777777" w:rsidR="0012162E" w:rsidRPr="00A55EF7" w:rsidRDefault="0012162E" w:rsidP="00BA5BA2">
            <w:pPr>
              <w:rPr>
                <w:lang w:val="it-IT"/>
              </w:rPr>
            </w:pPr>
            <w:r w:rsidRPr="00A55EF7">
              <w:rPr>
                <w:lang w:val="it-IT"/>
              </w:rPr>
              <w:t>Guatemala</w:t>
            </w:r>
          </w:p>
          <w:p w14:paraId="3FE4C0AD" w14:textId="77777777" w:rsidR="0012162E" w:rsidRPr="00A55EF7" w:rsidRDefault="0012162E" w:rsidP="00BA5BA2">
            <w:pPr>
              <w:rPr>
                <w:lang w:val="it-IT"/>
              </w:rPr>
            </w:pPr>
            <w:r w:rsidRPr="00A55EF7">
              <w:rPr>
                <w:lang w:val="it-IT"/>
              </w:rPr>
              <w:t>Honduras</w:t>
            </w:r>
          </w:p>
          <w:p w14:paraId="45C07454" w14:textId="77777777" w:rsidR="0012162E" w:rsidRPr="00A55EF7" w:rsidRDefault="0012162E" w:rsidP="00BA5BA2">
            <w:pPr>
              <w:rPr>
                <w:lang w:val="it-IT"/>
              </w:rPr>
            </w:pPr>
            <w:r w:rsidRPr="00A55EF7">
              <w:rPr>
                <w:lang w:val="it-IT"/>
              </w:rPr>
              <w:t>Kosovo</w:t>
            </w:r>
          </w:p>
          <w:p w14:paraId="033B9F4C" w14:textId="77777777" w:rsidR="0012162E" w:rsidRPr="00A55EF7" w:rsidRDefault="0012162E" w:rsidP="00BA5BA2">
            <w:pPr>
              <w:rPr>
                <w:lang w:val="it-IT"/>
              </w:rPr>
            </w:pPr>
            <w:r w:rsidRPr="00A55EF7">
              <w:rPr>
                <w:lang w:val="it-IT"/>
              </w:rPr>
              <w:t>Macedonia</w:t>
            </w:r>
          </w:p>
          <w:p w14:paraId="215AE5DA" w14:textId="77777777" w:rsidR="0012162E" w:rsidRPr="00A55EF7" w:rsidRDefault="0012162E" w:rsidP="00BA5BA2">
            <w:pPr>
              <w:rPr>
                <w:lang w:val="it-IT"/>
              </w:rPr>
            </w:pPr>
            <w:r w:rsidRPr="00A55EF7">
              <w:rPr>
                <w:lang w:val="it-IT"/>
              </w:rPr>
              <w:t>Mexico</w:t>
            </w:r>
          </w:p>
          <w:p w14:paraId="37309B5D" w14:textId="77777777" w:rsidR="0012162E" w:rsidRPr="00A55EF7" w:rsidRDefault="0012162E" w:rsidP="00BA5BA2">
            <w:pPr>
              <w:rPr>
                <w:lang w:val="it-IT"/>
              </w:rPr>
            </w:pPr>
            <w:r w:rsidRPr="00A55EF7">
              <w:rPr>
                <w:lang w:val="it-IT"/>
              </w:rPr>
              <w:t>Moldova</w:t>
            </w:r>
          </w:p>
          <w:p w14:paraId="5EC50DFC" w14:textId="77777777" w:rsidR="0012162E" w:rsidRPr="00A55EF7" w:rsidRDefault="0012162E" w:rsidP="00BA5BA2">
            <w:pPr>
              <w:rPr>
                <w:lang w:val="it-IT"/>
              </w:rPr>
            </w:pPr>
            <w:r w:rsidRPr="00A55EF7">
              <w:rPr>
                <w:lang w:val="it-IT"/>
              </w:rPr>
              <w:t>Panama</w:t>
            </w:r>
          </w:p>
          <w:p w14:paraId="48B65629" w14:textId="77777777" w:rsidR="0012162E" w:rsidRDefault="0012162E" w:rsidP="00BA5BA2">
            <w:r>
              <w:t>Peru</w:t>
            </w:r>
          </w:p>
          <w:p w14:paraId="16144607" w14:textId="77777777" w:rsidR="0012162E" w:rsidRDefault="0012162E" w:rsidP="00BA5BA2">
            <w:r>
              <w:t>Serbia</w:t>
            </w:r>
          </w:p>
          <w:p w14:paraId="22CF39EF" w14:textId="77777777" w:rsidR="0012162E" w:rsidRDefault="0012162E" w:rsidP="00BA5BA2">
            <w:r>
              <w:t>South Africa</w:t>
            </w:r>
          </w:p>
          <w:p w14:paraId="02EE52EE" w14:textId="77777777" w:rsidR="0012162E" w:rsidRDefault="0012162E" w:rsidP="00BA5BA2">
            <w:r>
              <w:t>United States</w:t>
            </w:r>
          </w:p>
          <w:p w14:paraId="3CB6A9D3" w14:textId="77777777" w:rsidR="0012162E" w:rsidRPr="00BA5BA2" w:rsidRDefault="0012162E" w:rsidP="0012162E">
            <w:pPr>
              <w:rPr>
                <w:rFonts w:ascii="Times New Roman" w:eastAsia="Times New Roman" w:hAnsi="Times New Roman" w:cs="Times New Roman"/>
              </w:rPr>
            </w:pPr>
          </w:p>
        </w:tc>
        <w:tc>
          <w:tcPr>
            <w:tcW w:w="1925" w:type="dxa"/>
          </w:tcPr>
          <w:p w14:paraId="6E84B6AE" w14:textId="77777777" w:rsidR="0012162E" w:rsidRPr="00BA5BA2" w:rsidRDefault="0012162E" w:rsidP="00BA5BA2">
            <w:pPr>
              <w:rPr>
                <w:lang w:val="it-IT"/>
              </w:rPr>
            </w:pPr>
            <w:r w:rsidRPr="00BA5BA2">
              <w:rPr>
                <w:rFonts w:eastAsiaTheme="minorHAnsi"/>
                <w:lang w:val="it-IT" w:eastAsia="en-US"/>
              </w:rPr>
              <w:t>Albania</w:t>
            </w:r>
          </w:p>
          <w:p w14:paraId="74611A1C" w14:textId="77777777" w:rsidR="0012162E" w:rsidRPr="00BA5BA2" w:rsidRDefault="0012162E" w:rsidP="00BA5BA2">
            <w:pPr>
              <w:rPr>
                <w:lang w:val="it-IT"/>
              </w:rPr>
            </w:pPr>
            <w:r w:rsidRPr="00BA5BA2">
              <w:rPr>
                <w:rFonts w:eastAsiaTheme="minorHAnsi"/>
                <w:lang w:val="it-IT" w:eastAsia="en-US"/>
              </w:rPr>
              <w:t>Argentina</w:t>
            </w:r>
          </w:p>
          <w:p w14:paraId="4C338966" w14:textId="77777777" w:rsidR="0012162E" w:rsidRPr="00BA5BA2" w:rsidRDefault="0012162E" w:rsidP="00BA5BA2">
            <w:pPr>
              <w:rPr>
                <w:lang w:val="it-IT"/>
              </w:rPr>
            </w:pPr>
            <w:r w:rsidRPr="00BA5BA2">
              <w:rPr>
                <w:rFonts w:eastAsiaTheme="minorHAnsi"/>
                <w:lang w:val="it-IT" w:eastAsia="en-US"/>
              </w:rPr>
              <w:t>Australia</w:t>
            </w:r>
          </w:p>
          <w:p w14:paraId="702AF72D" w14:textId="77777777" w:rsidR="0012162E" w:rsidRPr="00A55EF7" w:rsidRDefault="0012162E" w:rsidP="00BA5BA2">
            <w:pPr>
              <w:rPr>
                <w:lang w:val="it-IT"/>
              </w:rPr>
            </w:pPr>
            <w:r w:rsidRPr="00A55EF7">
              <w:rPr>
                <w:lang w:val="it-IT"/>
              </w:rPr>
              <w:t xml:space="preserve">Bosnia and </w:t>
            </w:r>
            <w:proofErr w:type="spellStart"/>
            <w:r w:rsidRPr="00A55EF7">
              <w:rPr>
                <w:lang w:val="it-IT"/>
              </w:rPr>
              <w:t>Herzegovina</w:t>
            </w:r>
            <w:proofErr w:type="spellEnd"/>
          </w:p>
          <w:p w14:paraId="3B59737B" w14:textId="77777777" w:rsidR="0012162E" w:rsidRPr="00A55EF7" w:rsidRDefault="0012162E" w:rsidP="00BA5BA2">
            <w:pPr>
              <w:rPr>
                <w:lang w:val="it-IT"/>
              </w:rPr>
            </w:pPr>
            <w:r w:rsidRPr="00A55EF7">
              <w:rPr>
                <w:lang w:val="it-IT"/>
              </w:rPr>
              <w:t>Colombia</w:t>
            </w:r>
          </w:p>
          <w:p w14:paraId="71B01284" w14:textId="77777777" w:rsidR="0012162E" w:rsidRPr="00A55EF7" w:rsidRDefault="0012162E" w:rsidP="00BA5BA2">
            <w:pPr>
              <w:rPr>
                <w:lang w:val="it-IT"/>
              </w:rPr>
            </w:pPr>
            <w:proofErr w:type="spellStart"/>
            <w:r w:rsidRPr="00A55EF7">
              <w:rPr>
                <w:lang w:val="it-IT"/>
              </w:rPr>
              <w:t>Croatia</w:t>
            </w:r>
            <w:proofErr w:type="spellEnd"/>
          </w:p>
          <w:p w14:paraId="0AC3542F" w14:textId="77777777" w:rsidR="0012162E" w:rsidRPr="00A55EF7" w:rsidRDefault="0012162E" w:rsidP="00BA5BA2">
            <w:pPr>
              <w:rPr>
                <w:lang w:val="it-IT"/>
              </w:rPr>
            </w:pPr>
            <w:proofErr w:type="spellStart"/>
            <w:r w:rsidRPr="00A55EF7">
              <w:rPr>
                <w:lang w:val="it-IT"/>
              </w:rPr>
              <w:t>Greece</w:t>
            </w:r>
            <w:proofErr w:type="spellEnd"/>
          </w:p>
          <w:p w14:paraId="028136DD" w14:textId="77777777" w:rsidR="0012162E" w:rsidRPr="00A55EF7" w:rsidRDefault="0012162E" w:rsidP="00BA5BA2">
            <w:pPr>
              <w:rPr>
                <w:lang w:val="it-IT"/>
              </w:rPr>
            </w:pPr>
            <w:r w:rsidRPr="00A55EF7">
              <w:rPr>
                <w:lang w:val="it-IT"/>
              </w:rPr>
              <w:t>India</w:t>
            </w:r>
          </w:p>
          <w:p w14:paraId="32228112" w14:textId="77777777" w:rsidR="0012162E" w:rsidRPr="00A55EF7" w:rsidRDefault="0012162E" w:rsidP="00BA5BA2">
            <w:pPr>
              <w:rPr>
                <w:lang w:val="it-IT"/>
              </w:rPr>
            </w:pPr>
            <w:r w:rsidRPr="00A55EF7">
              <w:rPr>
                <w:lang w:val="it-IT"/>
              </w:rPr>
              <w:t>Iraq</w:t>
            </w:r>
          </w:p>
          <w:p w14:paraId="70BE5FA3" w14:textId="77777777" w:rsidR="0012162E" w:rsidRPr="00A55EF7" w:rsidRDefault="0012162E" w:rsidP="00BA5BA2">
            <w:pPr>
              <w:rPr>
                <w:lang w:val="it-IT"/>
              </w:rPr>
            </w:pPr>
            <w:proofErr w:type="spellStart"/>
            <w:r w:rsidRPr="00A55EF7">
              <w:rPr>
                <w:lang w:val="it-IT"/>
              </w:rPr>
              <w:t>Israel</w:t>
            </w:r>
            <w:proofErr w:type="spellEnd"/>
          </w:p>
          <w:p w14:paraId="5267E7BA" w14:textId="77777777" w:rsidR="0012162E" w:rsidRPr="00A55EF7" w:rsidRDefault="0012162E" w:rsidP="00BA5BA2">
            <w:pPr>
              <w:rPr>
                <w:lang w:val="it-IT"/>
              </w:rPr>
            </w:pPr>
            <w:r w:rsidRPr="00A55EF7">
              <w:rPr>
                <w:lang w:val="it-IT"/>
              </w:rPr>
              <w:t>Lebanon</w:t>
            </w:r>
          </w:p>
          <w:p w14:paraId="7731999E" w14:textId="77777777" w:rsidR="0012162E" w:rsidRPr="00A55EF7" w:rsidRDefault="0012162E" w:rsidP="00BA5BA2">
            <w:pPr>
              <w:rPr>
                <w:lang w:val="it-IT"/>
              </w:rPr>
            </w:pPr>
            <w:r w:rsidRPr="00A55EF7">
              <w:rPr>
                <w:lang w:val="it-IT"/>
              </w:rPr>
              <w:t>Morocco</w:t>
            </w:r>
          </w:p>
          <w:p w14:paraId="44DF3470" w14:textId="77777777" w:rsidR="0012162E" w:rsidRPr="00A55EF7" w:rsidRDefault="0012162E" w:rsidP="00BA5BA2">
            <w:pPr>
              <w:rPr>
                <w:lang w:val="it-IT"/>
              </w:rPr>
            </w:pPr>
            <w:r w:rsidRPr="00A55EF7">
              <w:rPr>
                <w:lang w:val="it-IT"/>
              </w:rPr>
              <w:t>Philippines</w:t>
            </w:r>
          </w:p>
          <w:p w14:paraId="41EB9836" w14:textId="77777777" w:rsidR="0012162E" w:rsidRDefault="0012162E" w:rsidP="00BA5BA2">
            <w:r>
              <w:t>Romania</w:t>
            </w:r>
          </w:p>
          <w:p w14:paraId="063B1C33" w14:textId="77777777" w:rsidR="0012162E" w:rsidRDefault="0012162E" w:rsidP="00BA5BA2">
            <w:r>
              <w:t>Tunisia</w:t>
            </w:r>
          </w:p>
          <w:p w14:paraId="24B57612" w14:textId="77777777" w:rsidR="0012162E" w:rsidRDefault="0012162E" w:rsidP="00BA5BA2">
            <w:r>
              <w:t>Ukraine</w:t>
            </w:r>
          </w:p>
          <w:p w14:paraId="469DD600" w14:textId="3E1CB626" w:rsidR="0012162E" w:rsidRDefault="0012162E" w:rsidP="0012162E">
            <w:pPr>
              <w:rPr>
                <w:rFonts w:ascii="Times New Roman" w:eastAsia="Times New Roman" w:hAnsi="Times New Roman" w:cs="Times New Roman"/>
                <w:lang w:val="en-US"/>
              </w:rPr>
            </w:pPr>
          </w:p>
        </w:tc>
        <w:tc>
          <w:tcPr>
            <w:tcW w:w="1494" w:type="dxa"/>
          </w:tcPr>
          <w:p w14:paraId="05B94956" w14:textId="77777777" w:rsidR="0012162E" w:rsidRDefault="0012162E" w:rsidP="00BA5BA2">
            <w:r>
              <w:t>Afghanistan</w:t>
            </w:r>
          </w:p>
          <w:p w14:paraId="303F1F9E" w14:textId="77777777" w:rsidR="0012162E" w:rsidRDefault="0012162E" w:rsidP="00BA5BA2">
            <w:pPr>
              <w:rPr>
                <w:lang w:val="en-US"/>
              </w:rPr>
            </w:pPr>
            <w:r>
              <w:t>Kyrgyzstan</w:t>
            </w:r>
          </w:p>
          <w:p w14:paraId="5CB97663" w14:textId="77777777" w:rsidR="0012162E" w:rsidRPr="004B752F" w:rsidRDefault="0012162E" w:rsidP="0012162E">
            <w:pPr>
              <w:rPr>
                <w:rFonts w:ascii="Times New Roman" w:eastAsia="Times New Roman" w:hAnsi="Times New Roman" w:cs="Times New Roman"/>
                <w:lang w:val="en-US"/>
              </w:rPr>
            </w:pPr>
          </w:p>
        </w:tc>
      </w:tr>
    </w:tbl>
    <w:p w14:paraId="6C462DCB" w14:textId="5A4311F6" w:rsidR="004B752F" w:rsidRDefault="004B752F" w:rsidP="0023072A">
      <w:pPr>
        <w:rPr>
          <w:rFonts w:ascii="Times New Roman" w:eastAsia="Times New Roman" w:hAnsi="Times New Roman" w:cs="Times New Roman"/>
          <w:lang w:val="en-US" w:eastAsia="ja-JP"/>
        </w:rPr>
      </w:pPr>
    </w:p>
    <w:p w14:paraId="6F750C0F" w14:textId="7014B643" w:rsidR="00DD1954" w:rsidRPr="00DD1954" w:rsidRDefault="00DD1954" w:rsidP="00DD1954">
      <w:pPr>
        <w:rPr>
          <w:sz w:val="22"/>
          <w:szCs w:val="22"/>
        </w:rPr>
      </w:pPr>
      <w:r w:rsidRPr="00F24362">
        <w:rPr>
          <w:b/>
          <w:bCs/>
          <w:sz w:val="22"/>
          <w:szCs w:val="22"/>
        </w:rPr>
        <w:t>Table S</w:t>
      </w:r>
      <w:r>
        <w:rPr>
          <w:b/>
          <w:bCs/>
          <w:sz w:val="22"/>
          <w:szCs w:val="22"/>
        </w:rPr>
        <w:t>5</w:t>
      </w:r>
      <w:r>
        <w:rPr>
          <w:sz w:val="22"/>
          <w:szCs w:val="22"/>
        </w:rPr>
        <w:t xml:space="preserve">  Countries in each class resulting from the consensus clustering. These are shown on a world map in Figure 4 of the main text.</w:t>
      </w:r>
    </w:p>
    <w:p w14:paraId="5A14EA80" w14:textId="77777777" w:rsidR="00DD1954" w:rsidRPr="00BA5BA2" w:rsidRDefault="00DD1954" w:rsidP="0023072A">
      <w:pPr>
        <w:rPr>
          <w:rFonts w:ascii="Times New Roman" w:eastAsia="Times New Roman" w:hAnsi="Times New Roman" w:cs="Times New Roman"/>
          <w:lang w:eastAsia="ja-JP"/>
        </w:rPr>
      </w:pPr>
    </w:p>
    <w:p w14:paraId="7AD214CA" w14:textId="77777777" w:rsidR="0024554E" w:rsidRDefault="0024554E" w:rsidP="0024554E"/>
    <w:p w14:paraId="25383E49" w14:textId="77777777" w:rsidR="0024554E" w:rsidRDefault="0024554E" w:rsidP="0024554E"/>
    <w:p w14:paraId="69BD81CE" w14:textId="7310D49A" w:rsidR="0024554E" w:rsidRPr="0024554E" w:rsidRDefault="0024554E" w:rsidP="009C74B5">
      <w:pPr>
        <w:pStyle w:val="Heading2"/>
      </w:pPr>
      <w:r>
        <w:t>Models</w:t>
      </w:r>
    </w:p>
    <w:p w14:paraId="1060CD7F" w14:textId="77777777" w:rsidR="00545522" w:rsidRDefault="00545522"/>
    <w:p w14:paraId="5FC604B5" w14:textId="7C1D9E67" w:rsidR="00545522" w:rsidRDefault="00545522" w:rsidP="00021AD8">
      <w:pPr>
        <w:jc w:val="both"/>
      </w:pPr>
      <w:r>
        <w:t xml:space="preserve">The family of models explored </w:t>
      </w:r>
      <w:r w:rsidR="00E838A3">
        <w:t>in this work</w:t>
      </w:r>
      <w:r>
        <w:t xml:space="preserve"> are </w:t>
      </w:r>
      <w:r w:rsidR="00E838A3">
        <w:t xml:space="preserve">presented in Table S1 and Fig. S1. They are </w:t>
      </w:r>
      <w:r>
        <w:t>set up with a common set of base parameters, allowing comparison between different models.</w:t>
      </w:r>
    </w:p>
    <w:p w14:paraId="1752D0FA" w14:textId="77777777" w:rsidR="00A725C8" w:rsidRDefault="00A725C8" w:rsidP="00021AD8">
      <w:pPr>
        <w:jc w:val="both"/>
      </w:pPr>
    </w:p>
    <w:tbl>
      <w:tblPr>
        <w:tblStyle w:val="TableGrid"/>
        <w:tblW w:w="0" w:type="auto"/>
        <w:tblLook w:val="04A0" w:firstRow="1" w:lastRow="0" w:firstColumn="1" w:lastColumn="0" w:noHBand="0" w:noVBand="1"/>
      </w:tblPr>
      <w:tblGrid>
        <w:gridCol w:w="1555"/>
        <w:gridCol w:w="2949"/>
        <w:gridCol w:w="2154"/>
        <w:gridCol w:w="2352"/>
      </w:tblGrid>
      <w:tr w:rsidR="00E838A3" w14:paraId="0B2C056A" w14:textId="77777777" w:rsidTr="00E838A3">
        <w:tc>
          <w:tcPr>
            <w:tcW w:w="1555" w:type="dxa"/>
          </w:tcPr>
          <w:p w14:paraId="26C16732" w14:textId="4973E8BB" w:rsidR="00E838A3" w:rsidRDefault="00E838A3" w:rsidP="00E838A3">
            <w:r>
              <w:t>Standard</w:t>
            </w:r>
          </w:p>
        </w:tc>
        <w:tc>
          <w:tcPr>
            <w:tcW w:w="2949" w:type="dxa"/>
          </w:tcPr>
          <w:p w14:paraId="06744899" w14:textId="277C107B" w:rsidR="00E838A3" w:rsidRDefault="00E838A3" w:rsidP="00E838A3">
            <w:r>
              <w:t>Cautioned Susceptibles C</w:t>
            </w:r>
          </w:p>
        </w:tc>
        <w:tc>
          <w:tcPr>
            <w:tcW w:w="2154" w:type="dxa"/>
          </w:tcPr>
          <w:p w14:paraId="664394A0" w14:textId="69AA359C" w:rsidR="00E838A3" w:rsidRDefault="00E838A3" w:rsidP="00E838A3">
            <w:r>
              <w:t>Full Caution   C</w:t>
            </w:r>
          </w:p>
        </w:tc>
        <w:tc>
          <w:tcPr>
            <w:tcW w:w="2352" w:type="dxa"/>
          </w:tcPr>
          <w:p w14:paraId="49A99E55" w14:textId="21314146" w:rsidR="00E838A3" w:rsidRDefault="00E838A3" w:rsidP="00E838A3">
            <w:r>
              <w:t>Economic Caution CU</w:t>
            </w:r>
          </w:p>
        </w:tc>
      </w:tr>
      <w:tr w:rsidR="00E838A3" w14:paraId="4E125C7F" w14:textId="77777777" w:rsidTr="00E838A3">
        <w:tc>
          <w:tcPr>
            <w:tcW w:w="1555" w:type="dxa"/>
          </w:tcPr>
          <w:p w14:paraId="019D4622" w14:textId="7EB42273" w:rsidR="00E838A3" w:rsidRDefault="00E838A3" w:rsidP="00E838A3">
            <w:r>
              <w:t>SIR</w:t>
            </w:r>
          </w:p>
        </w:tc>
        <w:tc>
          <w:tcPr>
            <w:tcW w:w="2949" w:type="dxa"/>
          </w:tcPr>
          <w:p w14:paraId="32D86184" w14:textId="329539A1" w:rsidR="00E838A3" w:rsidRPr="00231C89" w:rsidRDefault="00E838A3" w:rsidP="00E838A3">
            <w:pPr>
              <w:rPr>
                <w:color w:val="44546A" w:themeColor="text2"/>
              </w:rPr>
            </w:pPr>
            <w:r w:rsidRPr="00231C89">
              <w:rPr>
                <w:color w:val="44546A" w:themeColor="text2"/>
              </w:rPr>
              <w:t>SCIR</w:t>
            </w:r>
          </w:p>
        </w:tc>
        <w:tc>
          <w:tcPr>
            <w:tcW w:w="2154" w:type="dxa"/>
          </w:tcPr>
          <w:p w14:paraId="55B542B7" w14:textId="0867AF48" w:rsidR="00E838A3" w:rsidRDefault="00E838A3" w:rsidP="00E838A3">
            <w:r>
              <w:t>SC2IR</w:t>
            </w:r>
          </w:p>
        </w:tc>
        <w:tc>
          <w:tcPr>
            <w:tcW w:w="2352" w:type="dxa"/>
          </w:tcPr>
          <w:p w14:paraId="25CD3FB9" w14:textId="38163E1D" w:rsidR="00E838A3" w:rsidRDefault="00E838A3" w:rsidP="00E838A3">
            <w:r>
              <w:t>SC2UIR</w:t>
            </w:r>
          </w:p>
        </w:tc>
      </w:tr>
      <w:tr w:rsidR="00E838A3" w14:paraId="0B14EF05" w14:textId="77777777" w:rsidTr="00E838A3">
        <w:tc>
          <w:tcPr>
            <w:tcW w:w="1555" w:type="dxa"/>
          </w:tcPr>
          <w:p w14:paraId="2E7F5C3E" w14:textId="5F9A91C8" w:rsidR="00E838A3" w:rsidRDefault="00E838A3" w:rsidP="00E838A3">
            <w:r>
              <w:t>SEIR</w:t>
            </w:r>
          </w:p>
        </w:tc>
        <w:tc>
          <w:tcPr>
            <w:tcW w:w="2949" w:type="dxa"/>
          </w:tcPr>
          <w:p w14:paraId="31734822" w14:textId="070F4B75" w:rsidR="00E838A3" w:rsidRPr="00231C89" w:rsidRDefault="00E838A3" w:rsidP="00E838A3">
            <w:pPr>
              <w:rPr>
                <w:color w:val="44546A" w:themeColor="text2"/>
              </w:rPr>
            </w:pPr>
            <w:r w:rsidRPr="00231C89">
              <w:rPr>
                <w:color w:val="44546A" w:themeColor="text2"/>
              </w:rPr>
              <w:t>SCEIR</w:t>
            </w:r>
          </w:p>
        </w:tc>
        <w:tc>
          <w:tcPr>
            <w:tcW w:w="2154" w:type="dxa"/>
          </w:tcPr>
          <w:p w14:paraId="400014B1" w14:textId="63B925E4" w:rsidR="00E838A3" w:rsidRDefault="00E838A3" w:rsidP="00E838A3">
            <w:r>
              <w:t>SC3EIR</w:t>
            </w:r>
          </w:p>
        </w:tc>
        <w:tc>
          <w:tcPr>
            <w:tcW w:w="2352" w:type="dxa"/>
          </w:tcPr>
          <w:p w14:paraId="5E26A1AA" w14:textId="21EA8D03" w:rsidR="00E838A3" w:rsidRDefault="00E838A3" w:rsidP="00E838A3">
            <w:r>
              <w:t>SC3UEIR</w:t>
            </w:r>
          </w:p>
        </w:tc>
      </w:tr>
      <w:tr w:rsidR="00E838A3" w14:paraId="5BFD8AAA" w14:textId="77777777" w:rsidTr="00E838A3">
        <w:tc>
          <w:tcPr>
            <w:tcW w:w="1555" w:type="dxa"/>
          </w:tcPr>
          <w:p w14:paraId="68A11EEF" w14:textId="47D7972C" w:rsidR="00E838A3" w:rsidRDefault="00E838A3" w:rsidP="00E838A3">
            <w:r>
              <w:t>SEI3R</w:t>
            </w:r>
          </w:p>
        </w:tc>
        <w:tc>
          <w:tcPr>
            <w:tcW w:w="2949" w:type="dxa"/>
          </w:tcPr>
          <w:p w14:paraId="3D225AC0" w14:textId="716823B4" w:rsidR="00E838A3" w:rsidRPr="00231C89" w:rsidRDefault="00E838A3" w:rsidP="00E838A3">
            <w:pPr>
              <w:rPr>
                <w:color w:val="44546A" w:themeColor="text2"/>
              </w:rPr>
            </w:pPr>
            <w:r w:rsidRPr="00231C89">
              <w:rPr>
                <w:color w:val="44546A" w:themeColor="text2"/>
              </w:rPr>
              <w:t>SCEI3R</w:t>
            </w:r>
          </w:p>
        </w:tc>
        <w:tc>
          <w:tcPr>
            <w:tcW w:w="2154" w:type="dxa"/>
          </w:tcPr>
          <w:p w14:paraId="25AF08EA" w14:textId="16065FAD" w:rsidR="00E838A3" w:rsidRDefault="00E838A3" w:rsidP="00E838A3">
            <w:r>
              <w:t>SC3EI3R</w:t>
            </w:r>
          </w:p>
        </w:tc>
        <w:tc>
          <w:tcPr>
            <w:tcW w:w="2352" w:type="dxa"/>
          </w:tcPr>
          <w:p w14:paraId="46F5BA6C" w14:textId="2C317D2F" w:rsidR="00E838A3" w:rsidRDefault="00E838A3" w:rsidP="00E838A3">
            <w:r>
              <w:t>SC3UEI3R</w:t>
            </w:r>
          </w:p>
        </w:tc>
      </w:tr>
    </w:tbl>
    <w:p w14:paraId="47F2278B" w14:textId="77777777" w:rsidR="00545522" w:rsidRDefault="00545522"/>
    <w:p w14:paraId="46B326B3" w14:textId="47C93F4C" w:rsidR="00E838A3" w:rsidRDefault="00E838A3" w:rsidP="00021AD8">
      <w:pPr>
        <w:jc w:val="both"/>
        <w:rPr>
          <w:sz w:val="22"/>
          <w:szCs w:val="22"/>
        </w:rPr>
      </w:pPr>
      <w:r w:rsidRPr="00E838A3">
        <w:rPr>
          <w:b/>
          <w:bCs/>
          <w:sz w:val="22"/>
          <w:szCs w:val="22"/>
        </w:rPr>
        <w:t>Table S1: Differentiation of compartmental models investigated in this work</w:t>
      </w:r>
      <w:r w:rsidRPr="00E838A3">
        <w:rPr>
          <w:sz w:val="22"/>
          <w:szCs w:val="22"/>
        </w:rPr>
        <w:t>. The standard models SIR, SEIR and SEI3R are each extended by distinguishing first cautioned individuals (in two stages, differentiating first only susceptibles and then also non-critical infected or exposed individuals) and secondly also economically constricted individuals.</w:t>
      </w:r>
      <w:r w:rsidR="00231C89">
        <w:rPr>
          <w:sz w:val="22"/>
          <w:szCs w:val="22"/>
        </w:rPr>
        <w:t xml:space="preserve"> The numbers indicate the number of distinguished compartments (population classes) of the preceding letter type: e.g. I3 distinguishes mild (non</w:t>
      </w:r>
      <w:r w:rsidR="00BA5BA2">
        <w:rPr>
          <w:sz w:val="22"/>
          <w:szCs w:val="22"/>
        </w:rPr>
        <w:t>-</w:t>
      </w:r>
      <w:r w:rsidR="00231C89">
        <w:rPr>
          <w:sz w:val="22"/>
          <w:szCs w:val="22"/>
        </w:rPr>
        <w:t>hospitali</w:t>
      </w:r>
      <w:r w:rsidR="00BA5BA2">
        <w:rPr>
          <w:sz w:val="22"/>
          <w:szCs w:val="22"/>
        </w:rPr>
        <w:t>z</w:t>
      </w:r>
      <w:r w:rsidR="00231C89">
        <w:rPr>
          <w:sz w:val="22"/>
          <w:szCs w:val="22"/>
        </w:rPr>
        <w:t xml:space="preserve">ed), severe (hospitalized) and critical (in ICU) </w:t>
      </w:r>
    </w:p>
    <w:p w14:paraId="0940F104" w14:textId="1B6AE133" w:rsidR="00A725C8" w:rsidRDefault="00A725C8" w:rsidP="00021AD8">
      <w:pPr>
        <w:jc w:val="both"/>
        <w:rPr>
          <w:sz w:val="22"/>
          <w:szCs w:val="22"/>
        </w:rPr>
      </w:pPr>
    </w:p>
    <w:p w14:paraId="6E4E2496" w14:textId="0C10C0DF" w:rsidR="00A725C8" w:rsidRDefault="00A725C8" w:rsidP="00021AD8">
      <w:pPr>
        <w:jc w:val="both"/>
        <w:rPr>
          <w:sz w:val="22"/>
          <w:szCs w:val="22"/>
        </w:rPr>
      </w:pPr>
      <w:r>
        <w:rPr>
          <w:sz w:val="22"/>
          <w:szCs w:val="22"/>
        </w:rPr>
        <w:t xml:space="preserve">The ODE’s for each of the models have parameters that are related to </w:t>
      </w:r>
      <w:r w:rsidRPr="00BA5BA2">
        <w:rPr>
          <w:i/>
          <w:iCs/>
          <w:sz w:val="22"/>
          <w:szCs w:val="22"/>
        </w:rPr>
        <w:t>base parameters</w:t>
      </w:r>
      <w:r>
        <w:rPr>
          <w:sz w:val="22"/>
          <w:szCs w:val="22"/>
        </w:rPr>
        <w:t xml:space="preserve">, which include epidemiological parameters determining disease propagation, social parameters determining the cautionary parameters, and economic parameters.  The relationship between ODE parameters and base parameters is shown in </w:t>
      </w:r>
      <w:proofErr w:type="spellStart"/>
      <w:r>
        <w:rPr>
          <w:sz w:val="22"/>
          <w:szCs w:val="22"/>
        </w:rPr>
        <w:t>Taable</w:t>
      </w:r>
      <w:proofErr w:type="spellEnd"/>
      <w:r>
        <w:rPr>
          <w:sz w:val="22"/>
          <w:szCs w:val="22"/>
        </w:rPr>
        <w:t xml:space="preserve"> S2.</w:t>
      </w:r>
    </w:p>
    <w:p w14:paraId="137CCC22" w14:textId="35AFF0D2" w:rsidR="000805D4" w:rsidRDefault="000805D4">
      <w:pPr>
        <w:rPr>
          <w:sz w:val="22"/>
          <w:szCs w:val="22"/>
        </w:rPr>
      </w:pPr>
    </w:p>
    <w:tbl>
      <w:tblPr>
        <w:tblStyle w:val="TableGrid"/>
        <w:tblW w:w="0" w:type="auto"/>
        <w:tblLook w:val="04A0" w:firstRow="1" w:lastRow="0" w:firstColumn="1" w:lastColumn="0" w:noHBand="0" w:noVBand="1"/>
      </w:tblPr>
      <w:tblGrid>
        <w:gridCol w:w="4505"/>
        <w:gridCol w:w="4505"/>
      </w:tblGrid>
      <w:tr w:rsidR="000805D4" w14:paraId="693AFE7B" w14:textId="77777777" w:rsidTr="000805D4">
        <w:tc>
          <w:tcPr>
            <w:tcW w:w="4505" w:type="dxa"/>
          </w:tcPr>
          <w:p w14:paraId="1B1BD30F" w14:textId="1B837FD6" w:rsidR="000805D4" w:rsidRDefault="00312569">
            <w:pPr>
              <w:rPr>
                <w:sz w:val="22"/>
                <w:szCs w:val="22"/>
              </w:rPr>
            </w:pPr>
            <w:r>
              <w:rPr>
                <w:sz w:val="22"/>
                <w:szCs w:val="22"/>
              </w:rPr>
              <w:t>ODE parameters for collated family of models in Table S1</w:t>
            </w:r>
          </w:p>
        </w:tc>
        <w:tc>
          <w:tcPr>
            <w:tcW w:w="4505" w:type="dxa"/>
          </w:tcPr>
          <w:p w14:paraId="157CA10C" w14:textId="242EE0CB" w:rsidR="000805D4" w:rsidRDefault="00312569">
            <w:pPr>
              <w:rPr>
                <w:sz w:val="22"/>
                <w:szCs w:val="22"/>
              </w:rPr>
            </w:pPr>
            <w:r>
              <w:rPr>
                <w:sz w:val="22"/>
                <w:szCs w:val="22"/>
              </w:rPr>
              <w:t>Inversion of ODE parameters to base</w:t>
            </w:r>
          </w:p>
        </w:tc>
      </w:tr>
      <w:tr w:rsidR="000805D4" w14:paraId="2ECC403E" w14:textId="77777777" w:rsidTr="000805D4">
        <w:tc>
          <w:tcPr>
            <w:tcW w:w="4505" w:type="dxa"/>
          </w:tcPr>
          <w:p w14:paraId="31396A24" w14:textId="77777777" w:rsidR="00312569" w:rsidRDefault="00312569" w:rsidP="000805D4">
            <w:pPr>
              <w:rPr>
                <w:sz w:val="22"/>
                <w:szCs w:val="22"/>
              </w:rPr>
            </w:pPr>
          </w:p>
          <w:p w14:paraId="484EF1E4" w14:textId="42EB94BF" w:rsidR="000805D4" w:rsidRDefault="00312569" w:rsidP="000805D4">
            <w:pPr>
              <w:rPr>
                <w:sz w:val="22"/>
                <w:szCs w:val="22"/>
              </w:rPr>
            </w:pPr>
            <w:r>
              <w:rPr>
                <w:sz w:val="22"/>
                <w:szCs w:val="22"/>
              </w:rPr>
              <w:t xml:space="preserve">a </w:t>
            </w:r>
            <w:r w:rsidR="000805D4" w:rsidRPr="000805D4">
              <w:rPr>
                <w:sz w:val="22"/>
                <w:szCs w:val="22"/>
              </w:rPr>
              <w:t>=</w:t>
            </w:r>
            <w:r>
              <w:rPr>
                <w:sz w:val="22"/>
                <w:szCs w:val="22"/>
              </w:rPr>
              <w:t xml:space="preserve"> </w:t>
            </w:r>
            <m:oMath>
              <m:r>
                <w:rPr>
                  <w:rFonts w:ascii="Cambria Math" w:hAnsi="Cambria Math"/>
                  <w:sz w:val="22"/>
                  <w:szCs w:val="22"/>
                </w:rPr>
                <m:t>1/</m:t>
              </m:r>
              <m:r>
                <m:rPr>
                  <m:nor/>
                </m:rPr>
                <w:rPr>
                  <w:rFonts w:ascii="Cambria Math" w:hAnsi="Cambria Math"/>
                  <w:sz w:val="22"/>
                  <w:szCs w:val="22"/>
                </w:rPr>
                <m:t>IncubPeriod</m:t>
              </m:r>
            </m:oMath>
          </w:p>
          <w:p w14:paraId="71A05762" w14:textId="5F7FE3B1" w:rsidR="000805D4" w:rsidRPr="000805D4" w:rsidRDefault="000805D4" w:rsidP="000805D4">
            <w:pPr>
              <w:rPr>
                <w:sz w:val="22"/>
                <w:szCs w:val="22"/>
              </w:rPr>
            </w:pPr>
            <w:r w:rsidRPr="000805D4">
              <w:rPr>
                <w:sz w:val="22"/>
                <w:szCs w:val="22"/>
              </w:rPr>
              <w:t xml:space="preserve">                      </w:t>
            </w:r>
          </w:p>
          <w:p w14:paraId="36CD5EFD" w14:textId="16E5E417" w:rsidR="000805D4" w:rsidRDefault="000805D4" w:rsidP="000805D4">
            <w:pPr>
              <w:rPr>
                <w:sz w:val="22"/>
                <w:szCs w:val="22"/>
              </w:rPr>
            </w:pPr>
            <w:r w:rsidRPr="000805D4">
              <w:rPr>
                <w:sz w:val="22"/>
                <w:szCs w:val="22"/>
              </w:rPr>
              <w:t>b</w:t>
            </w:r>
            <w:r>
              <w:rPr>
                <w:sz w:val="22"/>
                <w:szCs w:val="22"/>
              </w:rPr>
              <w:t>[</w:t>
            </w:r>
            <w:r w:rsidR="00312569">
              <w:rPr>
                <w:sz w:val="22"/>
                <w:szCs w:val="22"/>
              </w:rPr>
              <w:t>1</w:t>
            </w:r>
            <w:r>
              <w:rPr>
                <w:sz w:val="22"/>
                <w:szCs w:val="22"/>
              </w:rPr>
              <w:t>]</w:t>
            </w:r>
            <w:r w:rsidR="00312569">
              <w:rPr>
                <w:sz w:val="22"/>
                <w:szCs w:val="22"/>
              </w:rPr>
              <w:t xml:space="preserve"> </w:t>
            </w:r>
            <w:r w:rsidRPr="000805D4">
              <w:rPr>
                <w:sz w:val="22"/>
                <w:szCs w:val="22"/>
              </w:rPr>
              <w:t>=</w:t>
            </w:r>
            <w:r w:rsidR="00312569">
              <w:rPr>
                <w:sz w:val="22"/>
                <w:szCs w:val="22"/>
              </w:rPr>
              <w:t xml:space="preserve"> </w:t>
            </w:r>
            <w:r w:rsidRPr="000805D4">
              <w:rPr>
                <w:sz w:val="22"/>
                <w:szCs w:val="22"/>
              </w:rPr>
              <w:t>Exposure/N</w:t>
            </w:r>
          </w:p>
          <w:p w14:paraId="212DBD1E" w14:textId="25453316" w:rsidR="000805D4" w:rsidRDefault="000805D4" w:rsidP="000805D4">
            <w:pPr>
              <w:rPr>
                <w:sz w:val="22"/>
                <w:szCs w:val="22"/>
              </w:rPr>
            </w:pPr>
            <w:r>
              <w:rPr>
                <w:sz w:val="22"/>
                <w:szCs w:val="22"/>
              </w:rPr>
              <w:t>b[</w:t>
            </w:r>
            <w:r w:rsidR="00312569">
              <w:rPr>
                <w:sz w:val="22"/>
                <w:szCs w:val="22"/>
              </w:rPr>
              <w:t>2</w:t>
            </w:r>
            <w:r>
              <w:rPr>
                <w:sz w:val="22"/>
                <w:szCs w:val="22"/>
              </w:rPr>
              <w:t>]</w:t>
            </w:r>
            <w:r w:rsidR="00312569">
              <w:rPr>
                <w:sz w:val="22"/>
                <w:szCs w:val="22"/>
              </w:rPr>
              <w:t xml:space="preserve"> </w:t>
            </w:r>
            <w:r>
              <w:rPr>
                <w:sz w:val="22"/>
                <w:szCs w:val="22"/>
              </w:rPr>
              <w:t>=</w:t>
            </w:r>
            <w:r w:rsidR="00312569">
              <w:rPr>
                <w:sz w:val="22"/>
                <w:szCs w:val="22"/>
              </w:rPr>
              <w:t xml:space="preserve"> </w:t>
            </w:r>
            <w:r>
              <w:rPr>
                <w:sz w:val="22"/>
                <w:szCs w:val="22"/>
              </w:rPr>
              <w:t>0</w:t>
            </w:r>
          </w:p>
          <w:p w14:paraId="0A9AECEC" w14:textId="3BA40324" w:rsidR="000805D4" w:rsidRDefault="000805D4" w:rsidP="000805D4">
            <w:pPr>
              <w:rPr>
                <w:sz w:val="22"/>
                <w:szCs w:val="22"/>
              </w:rPr>
            </w:pPr>
            <w:r>
              <w:rPr>
                <w:sz w:val="22"/>
                <w:szCs w:val="22"/>
              </w:rPr>
              <w:t>b[</w:t>
            </w:r>
            <w:r w:rsidR="00312569">
              <w:rPr>
                <w:sz w:val="22"/>
                <w:szCs w:val="22"/>
              </w:rPr>
              <w:t>3</w:t>
            </w:r>
            <w:r>
              <w:rPr>
                <w:sz w:val="22"/>
                <w:szCs w:val="22"/>
              </w:rPr>
              <w:t>]</w:t>
            </w:r>
            <w:r w:rsidR="00312569">
              <w:rPr>
                <w:sz w:val="22"/>
                <w:szCs w:val="22"/>
              </w:rPr>
              <w:t xml:space="preserve"> </w:t>
            </w:r>
            <w:r>
              <w:rPr>
                <w:sz w:val="22"/>
                <w:szCs w:val="22"/>
              </w:rPr>
              <w:t>=</w:t>
            </w:r>
            <w:r w:rsidR="00312569">
              <w:rPr>
                <w:sz w:val="22"/>
                <w:szCs w:val="22"/>
              </w:rPr>
              <w:t xml:space="preserve"> </w:t>
            </w:r>
            <w:r>
              <w:rPr>
                <w:sz w:val="22"/>
                <w:szCs w:val="22"/>
              </w:rPr>
              <w:t>0</w:t>
            </w:r>
          </w:p>
          <w:p w14:paraId="2F453C92" w14:textId="59DE0E09" w:rsidR="000805D4" w:rsidRPr="000805D4" w:rsidRDefault="000805D4" w:rsidP="000805D4">
            <w:pPr>
              <w:rPr>
                <w:sz w:val="22"/>
                <w:szCs w:val="22"/>
              </w:rPr>
            </w:pPr>
            <w:r w:rsidRPr="000805D4">
              <w:rPr>
                <w:sz w:val="22"/>
                <w:szCs w:val="22"/>
              </w:rPr>
              <w:t xml:space="preserve">  </w:t>
            </w:r>
          </w:p>
          <w:p w14:paraId="2A31E928" w14:textId="0EB78A20" w:rsidR="000E2A92" w:rsidRDefault="00312569" w:rsidP="000805D4">
            <w:pPr>
              <w:rPr>
                <w:sz w:val="22"/>
                <w:szCs w:val="22"/>
              </w:rPr>
            </w:pPr>
            <m:oMath>
              <m:r>
                <w:rPr>
                  <w:rFonts w:ascii="Cambria Math" w:hAnsi="Cambria Math"/>
                  <w:sz w:val="22"/>
                  <w:szCs w:val="22"/>
                </w:rPr>
                <m:t>p[1] =</m:t>
              </m:r>
              <m:f>
                <m:fPr>
                  <m:ctrlPr>
                    <w:rPr>
                      <w:rFonts w:ascii="Cambria Math" w:hAnsi="Cambria Math"/>
                      <w:i/>
                      <w:sz w:val="22"/>
                      <w:szCs w:val="22"/>
                    </w:rPr>
                  </m:ctrlPr>
                </m:fPr>
                <m:num>
                  <m:r>
                    <w:rPr>
                      <w:rFonts w:ascii="Cambria Math" w:hAnsi="Cambria Math"/>
                      <w:sz w:val="22"/>
                      <w:szCs w:val="22"/>
                    </w:rPr>
                    <m:t>1</m:t>
                  </m:r>
                  <m:r>
                    <w:rPr>
                      <w:rFonts w:ascii="Cambria Math" w:hAnsi="Cambria Math"/>
                      <w:sz w:val="22"/>
                      <w:szCs w:val="22"/>
                      <w:lang w:val="en-US"/>
                    </w:rPr>
                    <m:t xml:space="preserve"> – </m:t>
                  </m:r>
                  <m:r>
                    <m:rPr>
                      <m:nor/>
                    </m:rPr>
                    <w:rPr>
                      <w:rFonts w:ascii="Cambria Math" w:hAnsi="Cambria Math"/>
                      <w:sz w:val="22"/>
                      <w:szCs w:val="22"/>
                      <w:lang w:val="en-US"/>
                    </w:rPr>
                    <m:t>FracMild</m:t>
                  </m:r>
                </m:num>
                <m:den>
                  <m:r>
                    <m:rPr>
                      <m:nor/>
                    </m:rPr>
                    <w:rPr>
                      <w:rFonts w:ascii="Cambria Math" w:hAnsi="Cambria Math"/>
                      <w:sz w:val="22"/>
                      <w:szCs w:val="22"/>
                    </w:rPr>
                    <m:t>DurMildInf</m:t>
                  </m:r>
                </m:den>
              </m:f>
            </m:oMath>
            <w:r w:rsidR="000805D4" w:rsidRPr="000805D4">
              <w:rPr>
                <w:sz w:val="22"/>
                <w:szCs w:val="22"/>
              </w:rPr>
              <w:t xml:space="preserve"> </w:t>
            </w:r>
          </w:p>
          <w:p w14:paraId="719A346C" w14:textId="6AD3FE4D" w:rsidR="000805D4" w:rsidRPr="000E2A92" w:rsidRDefault="000E2A92" w:rsidP="000805D4">
            <w:pPr>
              <w:rPr>
                <w:sz w:val="22"/>
                <w:szCs w:val="22"/>
                <w:lang w:val="en-US"/>
              </w:rPr>
            </w:pPr>
            <m:oMath>
              <m:r>
                <w:rPr>
                  <w:rFonts w:ascii="Cambria Math" w:hAnsi="Cambria Math"/>
                  <w:sz w:val="22"/>
                  <w:szCs w:val="22"/>
                </w:rPr>
                <m:t>p</m:t>
              </m:r>
              <m:r>
                <w:rPr>
                  <w:rFonts w:ascii="Cambria Math" w:hAnsi="Cambria Math"/>
                  <w:sz w:val="22"/>
                  <w:szCs w:val="22"/>
                  <w:lang w:val="en-US"/>
                </w:rPr>
                <m:t>[2]=</m:t>
              </m:r>
              <m:f>
                <m:fPr>
                  <m:ctrlPr>
                    <w:rPr>
                      <w:rFonts w:ascii="Cambria Math" w:hAnsi="Cambria Math"/>
                      <w:i/>
                      <w:sz w:val="22"/>
                      <w:szCs w:val="22"/>
                    </w:rPr>
                  </m:ctrlPr>
                </m:fPr>
                <m:num>
                  <m:r>
                    <w:rPr>
                      <w:rFonts w:ascii="Cambria Math" w:hAnsi="Cambria Math"/>
                      <w:sz w:val="22"/>
                      <w:szCs w:val="22"/>
                      <w:lang w:val="en-US"/>
                    </w:rPr>
                    <m:t>1</m:t>
                  </m:r>
                </m:num>
                <m:den>
                  <m:r>
                    <m:rPr>
                      <m:nor/>
                    </m:rPr>
                    <w:rPr>
                      <w:rFonts w:ascii="Cambria Math" w:hAnsi="Cambria Math"/>
                      <w:sz w:val="22"/>
                      <w:szCs w:val="22"/>
                      <w:lang w:val="en-US"/>
                    </w:rPr>
                    <m:t>DurHosp</m:t>
                  </m:r>
                </m:den>
              </m:f>
              <m:f>
                <m:fPr>
                  <m:ctrlPr>
                    <w:rPr>
                      <w:rFonts w:ascii="Cambria Math" w:hAnsi="Cambria Math"/>
                      <w:i/>
                      <w:sz w:val="22"/>
                      <w:szCs w:val="22"/>
                      <w:lang w:val="de-DE"/>
                    </w:rPr>
                  </m:ctrlPr>
                </m:fPr>
                <m:num>
                  <m:r>
                    <m:rPr>
                      <m:nor/>
                    </m:rPr>
                    <w:rPr>
                      <w:rFonts w:ascii="Cambria Math" w:hAnsi="Cambria Math"/>
                      <w:sz w:val="22"/>
                      <w:szCs w:val="22"/>
                    </w:rPr>
                    <m:t>FracCritical</m:t>
                  </m:r>
                </m:num>
                <m:den>
                  <m:r>
                    <w:rPr>
                      <w:rFonts w:ascii="Cambria Math" w:hAnsi="Cambria Math"/>
                      <w:sz w:val="22"/>
                      <w:szCs w:val="22"/>
                    </w:rPr>
                    <m:t>1</m:t>
                  </m:r>
                  <m:r>
                    <w:rPr>
                      <w:rFonts w:ascii="Cambria Math" w:hAnsi="Cambria Math"/>
                      <w:sz w:val="22"/>
                      <w:szCs w:val="22"/>
                      <w:lang w:val="en-US"/>
                    </w:rPr>
                    <m:t xml:space="preserve"> – </m:t>
                  </m:r>
                  <m:r>
                    <m:rPr>
                      <m:nor/>
                    </m:rPr>
                    <w:rPr>
                      <w:rFonts w:ascii="Cambria Math" w:hAnsi="Cambria Math"/>
                      <w:sz w:val="22"/>
                      <w:szCs w:val="22"/>
                      <w:lang w:val="en-US"/>
                    </w:rPr>
                    <m:t>FracMild</m:t>
                  </m:r>
                </m:den>
              </m:f>
            </m:oMath>
            <w:r>
              <w:rPr>
                <w:sz w:val="22"/>
                <w:szCs w:val="22"/>
                <w:lang w:val="en-US"/>
              </w:rPr>
              <w:t xml:space="preserve"> </w:t>
            </w:r>
          </w:p>
          <w:p w14:paraId="62EA8430" w14:textId="300E5C0C" w:rsidR="000805D4" w:rsidRPr="000805D4" w:rsidRDefault="000E2A92" w:rsidP="000805D4">
            <w:pPr>
              <w:rPr>
                <w:sz w:val="22"/>
                <w:szCs w:val="22"/>
              </w:rPr>
            </w:pPr>
            <m:oMath>
              <m:r>
                <w:rPr>
                  <w:rFonts w:ascii="Cambria Math" w:hAnsi="Cambria Math"/>
                  <w:sz w:val="22"/>
                  <w:szCs w:val="22"/>
                </w:rPr>
                <m:t>p[3]=u=</m:t>
              </m:r>
              <m:f>
                <m:fPr>
                  <m:ctrlPr>
                    <w:rPr>
                      <w:rFonts w:ascii="Cambria Math" w:hAnsi="Cambria Math"/>
                      <w:i/>
                      <w:sz w:val="22"/>
                      <w:szCs w:val="22"/>
                    </w:rPr>
                  </m:ctrlPr>
                </m:fPr>
                <m:num>
                  <m:r>
                    <w:rPr>
                      <w:rFonts w:ascii="Cambria Math" w:hAnsi="Cambria Math"/>
                      <w:sz w:val="22"/>
                      <w:szCs w:val="22"/>
                    </w:rPr>
                    <m:t>1</m:t>
                  </m:r>
                </m:num>
                <m:den>
                  <m:r>
                    <m:rPr>
                      <m:nor/>
                    </m:rPr>
                    <w:rPr>
                      <w:rFonts w:ascii="Cambria Math" w:hAnsi="Cambria Math"/>
                      <w:sz w:val="22"/>
                      <w:szCs w:val="22"/>
                    </w:rPr>
                    <m:t>TimeICUDeath</m:t>
                  </m:r>
                </m:den>
              </m:f>
              <m:f>
                <m:fPr>
                  <m:ctrlPr>
                    <w:rPr>
                      <w:rFonts w:ascii="Cambria Math" w:hAnsi="Cambria Math"/>
                      <w:i/>
                      <w:sz w:val="22"/>
                      <w:szCs w:val="22"/>
                    </w:rPr>
                  </m:ctrlPr>
                </m:fPr>
                <m:num>
                  <m:r>
                    <m:rPr>
                      <m:nor/>
                    </m:rPr>
                    <w:rPr>
                      <w:rFonts w:ascii="Cambria Math" w:hAnsi="Cambria Math"/>
                      <w:sz w:val="22"/>
                      <w:szCs w:val="22"/>
                    </w:rPr>
                    <m:t>CFR</m:t>
                  </m:r>
                </m:num>
                <m:den>
                  <m:r>
                    <m:rPr>
                      <m:nor/>
                    </m:rPr>
                    <w:rPr>
                      <w:rFonts w:ascii="Cambria Math" w:hAnsi="Cambria Math"/>
                      <w:sz w:val="22"/>
                      <w:szCs w:val="22"/>
                    </w:rPr>
                    <m:t>FracCritical</m:t>
                  </m:r>
                </m:den>
              </m:f>
            </m:oMath>
            <w:r w:rsidR="000805D4" w:rsidRPr="000805D4">
              <w:rPr>
                <w:sz w:val="22"/>
                <w:szCs w:val="22"/>
              </w:rPr>
              <w:t xml:space="preserve"> </w:t>
            </w:r>
          </w:p>
          <w:p w14:paraId="46622763" w14:textId="77777777" w:rsidR="000805D4" w:rsidRDefault="000805D4" w:rsidP="000805D4">
            <w:pPr>
              <w:rPr>
                <w:sz w:val="22"/>
                <w:szCs w:val="22"/>
              </w:rPr>
            </w:pPr>
          </w:p>
          <w:p w14:paraId="4AE54380" w14:textId="585B6C9A" w:rsidR="000805D4" w:rsidRPr="005F7E90" w:rsidRDefault="000805D4" w:rsidP="000805D4">
            <w:pPr>
              <w:rPr>
                <w:sz w:val="22"/>
                <w:szCs w:val="22"/>
                <w:lang w:val="de-DE"/>
              </w:rPr>
            </w:pPr>
            <w:r w:rsidRPr="005F7E90">
              <w:rPr>
                <w:sz w:val="22"/>
                <w:szCs w:val="22"/>
                <w:lang w:val="de-DE"/>
              </w:rPr>
              <w:t>g[1]=(1/</w:t>
            </w:r>
            <w:proofErr w:type="spellStart"/>
            <w:r w:rsidRPr="005F7E90">
              <w:rPr>
                <w:sz w:val="22"/>
                <w:szCs w:val="22"/>
                <w:lang w:val="de-DE"/>
              </w:rPr>
              <w:t>DurMildInf</w:t>
            </w:r>
            <w:proofErr w:type="spellEnd"/>
            <w:r w:rsidRPr="005F7E90">
              <w:rPr>
                <w:sz w:val="22"/>
                <w:szCs w:val="22"/>
                <w:lang w:val="de-DE"/>
              </w:rPr>
              <w:t xml:space="preserve">)* </w:t>
            </w:r>
            <w:proofErr w:type="spellStart"/>
            <w:r w:rsidRPr="005F7E90">
              <w:rPr>
                <w:sz w:val="22"/>
                <w:szCs w:val="22"/>
                <w:lang w:val="de-DE"/>
              </w:rPr>
              <w:t>FracMild</w:t>
            </w:r>
            <w:proofErr w:type="spellEnd"/>
            <w:r w:rsidRPr="005F7E90">
              <w:rPr>
                <w:sz w:val="22"/>
                <w:szCs w:val="22"/>
                <w:lang w:val="de-DE"/>
              </w:rPr>
              <w:t xml:space="preserve">   </w:t>
            </w:r>
          </w:p>
          <w:p w14:paraId="7430ACDC" w14:textId="73223DFE" w:rsidR="000805D4" w:rsidRPr="000805D4" w:rsidRDefault="000805D4" w:rsidP="000805D4">
            <w:pPr>
              <w:rPr>
                <w:sz w:val="22"/>
                <w:szCs w:val="22"/>
                <w:lang w:val="de-DE"/>
              </w:rPr>
            </w:pPr>
            <w:r w:rsidRPr="000805D4">
              <w:rPr>
                <w:sz w:val="22"/>
                <w:szCs w:val="22"/>
                <w:lang w:val="de-DE"/>
              </w:rPr>
              <w:t>g[2]=(1/</w:t>
            </w:r>
            <w:proofErr w:type="spellStart"/>
            <w:r w:rsidRPr="000805D4">
              <w:rPr>
                <w:sz w:val="22"/>
                <w:szCs w:val="22"/>
                <w:lang w:val="de-DE"/>
              </w:rPr>
              <w:t>DurHosp</w:t>
            </w:r>
            <w:proofErr w:type="spellEnd"/>
            <w:r w:rsidRPr="000805D4">
              <w:rPr>
                <w:sz w:val="22"/>
                <w:szCs w:val="22"/>
                <w:lang w:val="de-DE"/>
              </w:rPr>
              <w:t>)-p[2]</w:t>
            </w:r>
          </w:p>
          <w:p w14:paraId="5DC0C0D8" w14:textId="4C3167EE" w:rsidR="000805D4" w:rsidRPr="000805D4" w:rsidRDefault="000805D4" w:rsidP="000805D4">
            <w:pPr>
              <w:rPr>
                <w:sz w:val="22"/>
                <w:szCs w:val="22"/>
              </w:rPr>
            </w:pPr>
            <w:r w:rsidRPr="000805D4">
              <w:rPr>
                <w:sz w:val="22"/>
                <w:szCs w:val="22"/>
              </w:rPr>
              <w:t>g[3]=(1/</w:t>
            </w:r>
            <w:proofErr w:type="spellStart"/>
            <w:r w:rsidRPr="000805D4">
              <w:rPr>
                <w:sz w:val="22"/>
                <w:szCs w:val="22"/>
              </w:rPr>
              <w:t>TimeICUDeath</w:t>
            </w:r>
            <w:proofErr w:type="spellEnd"/>
            <w:r w:rsidRPr="000805D4">
              <w:rPr>
                <w:sz w:val="22"/>
                <w:szCs w:val="22"/>
              </w:rPr>
              <w:t xml:space="preserve">)-u              </w:t>
            </w:r>
          </w:p>
          <w:p w14:paraId="47274B12" w14:textId="4855BBD3" w:rsidR="000805D4" w:rsidRPr="000805D4" w:rsidRDefault="000805D4" w:rsidP="000805D4">
            <w:pPr>
              <w:rPr>
                <w:sz w:val="22"/>
                <w:szCs w:val="22"/>
                <w:lang w:val="en-US"/>
              </w:rPr>
            </w:pPr>
            <w:r w:rsidRPr="000805D4">
              <w:rPr>
                <w:sz w:val="22"/>
                <w:szCs w:val="22"/>
                <w:lang w:val="en-US"/>
              </w:rPr>
              <w:t xml:space="preserve">  </w:t>
            </w:r>
          </w:p>
          <w:p w14:paraId="3E2040A3" w14:textId="03C9694A" w:rsidR="000805D4" w:rsidRPr="000805D4" w:rsidRDefault="000805D4" w:rsidP="000805D4">
            <w:pPr>
              <w:rPr>
                <w:sz w:val="22"/>
                <w:szCs w:val="22"/>
              </w:rPr>
            </w:pPr>
            <w:r w:rsidRPr="000805D4">
              <w:rPr>
                <w:sz w:val="22"/>
                <w:szCs w:val="22"/>
              </w:rPr>
              <w:t>c[0]=</w:t>
            </w:r>
            <w:proofErr w:type="spellStart"/>
            <w:r w:rsidRPr="000805D4">
              <w:rPr>
                <w:sz w:val="22"/>
                <w:szCs w:val="22"/>
              </w:rPr>
              <w:t>CautionFactor</w:t>
            </w:r>
            <w:proofErr w:type="spellEnd"/>
          </w:p>
          <w:p w14:paraId="765C8BD9" w14:textId="10443B52" w:rsidR="000805D4" w:rsidRPr="000805D4" w:rsidRDefault="000805D4" w:rsidP="000805D4">
            <w:pPr>
              <w:rPr>
                <w:sz w:val="22"/>
                <w:szCs w:val="22"/>
              </w:rPr>
            </w:pPr>
            <w:r w:rsidRPr="000805D4">
              <w:rPr>
                <w:sz w:val="22"/>
                <w:szCs w:val="22"/>
              </w:rPr>
              <w:t>c[1]=1/</w:t>
            </w:r>
            <w:proofErr w:type="spellStart"/>
            <w:r w:rsidRPr="000805D4">
              <w:rPr>
                <w:sz w:val="22"/>
                <w:szCs w:val="22"/>
              </w:rPr>
              <w:t>CautionRetention</w:t>
            </w:r>
            <w:proofErr w:type="spellEnd"/>
          </w:p>
          <w:p w14:paraId="576DED7B" w14:textId="02E0A20D" w:rsidR="000805D4" w:rsidRPr="000805D4" w:rsidRDefault="000805D4" w:rsidP="000805D4">
            <w:pPr>
              <w:rPr>
                <w:sz w:val="22"/>
                <w:szCs w:val="22"/>
              </w:rPr>
            </w:pPr>
            <w:r w:rsidRPr="000805D4">
              <w:rPr>
                <w:sz w:val="22"/>
                <w:szCs w:val="22"/>
              </w:rPr>
              <w:t>c[2]</w:t>
            </w:r>
            <w:r w:rsidR="00021AD8">
              <w:rPr>
                <w:sz w:val="22"/>
                <w:szCs w:val="22"/>
              </w:rPr>
              <w:t>’</w:t>
            </w:r>
            <w:r w:rsidRPr="000805D4">
              <w:rPr>
                <w:sz w:val="22"/>
                <w:szCs w:val="22"/>
              </w:rPr>
              <w:t>=1/(N*</w:t>
            </w:r>
            <w:proofErr w:type="spellStart"/>
            <w:r w:rsidRPr="00B12CEC">
              <w:rPr>
                <w:b/>
                <w:bCs/>
                <w:sz w:val="22"/>
                <w:szCs w:val="22"/>
              </w:rPr>
              <w:t>ICUFrac</w:t>
            </w:r>
            <w:proofErr w:type="spellEnd"/>
            <w:r w:rsidR="00021AD8">
              <w:rPr>
                <w:b/>
                <w:bCs/>
                <w:sz w:val="22"/>
                <w:szCs w:val="22"/>
              </w:rPr>
              <w:t>’</w:t>
            </w:r>
            <w:r w:rsidRPr="000805D4">
              <w:rPr>
                <w:sz w:val="22"/>
                <w:szCs w:val="22"/>
              </w:rPr>
              <w:t>*</w:t>
            </w:r>
            <w:proofErr w:type="spellStart"/>
            <w:r w:rsidRPr="000805D4">
              <w:rPr>
                <w:sz w:val="22"/>
                <w:szCs w:val="22"/>
              </w:rPr>
              <w:t>CautionICUFrac</w:t>
            </w:r>
            <w:proofErr w:type="spellEnd"/>
            <w:r w:rsidRPr="000805D4">
              <w:rPr>
                <w:sz w:val="22"/>
                <w:szCs w:val="22"/>
              </w:rPr>
              <w:t>)</w:t>
            </w:r>
          </w:p>
          <w:p w14:paraId="2F3C6605" w14:textId="77777777" w:rsidR="000805D4" w:rsidRPr="000805D4" w:rsidRDefault="000805D4" w:rsidP="000805D4">
            <w:pPr>
              <w:rPr>
                <w:sz w:val="22"/>
                <w:szCs w:val="22"/>
              </w:rPr>
            </w:pPr>
          </w:p>
          <w:p w14:paraId="3B229B98" w14:textId="3A3EA968" w:rsidR="000805D4" w:rsidRPr="000805D4" w:rsidRDefault="000805D4" w:rsidP="000805D4">
            <w:pPr>
              <w:rPr>
                <w:sz w:val="22"/>
                <w:szCs w:val="22"/>
              </w:rPr>
            </w:pPr>
            <w:r w:rsidRPr="000805D4">
              <w:rPr>
                <w:sz w:val="22"/>
                <w:szCs w:val="22"/>
              </w:rPr>
              <w:t>k[0]=1/</w:t>
            </w:r>
            <w:proofErr w:type="spellStart"/>
            <w:r w:rsidRPr="000805D4">
              <w:rPr>
                <w:sz w:val="22"/>
                <w:szCs w:val="22"/>
              </w:rPr>
              <w:t>EconomicStriction</w:t>
            </w:r>
            <w:proofErr w:type="spellEnd"/>
            <w:r w:rsidRPr="000805D4">
              <w:rPr>
                <w:sz w:val="22"/>
                <w:szCs w:val="22"/>
              </w:rPr>
              <w:t xml:space="preserve">              </w:t>
            </w:r>
          </w:p>
          <w:p w14:paraId="39B7DE86" w14:textId="0E1565F9" w:rsidR="000805D4" w:rsidRPr="000805D4" w:rsidRDefault="000805D4" w:rsidP="000805D4">
            <w:pPr>
              <w:rPr>
                <w:sz w:val="22"/>
                <w:szCs w:val="22"/>
              </w:rPr>
            </w:pPr>
            <w:r w:rsidRPr="000805D4">
              <w:rPr>
                <w:sz w:val="22"/>
                <w:szCs w:val="22"/>
              </w:rPr>
              <w:t>k[1]=1/</w:t>
            </w:r>
            <w:proofErr w:type="spellStart"/>
            <w:r w:rsidRPr="000805D4">
              <w:rPr>
                <w:sz w:val="22"/>
                <w:szCs w:val="22"/>
              </w:rPr>
              <w:t>EconomicRetention</w:t>
            </w:r>
            <w:proofErr w:type="spellEnd"/>
            <w:r w:rsidRPr="000805D4">
              <w:rPr>
                <w:sz w:val="22"/>
                <w:szCs w:val="22"/>
              </w:rPr>
              <w:t xml:space="preserve">            </w:t>
            </w:r>
          </w:p>
          <w:p w14:paraId="716AC925" w14:textId="47855DA8" w:rsidR="000805D4" w:rsidRPr="000805D4" w:rsidRDefault="000805D4" w:rsidP="000805D4">
            <w:pPr>
              <w:rPr>
                <w:sz w:val="22"/>
                <w:szCs w:val="22"/>
              </w:rPr>
            </w:pPr>
            <w:r w:rsidRPr="000805D4">
              <w:rPr>
                <w:sz w:val="22"/>
                <w:szCs w:val="22"/>
              </w:rPr>
              <w:t>k[2]=1/</w:t>
            </w:r>
            <w:proofErr w:type="spellStart"/>
            <w:r w:rsidRPr="000805D4">
              <w:rPr>
                <w:sz w:val="22"/>
                <w:szCs w:val="22"/>
              </w:rPr>
              <w:t>EconomyRelaxation</w:t>
            </w:r>
            <w:proofErr w:type="spellEnd"/>
            <w:r w:rsidRPr="000805D4">
              <w:rPr>
                <w:sz w:val="22"/>
                <w:szCs w:val="22"/>
              </w:rPr>
              <w:t xml:space="preserve">   </w:t>
            </w:r>
          </w:p>
          <w:p w14:paraId="1741AC92" w14:textId="3292DF18" w:rsidR="000805D4" w:rsidRDefault="000805D4" w:rsidP="000805D4">
            <w:pPr>
              <w:rPr>
                <w:sz w:val="22"/>
                <w:szCs w:val="22"/>
              </w:rPr>
            </w:pPr>
            <w:r w:rsidRPr="000805D4">
              <w:rPr>
                <w:sz w:val="22"/>
                <w:szCs w:val="22"/>
              </w:rPr>
              <w:t>k[3]=</w:t>
            </w:r>
            <w:proofErr w:type="spellStart"/>
            <w:r w:rsidRPr="000805D4">
              <w:rPr>
                <w:sz w:val="22"/>
                <w:szCs w:val="22"/>
              </w:rPr>
              <w:t>EconomicCostOfCaution</w:t>
            </w:r>
            <w:proofErr w:type="spellEnd"/>
          </w:p>
        </w:tc>
        <w:tc>
          <w:tcPr>
            <w:tcW w:w="4505" w:type="dxa"/>
          </w:tcPr>
          <w:p w14:paraId="2B5FDD54" w14:textId="77777777" w:rsidR="00312569" w:rsidRDefault="00312569" w:rsidP="00312569">
            <w:pPr>
              <w:rPr>
                <w:sz w:val="22"/>
                <w:szCs w:val="22"/>
              </w:rPr>
            </w:pPr>
          </w:p>
          <w:p w14:paraId="2E0FD84D" w14:textId="76B796B5" w:rsidR="00312569" w:rsidRPr="00312569" w:rsidRDefault="00312569" w:rsidP="00312569">
            <w:pPr>
              <w:rPr>
                <w:sz w:val="22"/>
                <w:szCs w:val="22"/>
              </w:rPr>
            </w:pPr>
            <w:proofErr w:type="spellStart"/>
            <w:r w:rsidRPr="00312569">
              <w:rPr>
                <w:sz w:val="22"/>
                <w:szCs w:val="22"/>
              </w:rPr>
              <w:t>IncubPeriod</w:t>
            </w:r>
            <w:proofErr w:type="spellEnd"/>
            <w:r w:rsidRPr="00312569">
              <w:rPr>
                <w:sz w:val="22"/>
                <w:szCs w:val="22"/>
              </w:rPr>
              <w:t xml:space="preserve">= </w:t>
            </w:r>
            <w:r w:rsidR="00A725C8">
              <w:rPr>
                <w:sz w:val="22"/>
                <w:szCs w:val="22"/>
              </w:rPr>
              <w:t>1/</w:t>
            </w:r>
            <w:r w:rsidRPr="00312569">
              <w:rPr>
                <w:sz w:val="22"/>
                <w:szCs w:val="22"/>
              </w:rPr>
              <w:t>a</w:t>
            </w:r>
          </w:p>
          <w:p w14:paraId="0B17E098" w14:textId="77777777" w:rsidR="00312569" w:rsidRDefault="00312569" w:rsidP="00312569">
            <w:pPr>
              <w:rPr>
                <w:sz w:val="22"/>
                <w:szCs w:val="22"/>
              </w:rPr>
            </w:pPr>
          </w:p>
          <w:p w14:paraId="38D5E365" w14:textId="58930B32" w:rsidR="00312569" w:rsidRPr="00312569" w:rsidRDefault="00312569" w:rsidP="00312569">
            <w:pPr>
              <w:rPr>
                <w:sz w:val="22"/>
                <w:szCs w:val="22"/>
              </w:rPr>
            </w:pPr>
            <w:r w:rsidRPr="00312569">
              <w:rPr>
                <w:sz w:val="22"/>
                <w:szCs w:val="22"/>
              </w:rPr>
              <w:t>Exposure = b[1]</w:t>
            </w:r>
            <w:r>
              <w:rPr>
                <w:sz w:val="22"/>
                <w:szCs w:val="22"/>
              </w:rPr>
              <w:t>*N</w:t>
            </w:r>
          </w:p>
          <w:p w14:paraId="03888AF0" w14:textId="0925F96B" w:rsidR="00312569" w:rsidRDefault="00312569" w:rsidP="00312569">
            <w:pPr>
              <w:rPr>
                <w:sz w:val="22"/>
                <w:szCs w:val="22"/>
              </w:rPr>
            </w:pPr>
            <w:r w:rsidRPr="00312569">
              <w:rPr>
                <w:sz w:val="22"/>
                <w:szCs w:val="22"/>
              </w:rPr>
              <w:t xml:space="preserve">  </w:t>
            </w:r>
          </w:p>
          <w:p w14:paraId="0D1EBD56" w14:textId="5BF10B2E" w:rsidR="00312569" w:rsidRPr="00312569" w:rsidRDefault="00B12CEC" w:rsidP="00312569">
            <w:pPr>
              <w:rPr>
                <w:sz w:val="22"/>
                <w:szCs w:val="22"/>
              </w:rPr>
            </w:pPr>
            <w:proofErr w:type="spellStart"/>
            <m:oMath>
              <m:r>
                <m:rPr>
                  <m:nor/>
                </m:rPr>
                <w:rPr>
                  <w:rFonts w:ascii="Cambria Math" w:hAnsi="Cambria Math"/>
                  <w:sz w:val="22"/>
                  <w:szCs w:val="22"/>
                </w:rPr>
                <m:t>FracMild</m:t>
              </m:r>
              <w:proofErr w:type="spellEnd"/>
              <m:r>
                <m:rPr>
                  <m:nor/>
                </m:rPr>
                <w:rPr>
                  <w:rFonts w:ascii="Cambria Math" w:hAnsi="Cambria Math"/>
                  <w:sz w:val="22"/>
                  <w:szCs w:val="22"/>
                </w:rPr>
                <m:t xml:space="preserve"> </m:t>
              </m:r>
              <m:r>
                <w:rPr>
                  <w:rFonts w:ascii="Cambria Math" w:hAnsi="Cambria Math"/>
                  <w:sz w:val="22"/>
                  <w:szCs w:val="22"/>
                </w:rPr>
                <m:t>=</m:t>
              </m:r>
              <m:f>
                <m:fPr>
                  <m:ctrlPr>
                    <w:rPr>
                      <w:rFonts w:ascii="Cambria Math" w:hAnsi="Cambria Math"/>
                      <w:i/>
                      <w:sz w:val="22"/>
                      <w:szCs w:val="22"/>
                    </w:rPr>
                  </m:ctrlPr>
                </m:fPr>
                <m:num>
                  <m:r>
                    <w:rPr>
                      <w:rFonts w:ascii="Cambria Math" w:hAnsi="Cambria Math"/>
                      <w:sz w:val="22"/>
                      <w:szCs w:val="22"/>
                    </w:rPr>
                    <m:t>g[1]</m:t>
                  </m:r>
                </m:num>
                <m:den>
                  <m:r>
                    <w:rPr>
                      <w:rFonts w:ascii="Cambria Math" w:hAnsi="Cambria Math"/>
                      <w:sz w:val="22"/>
                      <w:szCs w:val="22"/>
                    </w:rPr>
                    <m:t>g[1]+p[1]</m:t>
                  </m:r>
                </m:den>
              </m:f>
              <m:r>
                <w:rPr>
                  <w:rFonts w:ascii="Cambria Math" w:hAnsi="Cambria Math"/>
                  <w:sz w:val="22"/>
                  <w:szCs w:val="22"/>
                </w:rPr>
                <m:t xml:space="preserve"> </m:t>
              </m:r>
            </m:oMath>
            <w:r>
              <w:rPr>
                <w:sz w:val="22"/>
                <w:szCs w:val="22"/>
              </w:rPr>
              <w:t xml:space="preserve"> </w:t>
            </w:r>
          </w:p>
          <w:p w14:paraId="37A621F1" w14:textId="2FE2AA9B" w:rsidR="00312569" w:rsidRPr="005D258F" w:rsidRDefault="000E2A92" w:rsidP="00312569">
            <w:pPr>
              <w:rPr>
                <w:sz w:val="22"/>
                <w:szCs w:val="22"/>
                <w:lang w:val="it-IT"/>
              </w:rPr>
            </w:pPr>
            <w:proofErr w:type="spellStart"/>
            <m:oMath>
              <m:r>
                <m:rPr>
                  <m:nor/>
                </m:rPr>
                <w:rPr>
                  <w:rFonts w:ascii="Cambria Math" w:hAnsi="Cambria Math"/>
                  <w:sz w:val="22"/>
                  <w:szCs w:val="22"/>
                  <w:lang w:val="it-IT"/>
                </w:rPr>
                <m:t>FracCritical</m:t>
              </m:r>
              <w:proofErr w:type="spellEnd"/>
              <m:r>
                <w:rPr>
                  <w:rFonts w:ascii="Cambria Math" w:hAnsi="Cambria Math"/>
                  <w:sz w:val="22"/>
                  <w:szCs w:val="22"/>
                  <w:lang w:val="it-IT"/>
                </w:rPr>
                <m:t xml:space="preserve"> =</m:t>
              </m:r>
              <m:f>
                <m:fPr>
                  <m:ctrlPr>
                    <w:rPr>
                      <w:rFonts w:ascii="Cambria Math" w:hAnsi="Cambria Math"/>
                      <w:i/>
                      <w:sz w:val="22"/>
                      <w:szCs w:val="22"/>
                    </w:rPr>
                  </m:ctrlPr>
                </m:fPr>
                <m:num>
                  <m:r>
                    <w:rPr>
                      <w:rFonts w:ascii="Cambria Math" w:hAnsi="Cambria Math"/>
                      <w:sz w:val="22"/>
                      <w:szCs w:val="22"/>
                    </w:rPr>
                    <m:t>g</m:t>
                  </m:r>
                  <m:r>
                    <w:rPr>
                      <w:rFonts w:ascii="Cambria Math" w:hAnsi="Cambria Math"/>
                      <w:sz w:val="22"/>
                      <w:szCs w:val="22"/>
                      <w:lang w:val="it-IT"/>
                    </w:rPr>
                    <m:t>[1]</m:t>
                  </m:r>
                </m:num>
                <m:den>
                  <m:r>
                    <w:rPr>
                      <w:rFonts w:ascii="Cambria Math" w:hAnsi="Cambria Math"/>
                      <w:sz w:val="22"/>
                      <w:szCs w:val="22"/>
                    </w:rPr>
                    <m:t>g</m:t>
                  </m:r>
                  <m:r>
                    <w:rPr>
                      <w:rFonts w:ascii="Cambria Math" w:hAnsi="Cambria Math"/>
                      <w:sz w:val="22"/>
                      <w:szCs w:val="22"/>
                      <w:lang w:val="it-IT"/>
                    </w:rPr>
                    <m:t>[1]+</m:t>
                  </m:r>
                  <m:r>
                    <w:rPr>
                      <w:rFonts w:ascii="Cambria Math" w:hAnsi="Cambria Math"/>
                      <w:sz w:val="22"/>
                      <w:szCs w:val="22"/>
                    </w:rPr>
                    <m:t>p</m:t>
                  </m:r>
                  <m:r>
                    <w:rPr>
                      <w:rFonts w:ascii="Cambria Math" w:hAnsi="Cambria Math"/>
                      <w:sz w:val="22"/>
                      <w:szCs w:val="22"/>
                      <w:lang w:val="it-IT"/>
                    </w:rPr>
                    <m:t>[1]</m:t>
                  </m:r>
                </m:den>
              </m:f>
              <m:f>
                <m:fPr>
                  <m:ctrlPr>
                    <w:rPr>
                      <w:rFonts w:ascii="Cambria Math" w:hAnsi="Cambria Math"/>
                      <w:i/>
                      <w:sz w:val="22"/>
                      <w:szCs w:val="22"/>
                    </w:rPr>
                  </m:ctrlPr>
                </m:fPr>
                <m:num>
                  <m:r>
                    <w:rPr>
                      <w:rFonts w:ascii="Cambria Math" w:hAnsi="Cambria Math"/>
                      <w:sz w:val="22"/>
                      <w:szCs w:val="22"/>
                    </w:rPr>
                    <m:t>p</m:t>
                  </m:r>
                  <m:r>
                    <w:rPr>
                      <w:rFonts w:ascii="Cambria Math" w:hAnsi="Cambria Math"/>
                      <w:sz w:val="22"/>
                      <w:szCs w:val="22"/>
                      <w:lang w:val="it-IT"/>
                    </w:rPr>
                    <m:t>[2]</m:t>
                  </m:r>
                </m:num>
                <m:den>
                  <m:r>
                    <w:rPr>
                      <w:rFonts w:ascii="Cambria Math" w:hAnsi="Cambria Math"/>
                      <w:sz w:val="22"/>
                      <w:szCs w:val="22"/>
                    </w:rPr>
                    <m:t>g</m:t>
                  </m:r>
                  <m:r>
                    <w:rPr>
                      <w:rFonts w:ascii="Cambria Math" w:hAnsi="Cambria Math"/>
                      <w:sz w:val="22"/>
                      <w:szCs w:val="22"/>
                      <w:lang w:val="it-IT"/>
                    </w:rPr>
                    <m:t>[2]+</m:t>
                  </m:r>
                  <m:r>
                    <w:rPr>
                      <w:rFonts w:ascii="Cambria Math" w:hAnsi="Cambria Math"/>
                      <w:sz w:val="22"/>
                      <w:szCs w:val="22"/>
                    </w:rPr>
                    <m:t>p</m:t>
                  </m:r>
                  <m:r>
                    <w:rPr>
                      <w:rFonts w:ascii="Cambria Math" w:hAnsi="Cambria Math"/>
                      <w:sz w:val="22"/>
                      <w:szCs w:val="22"/>
                      <w:lang w:val="it-IT"/>
                    </w:rPr>
                    <m:t>[2]</m:t>
                  </m:r>
                </m:den>
              </m:f>
            </m:oMath>
            <w:r w:rsidRPr="005D258F">
              <w:rPr>
                <w:sz w:val="22"/>
                <w:szCs w:val="22"/>
                <w:lang w:val="it-IT"/>
              </w:rPr>
              <w:t xml:space="preserve"> </w:t>
            </w:r>
          </w:p>
          <w:p w14:paraId="7B70FA02" w14:textId="4C1DC1A0" w:rsidR="00312569" w:rsidRPr="00312569" w:rsidRDefault="000E2A92" w:rsidP="00312569">
            <w:pPr>
              <w:rPr>
                <w:sz w:val="22"/>
                <w:szCs w:val="22"/>
              </w:rPr>
            </w:pPr>
            <m:oMath>
              <m:r>
                <m:rPr>
                  <m:nor/>
                </m:rPr>
                <w:rPr>
                  <w:rFonts w:ascii="Cambria Math" w:hAnsi="Cambria Math"/>
                  <w:sz w:val="22"/>
                  <w:szCs w:val="22"/>
                </w:rPr>
                <m:t xml:space="preserve">CFR </m:t>
              </m:r>
              <m:r>
                <w:rPr>
                  <w:rFonts w:ascii="Cambria Math" w:hAnsi="Cambria Math"/>
                  <w:sz w:val="22"/>
                  <w:szCs w:val="22"/>
                </w:rPr>
                <m:t xml:space="preserve">              = </m:t>
              </m:r>
              <m:f>
                <m:fPr>
                  <m:ctrlPr>
                    <w:rPr>
                      <w:rFonts w:ascii="Cambria Math" w:hAnsi="Cambria Math"/>
                      <w:i/>
                      <w:sz w:val="22"/>
                      <w:szCs w:val="22"/>
                    </w:rPr>
                  </m:ctrlPr>
                </m:fPr>
                <m:num>
                  <m:r>
                    <w:rPr>
                      <w:rFonts w:ascii="Cambria Math" w:hAnsi="Cambria Math"/>
                      <w:sz w:val="22"/>
                      <w:szCs w:val="22"/>
                    </w:rPr>
                    <m:t>u</m:t>
                  </m:r>
                </m:num>
                <m:den>
                  <m:r>
                    <w:rPr>
                      <w:rFonts w:ascii="Cambria Math" w:hAnsi="Cambria Math"/>
                      <w:sz w:val="22"/>
                      <w:szCs w:val="22"/>
                    </w:rPr>
                    <m:t>g[3]+u</m:t>
                  </m:r>
                </m:den>
              </m:f>
              <m:f>
                <m:fPr>
                  <m:ctrlPr>
                    <w:rPr>
                      <w:rFonts w:ascii="Cambria Math" w:hAnsi="Cambria Math"/>
                      <w:i/>
                      <w:sz w:val="22"/>
                      <w:szCs w:val="22"/>
                    </w:rPr>
                  </m:ctrlPr>
                </m:fPr>
                <m:num>
                  <m:r>
                    <w:rPr>
                      <w:rFonts w:ascii="Cambria Math" w:hAnsi="Cambria Math"/>
                      <w:sz w:val="22"/>
                      <w:szCs w:val="22"/>
                    </w:rPr>
                    <m:t>p[2]</m:t>
                  </m:r>
                </m:num>
                <m:den>
                  <m:r>
                    <w:rPr>
                      <w:rFonts w:ascii="Cambria Math" w:hAnsi="Cambria Math"/>
                      <w:sz w:val="22"/>
                      <w:szCs w:val="22"/>
                    </w:rPr>
                    <m:t>g[2]+p[2]</m:t>
                  </m:r>
                </m:den>
              </m:f>
              <m:f>
                <m:fPr>
                  <m:ctrlPr>
                    <w:rPr>
                      <w:rFonts w:ascii="Cambria Math" w:hAnsi="Cambria Math"/>
                      <w:i/>
                      <w:sz w:val="22"/>
                      <w:szCs w:val="22"/>
                    </w:rPr>
                  </m:ctrlPr>
                </m:fPr>
                <m:num>
                  <m:r>
                    <w:rPr>
                      <w:rFonts w:ascii="Cambria Math" w:hAnsi="Cambria Math"/>
                      <w:sz w:val="22"/>
                      <w:szCs w:val="22"/>
                    </w:rPr>
                    <m:t>p[1]</m:t>
                  </m:r>
                </m:num>
                <m:den>
                  <m:r>
                    <w:rPr>
                      <w:rFonts w:ascii="Cambria Math" w:hAnsi="Cambria Math"/>
                      <w:sz w:val="22"/>
                      <w:szCs w:val="22"/>
                    </w:rPr>
                    <m:t>g[1]+p[1]</m:t>
                  </m:r>
                </m:den>
              </m:f>
              <m:r>
                <w:rPr>
                  <w:rFonts w:ascii="Cambria Math" w:hAnsi="Cambria Math"/>
                  <w:sz w:val="22"/>
                  <w:szCs w:val="22"/>
                </w:rPr>
                <m:t xml:space="preserve"> </m:t>
              </m:r>
            </m:oMath>
            <w:r w:rsidR="00B12CEC">
              <w:rPr>
                <w:sz w:val="22"/>
                <w:szCs w:val="22"/>
              </w:rPr>
              <w:t xml:space="preserve"> </w:t>
            </w:r>
          </w:p>
          <w:p w14:paraId="287BE861" w14:textId="77777777" w:rsidR="00B12CEC" w:rsidRDefault="00312569" w:rsidP="00312569">
            <w:pPr>
              <w:rPr>
                <w:sz w:val="22"/>
                <w:szCs w:val="22"/>
              </w:rPr>
            </w:pPr>
            <w:r w:rsidRPr="00312569">
              <w:rPr>
                <w:sz w:val="22"/>
                <w:szCs w:val="22"/>
              </w:rPr>
              <w:t xml:space="preserve">    </w:t>
            </w:r>
          </w:p>
          <w:p w14:paraId="1ECD12B2" w14:textId="4EB5CE5A" w:rsidR="00B12CEC" w:rsidRPr="00312569" w:rsidRDefault="00B12CEC" w:rsidP="00312569">
            <w:pPr>
              <w:rPr>
                <w:sz w:val="22"/>
                <w:szCs w:val="22"/>
              </w:rPr>
            </w:pPr>
            <w:proofErr w:type="spellStart"/>
            <m:oMath>
              <m:r>
                <m:rPr>
                  <m:nor/>
                </m:rPr>
                <w:rPr>
                  <w:rFonts w:ascii="Cambria Math" w:hAnsi="Cambria Math"/>
                  <w:sz w:val="22"/>
                  <w:szCs w:val="22"/>
                </w:rPr>
                <m:t>IncubPeriod</m:t>
              </m:r>
              <w:proofErr w:type="spellEnd"/>
              <m:r>
                <w:rPr>
                  <w:rFonts w:ascii="Cambria Math" w:hAnsi="Cambria Math"/>
                  <w:sz w:val="22"/>
                  <w:szCs w:val="22"/>
                </w:rPr>
                <m:t xml:space="preserve">       = </m:t>
              </m:r>
              <m:f>
                <m:fPr>
                  <m:ctrlPr>
                    <w:rPr>
                      <w:rFonts w:ascii="Cambria Math" w:hAnsi="Cambria Math"/>
                      <w:i/>
                      <w:sz w:val="22"/>
                      <w:szCs w:val="22"/>
                    </w:rPr>
                  </m:ctrlPr>
                </m:fPr>
                <m:num>
                  <m:r>
                    <w:rPr>
                      <w:rFonts w:ascii="Cambria Math" w:hAnsi="Cambria Math"/>
                      <w:sz w:val="22"/>
                      <w:szCs w:val="22"/>
                    </w:rPr>
                    <m:t>1</m:t>
                  </m:r>
                </m:num>
                <m:den>
                  <m:r>
                    <w:rPr>
                      <w:rFonts w:ascii="Cambria Math" w:hAnsi="Cambria Math"/>
                      <w:sz w:val="22"/>
                      <w:szCs w:val="22"/>
                    </w:rPr>
                    <m:t>g[1]+p[1]</m:t>
                  </m:r>
                </m:den>
              </m:f>
            </m:oMath>
            <w:r>
              <w:rPr>
                <w:sz w:val="22"/>
                <w:szCs w:val="22"/>
              </w:rPr>
              <w:t xml:space="preserve"> </w:t>
            </w:r>
          </w:p>
          <w:p w14:paraId="3F2F4944" w14:textId="4D5B9D7E" w:rsidR="00312569" w:rsidRPr="00312569" w:rsidRDefault="00B12CEC" w:rsidP="00312569">
            <w:pPr>
              <w:rPr>
                <w:sz w:val="22"/>
                <w:szCs w:val="22"/>
              </w:rPr>
            </w:pPr>
            <w:proofErr w:type="spellStart"/>
            <m:oMath>
              <m:r>
                <m:rPr>
                  <m:nor/>
                </m:rPr>
                <w:rPr>
                  <w:rFonts w:ascii="Cambria Math" w:hAnsi="Cambria Math"/>
                  <w:sz w:val="22"/>
                  <w:szCs w:val="22"/>
                </w:rPr>
                <m:t>DurHosp</m:t>
              </m:r>
              <w:proofErr w:type="spellEnd"/>
              <m:r>
                <m:rPr>
                  <m:nor/>
                </m:rPr>
                <w:rPr>
                  <w:rFonts w:ascii="Cambria Math" w:hAnsi="Cambria Math"/>
                  <w:sz w:val="22"/>
                  <w:szCs w:val="22"/>
                </w:rPr>
                <m:t xml:space="preserve"> </m:t>
              </m:r>
              <m:r>
                <w:rPr>
                  <w:rFonts w:ascii="Cambria Math" w:hAnsi="Cambria Math"/>
                  <w:sz w:val="22"/>
                  <w:szCs w:val="22"/>
                </w:rPr>
                <m:t xml:space="preserve">          = </m:t>
              </m:r>
              <m:f>
                <m:fPr>
                  <m:ctrlPr>
                    <w:rPr>
                      <w:rFonts w:ascii="Cambria Math" w:hAnsi="Cambria Math"/>
                      <w:i/>
                      <w:sz w:val="22"/>
                      <w:szCs w:val="22"/>
                    </w:rPr>
                  </m:ctrlPr>
                </m:fPr>
                <m:num>
                  <m:r>
                    <w:rPr>
                      <w:rFonts w:ascii="Cambria Math" w:hAnsi="Cambria Math"/>
                      <w:sz w:val="22"/>
                      <w:szCs w:val="22"/>
                    </w:rPr>
                    <m:t>1</m:t>
                  </m:r>
                </m:num>
                <m:den>
                  <m:r>
                    <w:rPr>
                      <w:rFonts w:ascii="Cambria Math" w:hAnsi="Cambria Math"/>
                      <w:sz w:val="22"/>
                      <w:szCs w:val="22"/>
                    </w:rPr>
                    <m:t>g[2]+p[2]</m:t>
                  </m:r>
                </m:den>
              </m:f>
            </m:oMath>
            <w:r>
              <w:rPr>
                <w:sz w:val="22"/>
                <w:szCs w:val="22"/>
              </w:rPr>
              <w:t xml:space="preserve"> </w:t>
            </w:r>
          </w:p>
          <w:p w14:paraId="141A80A2" w14:textId="10DE2F41" w:rsidR="00312569" w:rsidRDefault="00B12CEC" w:rsidP="00312569">
            <w:pPr>
              <w:rPr>
                <w:sz w:val="22"/>
                <w:szCs w:val="22"/>
              </w:rPr>
            </w:pPr>
            <w:proofErr w:type="spellStart"/>
            <m:oMath>
              <m:r>
                <m:rPr>
                  <m:nor/>
                </m:rPr>
                <w:rPr>
                  <w:rFonts w:ascii="Cambria Math" w:hAnsi="Cambria Math"/>
                  <w:sz w:val="22"/>
                  <w:szCs w:val="22"/>
                </w:rPr>
                <m:t>TimeICUDeath</m:t>
              </m:r>
              <w:proofErr w:type="spellEnd"/>
              <m:r>
                <w:rPr>
                  <w:rFonts w:ascii="Cambria Math" w:hAnsi="Cambria Math"/>
                  <w:sz w:val="22"/>
                  <w:szCs w:val="22"/>
                </w:rPr>
                <m:t xml:space="preserve">      = </m:t>
              </m:r>
              <m:f>
                <m:fPr>
                  <m:ctrlPr>
                    <w:rPr>
                      <w:rFonts w:ascii="Cambria Math" w:hAnsi="Cambria Math"/>
                      <w:i/>
                      <w:sz w:val="22"/>
                      <w:szCs w:val="22"/>
                    </w:rPr>
                  </m:ctrlPr>
                </m:fPr>
                <m:num>
                  <m:r>
                    <w:rPr>
                      <w:rFonts w:ascii="Cambria Math" w:hAnsi="Cambria Math"/>
                      <w:sz w:val="22"/>
                      <w:szCs w:val="22"/>
                    </w:rPr>
                    <m:t>1</m:t>
                  </m:r>
                </m:num>
                <m:den>
                  <m:r>
                    <w:rPr>
                      <w:rFonts w:ascii="Cambria Math" w:hAnsi="Cambria Math"/>
                      <w:sz w:val="22"/>
                      <w:szCs w:val="22"/>
                    </w:rPr>
                    <m:t>g(3)+u</m:t>
                  </m:r>
                </m:den>
              </m:f>
            </m:oMath>
            <w:r>
              <w:rPr>
                <w:sz w:val="22"/>
                <w:szCs w:val="22"/>
              </w:rPr>
              <w:t xml:space="preserve"> </w:t>
            </w:r>
          </w:p>
          <w:p w14:paraId="36C778A0" w14:textId="77777777" w:rsidR="00B12CEC" w:rsidRPr="00312569" w:rsidRDefault="00B12CEC" w:rsidP="00312569">
            <w:pPr>
              <w:rPr>
                <w:sz w:val="22"/>
                <w:szCs w:val="22"/>
              </w:rPr>
            </w:pPr>
          </w:p>
          <w:p w14:paraId="51A18FC5" w14:textId="7B65347C" w:rsidR="00312569" w:rsidRPr="00312569" w:rsidRDefault="00312569" w:rsidP="00312569">
            <w:pPr>
              <w:rPr>
                <w:sz w:val="22"/>
                <w:szCs w:val="22"/>
              </w:rPr>
            </w:pPr>
            <w:proofErr w:type="spellStart"/>
            <w:r w:rsidRPr="00312569">
              <w:rPr>
                <w:sz w:val="22"/>
                <w:szCs w:val="22"/>
              </w:rPr>
              <w:t>CautionFactor</w:t>
            </w:r>
            <w:proofErr w:type="spellEnd"/>
            <w:r w:rsidRPr="00312569">
              <w:rPr>
                <w:sz w:val="22"/>
                <w:szCs w:val="22"/>
              </w:rPr>
              <w:t xml:space="preserve">     = c[0]</w:t>
            </w:r>
          </w:p>
          <w:p w14:paraId="3E1548F7" w14:textId="5F9BAF04" w:rsidR="00312569" w:rsidRPr="00312569" w:rsidRDefault="00312569" w:rsidP="00312569">
            <w:pPr>
              <w:rPr>
                <w:sz w:val="22"/>
                <w:szCs w:val="22"/>
              </w:rPr>
            </w:pPr>
            <w:proofErr w:type="spellStart"/>
            <w:r w:rsidRPr="00312569">
              <w:rPr>
                <w:sz w:val="22"/>
                <w:szCs w:val="22"/>
              </w:rPr>
              <w:t>CautionRetention</w:t>
            </w:r>
            <w:proofErr w:type="spellEnd"/>
            <w:r w:rsidRPr="00312569">
              <w:rPr>
                <w:sz w:val="22"/>
                <w:szCs w:val="22"/>
              </w:rPr>
              <w:t xml:space="preserve">  = 1/c[1]</w:t>
            </w:r>
          </w:p>
          <w:p w14:paraId="519D01BF" w14:textId="3D91F409" w:rsidR="00312569" w:rsidRPr="00312569" w:rsidRDefault="00312569" w:rsidP="00312569">
            <w:pPr>
              <w:rPr>
                <w:sz w:val="22"/>
                <w:szCs w:val="22"/>
              </w:rPr>
            </w:pPr>
            <w:proofErr w:type="spellStart"/>
            <w:r w:rsidRPr="00312569">
              <w:rPr>
                <w:sz w:val="22"/>
                <w:szCs w:val="22"/>
              </w:rPr>
              <w:t>CautionICUFrac</w:t>
            </w:r>
            <w:proofErr w:type="spellEnd"/>
            <w:r w:rsidRPr="00312569">
              <w:rPr>
                <w:sz w:val="22"/>
                <w:szCs w:val="22"/>
              </w:rPr>
              <w:t xml:space="preserve">    = 1/(N*c[2]</w:t>
            </w:r>
            <w:r w:rsidR="00021AD8">
              <w:rPr>
                <w:sz w:val="22"/>
                <w:szCs w:val="22"/>
              </w:rPr>
              <w:t>’</w:t>
            </w:r>
            <w:r w:rsidRPr="00312569">
              <w:rPr>
                <w:sz w:val="22"/>
                <w:szCs w:val="22"/>
              </w:rPr>
              <w:t>*</w:t>
            </w:r>
            <w:proofErr w:type="spellStart"/>
            <w:r w:rsidRPr="00B12CEC">
              <w:rPr>
                <w:b/>
                <w:bCs/>
                <w:sz w:val="22"/>
                <w:szCs w:val="22"/>
              </w:rPr>
              <w:t>ICUFrac</w:t>
            </w:r>
            <w:proofErr w:type="spellEnd"/>
            <w:r w:rsidR="00021AD8">
              <w:rPr>
                <w:b/>
                <w:bCs/>
                <w:sz w:val="22"/>
                <w:szCs w:val="22"/>
              </w:rPr>
              <w:t>’</w:t>
            </w:r>
            <w:r w:rsidRPr="00312569">
              <w:rPr>
                <w:sz w:val="22"/>
                <w:szCs w:val="22"/>
              </w:rPr>
              <w:t>)</w:t>
            </w:r>
          </w:p>
          <w:p w14:paraId="0F58EA4F" w14:textId="77777777" w:rsidR="00312569" w:rsidRPr="00312569" w:rsidRDefault="00312569" w:rsidP="00312569">
            <w:pPr>
              <w:rPr>
                <w:sz w:val="22"/>
                <w:szCs w:val="22"/>
              </w:rPr>
            </w:pPr>
            <w:r w:rsidRPr="00312569">
              <w:rPr>
                <w:sz w:val="22"/>
                <w:szCs w:val="22"/>
              </w:rPr>
              <w:t xml:space="preserve">    </w:t>
            </w:r>
          </w:p>
          <w:p w14:paraId="61219E15" w14:textId="231836F6" w:rsidR="00312569" w:rsidRPr="00312569" w:rsidRDefault="00312569" w:rsidP="00312569">
            <w:pPr>
              <w:rPr>
                <w:sz w:val="22"/>
                <w:szCs w:val="22"/>
              </w:rPr>
            </w:pPr>
            <w:proofErr w:type="spellStart"/>
            <w:r w:rsidRPr="00312569">
              <w:rPr>
                <w:sz w:val="22"/>
                <w:szCs w:val="22"/>
              </w:rPr>
              <w:t>EconomicStriction</w:t>
            </w:r>
            <w:proofErr w:type="spellEnd"/>
            <w:r w:rsidRPr="00312569">
              <w:rPr>
                <w:sz w:val="22"/>
                <w:szCs w:val="22"/>
              </w:rPr>
              <w:t xml:space="preserve">     =  1/k[0]</w:t>
            </w:r>
          </w:p>
          <w:p w14:paraId="61BA6D1C" w14:textId="35CF9CEF" w:rsidR="00312569" w:rsidRPr="00312569" w:rsidRDefault="00312569" w:rsidP="00312569">
            <w:pPr>
              <w:rPr>
                <w:sz w:val="22"/>
                <w:szCs w:val="22"/>
              </w:rPr>
            </w:pPr>
            <w:proofErr w:type="spellStart"/>
            <w:r w:rsidRPr="00312569">
              <w:rPr>
                <w:sz w:val="22"/>
                <w:szCs w:val="22"/>
              </w:rPr>
              <w:t>EconomicRetention</w:t>
            </w:r>
            <w:proofErr w:type="spellEnd"/>
            <w:r w:rsidRPr="00312569">
              <w:rPr>
                <w:sz w:val="22"/>
                <w:szCs w:val="22"/>
              </w:rPr>
              <w:t xml:space="preserve">     =  1/k[1]</w:t>
            </w:r>
          </w:p>
          <w:p w14:paraId="47F8B113" w14:textId="1778AE5C" w:rsidR="00312569" w:rsidRPr="00312569" w:rsidRDefault="00312569" w:rsidP="00312569">
            <w:pPr>
              <w:rPr>
                <w:sz w:val="22"/>
                <w:szCs w:val="22"/>
              </w:rPr>
            </w:pPr>
            <w:proofErr w:type="spellStart"/>
            <w:r w:rsidRPr="00312569">
              <w:rPr>
                <w:sz w:val="22"/>
                <w:szCs w:val="22"/>
              </w:rPr>
              <w:t>EconomyRelaxation</w:t>
            </w:r>
            <w:proofErr w:type="spellEnd"/>
            <w:r w:rsidRPr="00312569">
              <w:rPr>
                <w:sz w:val="22"/>
                <w:szCs w:val="22"/>
              </w:rPr>
              <w:t xml:space="preserve">     =  1/k[2]</w:t>
            </w:r>
          </w:p>
          <w:p w14:paraId="4D86287E" w14:textId="1F0DD6BE" w:rsidR="000805D4" w:rsidRDefault="00312569" w:rsidP="00312569">
            <w:pPr>
              <w:rPr>
                <w:sz w:val="22"/>
                <w:szCs w:val="22"/>
              </w:rPr>
            </w:pPr>
            <w:proofErr w:type="spellStart"/>
            <w:r w:rsidRPr="00312569">
              <w:rPr>
                <w:sz w:val="22"/>
                <w:szCs w:val="22"/>
              </w:rPr>
              <w:t>EconomicCostOfCaution</w:t>
            </w:r>
            <w:proofErr w:type="spellEnd"/>
            <w:r w:rsidRPr="00312569">
              <w:rPr>
                <w:sz w:val="22"/>
                <w:szCs w:val="22"/>
              </w:rPr>
              <w:t xml:space="preserve"> =  k[3]</w:t>
            </w:r>
          </w:p>
        </w:tc>
      </w:tr>
    </w:tbl>
    <w:p w14:paraId="39B6722B" w14:textId="77777777" w:rsidR="000805D4" w:rsidRPr="00E838A3" w:rsidRDefault="000805D4">
      <w:pPr>
        <w:rPr>
          <w:sz w:val="22"/>
          <w:szCs w:val="22"/>
        </w:rPr>
      </w:pPr>
    </w:p>
    <w:p w14:paraId="7ECA664E" w14:textId="7614D4C2" w:rsidR="002C4E62" w:rsidRDefault="00B12CEC" w:rsidP="00021AD8">
      <w:pPr>
        <w:jc w:val="both"/>
        <w:rPr>
          <w:sz w:val="22"/>
          <w:szCs w:val="22"/>
        </w:rPr>
      </w:pPr>
      <w:r w:rsidRPr="00E838A3">
        <w:rPr>
          <w:b/>
          <w:bCs/>
          <w:sz w:val="22"/>
          <w:szCs w:val="22"/>
        </w:rPr>
        <w:t>Table S</w:t>
      </w:r>
      <w:r>
        <w:rPr>
          <w:b/>
          <w:bCs/>
          <w:sz w:val="22"/>
          <w:szCs w:val="22"/>
        </w:rPr>
        <w:t>2</w:t>
      </w:r>
      <w:r w:rsidRPr="00E838A3">
        <w:rPr>
          <w:b/>
          <w:bCs/>
          <w:sz w:val="22"/>
          <w:szCs w:val="22"/>
        </w:rPr>
        <w:t xml:space="preserve">: </w:t>
      </w:r>
      <w:r>
        <w:rPr>
          <w:b/>
          <w:bCs/>
          <w:sz w:val="22"/>
          <w:szCs w:val="22"/>
        </w:rPr>
        <w:t>Common parameters for compartmental models</w:t>
      </w:r>
      <w:r w:rsidRPr="00E838A3">
        <w:rPr>
          <w:sz w:val="22"/>
          <w:szCs w:val="22"/>
        </w:rPr>
        <w:t xml:space="preserve">. The </w:t>
      </w:r>
      <w:r>
        <w:rPr>
          <w:sz w:val="22"/>
          <w:szCs w:val="22"/>
        </w:rPr>
        <w:t xml:space="preserve">ODEs are formulated in terms of the vector parameters </w:t>
      </w:r>
      <w:proofErr w:type="spellStart"/>
      <w:r>
        <w:rPr>
          <w:sz w:val="22"/>
          <w:szCs w:val="22"/>
        </w:rPr>
        <w:t>a,b,p,g,c,k</w:t>
      </w:r>
      <w:proofErr w:type="spellEnd"/>
      <w:r>
        <w:rPr>
          <w:sz w:val="22"/>
          <w:szCs w:val="22"/>
        </w:rPr>
        <w:t xml:space="preserve"> which are related to the base parameters as shown in the two columns. </w:t>
      </w:r>
      <w:r w:rsidR="00021AD8">
        <w:rPr>
          <w:sz w:val="22"/>
          <w:szCs w:val="22"/>
        </w:rPr>
        <w:t>We normalize c[2] to c[2]’=c[2</w:t>
      </w:r>
      <w:r w:rsidR="00622360">
        <w:rPr>
          <w:sz w:val="22"/>
          <w:szCs w:val="22"/>
        </w:rPr>
        <w:t>]</w:t>
      </w:r>
      <w:r w:rsidR="00021AD8">
        <w:rPr>
          <w:sz w:val="22"/>
          <w:szCs w:val="22"/>
        </w:rPr>
        <w:t xml:space="preserve">/1000 and </w:t>
      </w:r>
      <w:proofErr w:type="spellStart"/>
      <w:r w:rsidR="00021AD8">
        <w:rPr>
          <w:sz w:val="22"/>
          <w:szCs w:val="22"/>
        </w:rPr>
        <w:t>ICUFrac</w:t>
      </w:r>
      <w:proofErr w:type="spellEnd"/>
      <w:r w:rsidR="00021AD8">
        <w:rPr>
          <w:sz w:val="22"/>
          <w:szCs w:val="22"/>
        </w:rPr>
        <w:t xml:space="preserve"> to </w:t>
      </w:r>
      <w:proofErr w:type="spellStart"/>
      <w:r w:rsidR="00021AD8" w:rsidRPr="00021AD8">
        <w:rPr>
          <w:sz w:val="22"/>
          <w:szCs w:val="22"/>
        </w:rPr>
        <w:t>ICUFrac</w:t>
      </w:r>
      <w:proofErr w:type="spellEnd"/>
      <w:r w:rsidR="00021AD8" w:rsidRPr="00021AD8">
        <w:rPr>
          <w:sz w:val="22"/>
          <w:szCs w:val="22"/>
        </w:rPr>
        <w:t>’</w:t>
      </w:r>
      <w:r w:rsidR="00021AD8">
        <w:rPr>
          <w:sz w:val="22"/>
          <w:szCs w:val="22"/>
        </w:rPr>
        <w:t>=1000*</w:t>
      </w:r>
      <w:proofErr w:type="spellStart"/>
      <w:r w:rsidR="00021AD8">
        <w:rPr>
          <w:sz w:val="22"/>
          <w:szCs w:val="22"/>
        </w:rPr>
        <w:t>ICUFrac</w:t>
      </w:r>
      <w:proofErr w:type="spellEnd"/>
      <w:r w:rsidR="00021AD8">
        <w:rPr>
          <w:sz w:val="22"/>
          <w:szCs w:val="22"/>
        </w:rPr>
        <w:t xml:space="preserve"> to keep parameters of order of magnitude closer to unity for fitting. The base parameter </w:t>
      </w:r>
      <w:proofErr w:type="spellStart"/>
      <w:r w:rsidR="00021AD8">
        <w:rPr>
          <w:sz w:val="22"/>
          <w:szCs w:val="22"/>
        </w:rPr>
        <w:t>ICUFrac</w:t>
      </w:r>
      <w:proofErr w:type="spellEnd"/>
      <w:r w:rsidR="00021AD8">
        <w:rPr>
          <w:sz w:val="22"/>
          <w:szCs w:val="22"/>
        </w:rPr>
        <w:t xml:space="preserve"> is an external (country dependent) constant which cannot be deduced from the ODE parameters.</w:t>
      </w:r>
      <w:r w:rsidR="005F7E90">
        <w:rPr>
          <w:sz w:val="22"/>
          <w:szCs w:val="22"/>
        </w:rPr>
        <w:t xml:space="preserve"> CFR is the </w:t>
      </w:r>
      <w:proofErr w:type="spellStart"/>
      <w:r w:rsidR="005F7E90">
        <w:rPr>
          <w:sz w:val="22"/>
          <w:szCs w:val="22"/>
        </w:rPr>
        <w:t>CaseFatalityRate</w:t>
      </w:r>
      <w:proofErr w:type="spellEnd"/>
      <w:r w:rsidR="005F7E90">
        <w:rPr>
          <w:sz w:val="22"/>
          <w:szCs w:val="22"/>
        </w:rPr>
        <w:t xml:space="preserve">. Note that </w:t>
      </w:r>
      <w:proofErr w:type="spellStart"/>
      <w:r w:rsidR="005F7E90">
        <w:rPr>
          <w:sz w:val="22"/>
          <w:szCs w:val="22"/>
        </w:rPr>
        <w:t>FracSevere</w:t>
      </w:r>
      <w:proofErr w:type="spellEnd"/>
      <w:r w:rsidR="005F7E90">
        <w:rPr>
          <w:sz w:val="22"/>
          <w:szCs w:val="22"/>
        </w:rPr>
        <w:t xml:space="preserve">=1-FracMild – </w:t>
      </w:r>
      <w:proofErr w:type="spellStart"/>
      <w:r w:rsidR="005F7E90">
        <w:rPr>
          <w:sz w:val="22"/>
          <w:szCs w:val="22"/>
        </w:rPr>
        <w:t>FracCritical</w:t>
      </w:r>
      <w:proofErr w:type="spellEnd"/>
      <w:r w:rsidR="005F7E90">
        <w:rPr>
          <w:sz w:val="22"/>
          <w:szCs w:val="22"/>
        </w:rPr>
        <w:t xml:space="preserve"> and hence is not listed here as a parameter.</w:t>
      </w:r>
    </w:p>
    <w:p w14:paraId="1833139C" w14:textId="77777777" w:rsidR="002C4E62" w:rsidRDefault="002C4E62">
      <w:pPr>
        <w:rPr>
          <w:sz w:val="22"/>
          <w:szCs w:val="22"/>
        </w:rPr>
      </w:pPr>
      <w:r>
        <w:rPr>
          <w:sz w:val="22"/>
          <w:szCs w:val="22"/>
        </w:rPr>
        <w:br w:type="page"/>
      </w:r>
    </w:p>
    <w:p w14:paraId="0D3A7591" w14:textId="136968DF" w:rsidR="0083085D" w:rsidRDefault="0083085D"/>
    <w:p w14:paraId="6E136974" w14:textId="77777777" w:rsidR="00D509E0" w:rsidRDefault="00D509E0" w:rsidP="00D5526F"/>
    <w:tbl>
      <w:tblPr>
        <w:tblStyle w:val="TableGrid"/>
        <w:tblW w:w="10348" w:type="dxa"/>
        <w:tblInd w:w="-5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134"/>
        <w:gridCol w:w="3942"/>
        <w:gridCol w:w="5272"/>
      </w:tblGrid>
      <w:tr w:rsidR="00D509E0" w14:paraId="6E3AC523" w14:textId="77777777" w:rsidTr="00D509E0">
        <w:tc>
          <w:tcPr>
            <w:tcW w:w="1134" w:type="dxa"/>
          </w:tcPr>
          <w:p w14:paraId="040BC551" w14:textId="387C5059" w:rsidR="00D509E0" w:rsidRDefault="00D509E0" w:rsidP="00D509E0">
            <w:pPr>
              <w:ind w:left="-35" w:firstLine="1"/>
            </w:pPr>
            <w:r>
              <w:t>SIR</w:t>
            </w:r>
          </w:p>
        </w:tc>
        <w:tc>
          <w:tcPr>
            <w:tcW w:w="3942" w:type="dxa"/>
          </w:tcPr>
          <w:p w14:paraId="27FE8092" w14:textId="076693FC" w:rsidR="00D509E0" w:rsidRDefault="00D509E0" w:rsidP="00D509E0">
            <w:pPr>
              <w:ind w:left="-35" w:firstLine="1"/>
            </w:pPr>
            <w:r w:rsidRPr="00087CEC">
              <w:rPr>
                <w:noProof/>
              </w:rPr>
              <w:drawing>
                <wp:inline distT="0" distB="0" distL="0" distR="0" wp14:anchorId="0547E1FF" wp14:editId="1236C4A2">
                  <wp:extent cx="886691" cy="561396"/>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999626" cy="632899"/>
                          </a:xfrm>
                          <a:prstGeom prst="rect">
                            <a:avLst/>
                          </a:prstGeom>
                        </pic:spPr>
                      </pic:pic>
                    </a:graphicData>
                  </a:graphic>
                </wp:inline>
              </w:drawing>
            </w:r>
          </w:p>
        </w:tc>
        <w:tc>
          <w:tcPr>
            <w:tcW w:w="5272" w:type="dxa"/>
          </w:tcPr>
          <w:p w14:paraId="6997339C" w14:textId="67CD94EC" w:rsidR="00D509E0" w:rsidRDefault="00D509E0" w:rsidP="00D509E0">
            <w:pPr>
              <w:ind w:left="-35" w:firstLine="1"/>
            </w:pPr>
            <w:r w:rsidRPr="00087CEC">
              <w:rPr>
                <w:noProof/>
              </w:rPr>
              <w:drawing>
                <wp:inline distT="0" distB="0" distL="0" distR="0" wp14:anchorId="54D719FE" wp14:editId="6D3227F5">
                  <wp:extent cx="1154546" cy="540902"/>
                  <wp:effectExtent l="0" t="0" r="127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191277" cy="558110"/>
                          </a:xfrm>
                          <a:prstGeom prst="rect">
                            <a:avLst/>
                          </a:prstGeom>
                        </pic:spPr>
                      </pic:pic>
                    </a:graphicData>
                  </a:graphic>
                </wp:inline>
              </w:drawing>
            </w:r>
          </w:p>
        </w:tc>
      </w:tr>
      <w:tr w:rsidR="00D509E0" w14:paraId="09BD3321" w14:textId="77777777" w:rsidTr="00D509E0">
        <w:tc>
          <w:tcPr>
            <w:tcW w:w="1134" w:type="dxa"/>
          </w:tcPr>
          <w:p w14:paraId="7E4E3C11" w14:textId="142343D8" w:rsidR="00D509E0" w:rsidRDefault="00D509E0" w:rsidP="00D509E0">
            <w:pPr>
              <w:ind w:left="-35" w:firstLine="1"/>
            </w:pPr>
            <w:r>
              <w:t>SCIR</w:t>
            </w:r>
          </w:p>
        </w:tc>
        <w:tc>
          <w:tcPr>
            <w:tcW w:w="3942" w:type="dxa"/>
          </w:tcPr>
          <w:p w14:paraId="5FA9C653" w14:textId="233A39CB" w:rsidR="00D509E0" w:rsidRDefault="00D509E0" w:rsidP="00D509E0">
            <w:pPr>
              <w:ind w:left="-35" w:firstLine="1"/>
            </w:pPr>
            <w:r w:rsidRPr="00087CEC">
              <w:rPr>
                <w:noProof/>
              </w:rPr>
              <w:drawing>
                <wp:inline distT="0" distB="0" distL="0" distR="0" wp14:anchorId="0BC7DC78" wp14:editId="67501863">
                  <wp:extent cx="1200727" cy="604981"/>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294961" cy="652460"/>
                          </a:xfrm>
                          <a:prstGeom prst="rect">
                            <a:avLst/>
                          </a:prstGeom>
                        </pic:spPr>
                      </pic:pic>
                    </a:graphicData>
                  </a:graphic>
                </wp:inline>
              </w:drawing>
            </w:r>
          </w:p>
        </w:tc>
        <w:tc>
          <w:tcPr>
            <w:tcW w:w="5272" w:type="dxa"/>
          </w:tcPr>
          <w:p w14:paraId="0F2A4CAD" w14:textId="68E83C12" w:rsidR="00D509E0" w:rsidRDefault="00D509E0" w:rsidP="00D509E0">
            <w:pPr>
              <w:ind w:left="-35" w:firstLine="1"/>
            </w:pPr>
            <w:r w:rsidRPr="00087CEC">
              <w:rPr>
                <w:noProof/>
              </w:rPr>
              <w:drawing>
                <wp:inline distT="0" distB="0" distL="0" distR="0" wp14:anchorId="30556232" wp14:editId="6736FACD">
                  <wp:extent cx="1893455" cy="599068"/>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929929" cy="610608"/>
                          </a:xfrm>
                          <a:prstGeom prst="rect">
                            <a:avLst/>
                          </a:prstGeom>
                        </pic:spPr>
                      </pic:pic>
                    </a:graphicData>
                  </a:graphic>
                </wp:inline>
              </w:drawing>
            </w:r>
          </w:p>
        </w:tc>
      </w:tr>
      <w:tr w:rsidR="00D509E0" w14:paraId="25C60AD5" w14:textId="77777777" w:rsidTr="00D509E0">
        <w:tc>
          <w:tcPr>
            <w:tcW w:w="1134" w:type="dxa"/>
          </w:tcPr>
          <w:p w14:paraId="6E2BAB0A" w14:textId="27EE8352" w:rsidR="00D509E0" w:rsidRDefault="00D509E0" w:rsidP="00D509E0">
            <w:pPr>
              <w:ind w:left="-35" w:firstLine="1"/>
            </w:pPr>
            <w:r>
              <w:t>SC2IR</w:t>
            </w:r>
          </w:p>
        </w:tc>
        <w:tc>
          <w:tcPr>
            <w:tcW w:w="3942" w:type="dxa"/>
          </w:tcPr>
          <w:p w14:paraId="3A5F3B86" w14:textId="082B9060" w:rsidR="00D509E0" w:rsidRDefault="00316F9C" w:rsidP="00D509E0">
            <w:pPr>
              <w:ind w:left="-35" w:firstLine="1"/>
            </w:pPr>
            <w:r>
              <w:rPr>
                <w:noProof/>
              </w:rPr>
              <w:drawing>
                <wp:inline distT="0" distB="0" distL="0" distR="0" wp14:anchorId="0A4E5545" wp14:editId="030B91BB">
                  <wp:extent cx="1525905" cy="733876"/>
                  <wp:effectExtent l="0" t="0" r="0" b="3175"/>
                  <wp:docPr id="56" name="Picture 5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screenshot of a cell phone&#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551493" cy="746183"/>
                          </a:xfrm>
                          <a:prstGeom prst="rect">
                            <a:avLst/>
                          </a:prstGeom>
                        </pic:spPr>
                      </pic:pic>
                    </a:graphicData>
                  </a:graphic>
                </wp:inline>
              </w:drawing>
            </w:r>
          </w:p>
        </w:tc>
        <w:tc>
          <w:tcPr>
            <w:tcW w:w="5272" w:type="dxa"/>
          </w:tcPr>
          <w:p w14:paraId="727B68E8" w14:textId="46F440DC" w:rsidR="00D509E0" w:rsidRDefault="00316F9C" w:rsidP="00D509E0">
            <w:pPr>
              <w:ind w:left="-35" w:firstLine="1"/>
            </w:pPr>
            <w:r>
              <w:rPr>
                <w:noProof/>
              </w:rPr>
              <w:drawing>
                <wp:inline distT="0" distB="0" distL="0" distR="0" wp14:anchorId="2369033A" wp14:editId="5084819C">
                  <wp:extent cx="2387600" cy="685207"/>
                  <wp:effectExtent l="0" t="0" r="0" b="635"/>
                  <wp:docPr id="53" name="Picture 53" descr="A picture containing object, clock,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picture containing object, clock, drawing&#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442171" cy="700868"/>
                          </a:xfrm>
                          <a:prstGeom prst="rect">
                            <a:avLst/>
                          </a:prstGeom>
                        </pic:spPr>
                      </pic:pic>
                    </a:graphicData>
                  </a:graphic>
                </wp:inline>
              </w:drawing>
            </w:r>
          </w:p>
        </w:tc>
      </w:tr>
      <w:tr w:rsidR="00D509E0" w14:paraId="49880073" w14:textId="77777777" w:rsidTr="00D509E0">
        <w:tc>
          <w:tcPr>
            <w:tcW w:w="1134" w:type="dxa"/>
          </w:tcPr>
          <w:p w14:paraId="63F0E1AB" w14:textId="0430B011" w:rsidR="00D509E0" w:rsidRDefault="00D509E0" w:rsidP="00D509E0">
            <w:pPr>
              <w:ind w:left="-35" w:firstLine="1"/>
            </w:pPr>
            <w:r>
              <w:t>SEIR</w:t>
            </w:r>
          </w:p>
        </w:tc>
        <w:tc>
          <w:tcPr>
            <w:tcW w:w="3942" w:type="dxa"/>
          </w:tcPr>
          <w:p w14:paraId="399A55C3" w14:textId="58E9C939" w:rsidR="00D509E0" w:rsidRDefault="00D509E0" w:rsidP="00D509E0">
            <w:pPr>
              <w:ind w:left="-35" w:firstLine="1"/>
            </w:pPr>
            <w:r w:rsidRPr="00087CEC">
              <w:rPr>
                <w:noProof/>
              </w:rPr>
              <w:drawing>
                <wp:inline distT="0" distB="0" distL="0" distR="0" wp14:anchorId="1BD976BC" wp14:editId="0F82FD4D">
                  <wp:extent cx="674255" cy="570870"/>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707323" cy="598867"/>
                          </a:xfrm>
                          <a:prstGeom prst="rect">
                            <a:avLst/>
                          </a:prstGeom>
                        </pic:spPr>
                      </pic:pic>
                    </a:graphicData>
                  </a:graphic>
                </wp:inline>
              </w:drawing>
            </w:r>
          </w:p>
        </w:tc>
        <w:tc>
          <w:tcPr>
            <w:tcW w:w="5272" w:type="dxa"/>
          </w:tcPr>
          <w:p w14:paraId="70D8DF25" w14:textId="58E47DBB" w:rsidR="00D509E0" w:rsidRDefault="00D509E0" w:rsidP="00D509E0">
            <w:pPr>
              <w:ind w:left="-35" w:firstLine="1"/>
            </w:pPr>
            <w:r w:rsidRPr="00087CEC">
              <w:rPr>
                <w:noProof/>
              </w:rPr>
              <w:drawing>
                <wp:inline distT="0" distB="0" distL="0" distR="0" wp14:anchorId="50B86013" wp14:editId="76F4885A">
                  <wp:extent cx="1394691" cy="541986"/>
                  <wp:effectExtent l="0" t="0" r="2540"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514739" cy="588637"/>
                          </a:xfrm>
                          <a:prstGeom prst="rect">
                            <a:avLst/>
                          </a:prstGeom>
                        </pic:spPr>
                      </pic:pic>
                    </a:graphicData>
                  </a:graphic>
                </wp:inline>
              </w:drawing>
            </w:r>
          </w:p>
        </w:tc>
      </w:tr>
      <w:tr w:rsidR="00D509E0" w14:paraId="7C30956A" w14:textId="77777777" w:rsidTr="00D509E0">
        <w:tc>
          <w:tcPr>
            <w:tcW w:w="1134" w:type="dxa"/>
          </w:tcPr>
          <w:p w14:paraId="5F7E3D93" w14:textId="5ADF3665" w:rsidR="00D509E0" w:rsidRDefault="00D509E0" w:rsidP="00D509E0">
            <w:pPr>
              <w:ind w:left="-35" w:firstLine="1"/>
            </w:pPr>
            <w:r>
              <w:t>SCEIR</w:t>
            </w:r>
          </w:p>
        </w:tc>
        <w:tc>
          <w:tcPr>
            <w:tcW w:w="3942" w:type="dxa"/>
          </w:tcPr>
          <w:p w14:paraId="01861672" w14:textId="0251948E" w:rsidR="00D509E0" w:rsidRDefault="00D509E0" w:rsidP="00D509E0">
            <w:pPr>
              <w:ind w:left="-35" w:firstLine="1"/>
            </w:pPr>
            <w:r w:rsidRPr="00087CEC">
              <w:rPr>
                <w:noProof/>
              </w:rPr>
              <w:drawing>
                <wp:inline distT="0" distB="0" distL="0" distR="0" wp14:anchorId="0EBCCF07" wp14:editId="512E34F7">
                  <wp:extent cx="1246909" cy="732620"/>
                  <wp:effectExtent l="0" t="0" r="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305881" cy="767269"/>
                          </a:xfrm>
                          <a:prstGeom prst="rect">
                            <a:avLst/>
                          </a:prstGeom>
                        </pic:spPr>
                      </pic:pic>
                    </a:graphicData>
                  </a:graphic>
                </wp:inline>
              </w:drawing>
            </w:r>
          </w:p>
        </w:tc>
        <w:tc>
          <w:tcPr>
            <w:tcW w:w="5272" w:type="dxa"/>
          </w:tcPr>
          <w:p w14:paraId="1017BEA7" w14:textId="5092E514" w:rsidR="00D509E0" w:rsidRDefault="00D509E0" w:rsidP="00D509E0">
            <w:pPr>
              <w:ind w:left="-35" w:firstLine="1"/>
            </w:pPr>
            <w:r w:rsidRPr="00087CEC">
              <w:rPr>
                <w:noProof/>
              </w:rPr>
              <w:drawing>
                <wp:inline distT="0" distB="0" distL="0" distR="0" wp14:anchorId="2E6B00AA" wp14:editId="43DCF1D8">
                  <wp:extent cx="2364509" cy="686563"/>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477145" cy="719268"/>
                          </a:xfrm>
                          <a:prstGeom prst="rect">
                            <a:avLst/>
                          </a:prstGeom>
                        </pic:spPr>
                      </pic:pic>
                    </a:graphicData>
                  </a:graphic>
                </wp:inline>
              </w:drawing>
            </w:r>
          </w:p>
        </w:tc>
      </w:tr>
      <w:tr w:rsidR="00D509E0" w14:paraId="5DF508BA" w14:textId="77777777" w:rsidTr="00D509E0">
        <w:tc>
          <w:tcPr>
            <w:tcW w:w="1134" w:type="dxa"/>
          </w:tcPr>
          <w:p w14:paraId="578D78D2" w14:textId="40369FB3" w:rsidR="00D509E0" w:rsidRDefault="00D509E0" w:rsidP="00D509E0">
            <w:pPr>
              <w:ind w:left="-35" w:firstLine="1"/>
            </w:pPr>
            <w:r>
              <w:t>SC3EIR</w:t>
            </w:r>
          </w:p>
        </w:tc>
        <w:tc>
          <w:tcPr>
            <w:tcW w:w="3942" w:type="dxa"/>
          </w:tcPr>
          <w:p w14:paraId="6EE10402" w14:textId="2AC577FE" w:rsidR="00D509E0" w:rsidRDefault="00316F9C" w:rsidP="00D509E0">
            <w:pPr>
              <w:ind w:left="-35" w:firstLine="1"/>
            </w:pPr>
            <w:r>
              <w:rPr>
                <w:noProof/>
              </w:rPr>
              <w:drawing>
                <wp:inline distT="0" distB="0" distL="0" distR="0" wp14:anchorId="74991EAA" wp14:editId="1E717475">
                  <wp:extent cx="1754505" cy="991206"/>
                  <wp:effectExtent l="0" t="0" r="0" b="0"/>
                  <wp:docPr id="55" name="Picture 5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screenshot of a cell phone&#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792163" cy="1012481"/>
                          </a:xfrm>
                          <a:prstGeom prst="rect">
                            <a:avLst/>
                          </a:prstGeom>
                        </pic:spPr>
                      </pic:pic>
                    </a:graphicData>
                  </a:graphic>
                </wp:inline>
              </w:drawing>
            </w:r>
          </w:p>
        </w:tc>
        <w:tc>
          <w:tcPr>
            <w:tcW w:w="5272" w:type="dxa"/>
          </w:tcPr>
          <w:p w14:paraId="4963AE59" w14:textId="2F5BD233" w:rsidR="00D509E0" w:rsidRDefault="00316F9C" w:rsidP="00D509E0">
            <w:pPr>
              <w:ind w:left="-35" w:firstLine="1"/>
            </w:pPr>
            <w:r>
              <w:rPr>
                <w:noProof/>
              </w:rPr>
              <w:drawing>
                <wp:inline distT="0" distB="0" distL="0" distR="0" wp14:anchorId="709BBC9A" wp14:editId="4992F88B">
                  <wp:extent cx="3210560" cy="901065"/>
                  <wp:effectExtent l="0" t="0" r="2540" b="635"/>
                  <wp:docPr id="52" name="Picture 5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close up of a map&#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210560" cy="901065"/>
                          </a:xfrm>
                          <a:prstGeom prst="rect">
                            <a:avLst/>
                          </a:prstGeom>
                        </pic:spPr>
                      </pic:pic>
                    </a:graphicData>
                  </a:graphic>
                </wp:inline>
              </w:drawing>
            </w:r>
          </w:p>
        </w:tc>
      </w:tr>
      <w:tr w:rsidR="00D509E0" w14:paraId="53445C17" w14:textId="77777777" w:rsidTr="00D509E0">
        <w:tc>
          <w:tcPr>
            <w:tcW w:w="1134" w:type="dxa"/>
          </w:tcPr>
          <w:p w14:paraId="45AF6969" w14:textId="0A997C28" w:rsidR="00D509E0" w:rsidRDefault="00D509E0" w:rsidP="00D509E0">
            <w:pPr>
              <w:ind w:left="-35" w:firstLine="1"/>
            </w:pPr>
            <w:r>
              <w:t>SEI3R</w:t>
            </w:r>
          </w:p>
        </w:tc>
        <w:tc>
          <w:tcPr>
            <w:tcW w:w="3942" w:type="dxa"/>
          </w:tcPr>
          <w:p w14:paraId="1C5CA7DB" w14:textId="472CF11E" w:rsidR="00D509E0" w:rsidRDefault="00D509E0" w:rsidP="00D509E0">
            <w:pPr>
              <w:ind w:left="-35" w:firstLine="1"/>
            </w:pPr>
            <w:r w:rsidRPr="00087CEC">
              <w:rPr>
                <w:noProof/>
              </w:rPr>
              <w:drawing>
                <wp:inline distT="0" distB="0" distL="0" distR="0" wp14:anchorId="5B12C52F" wp14:editId="63DFE4E3">
                  <wp:extent cx="1200150" cy="84347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273248" cy="894852"/>
                          </a:xfrm>
                          <a:prstGeom prst="rect">
                            <a:avLst/>
                          </a:prstGeom>
                        </pic:spPr>
                      </pic:pic>
                    </a:graphicData>
                  </a:graphic>
                </wp:inline>
              </w:drawing>
            </w:r>
          </w:p>
        </w:tc>
        <w:tc>
          <w:tcPr>
            <w:tcW w:w="5272" w:type="dxa"/>
          </w:tcPr>
          <w:p w14:paraId="29A03FB2" w14:textId="1A7560CE" w:rsidR="00D509E0" w:rsidRDefault="00D509E0" w:rsidP="00D509E0">
            <w:pPr>
              <w:ind w:left="-35" w:firstLine="1"/>
            </w:pPr>
            <w:r w:rsidRPr="00087CEC">
              <w:rPr>
                <w:noProof/>
              </w:rPr>
              <w:drawing>
                <wp:inline distT="0" distB="0" distL="0" distR="0" wp14:anchorId="240F6BDF" wp14:editId="3405D882">
                  <wp:extent cx="3074208" cy="858981"/>
                  <wp:effectExtent l="0" t="0" r="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087001" cy="1141971"/>
                          </a:xfrm>
                          <a:prstGeom prst="rect">
                            <a:avLst/>
                          </a:prstGeom>
                        </pic:spPr>
                      </pic:pic>
                    </a:graphicData>
                  </a:graphic>
                </wp:inline>
              </w:drawing>
            </w:r>
          </w:p>
        </w:tc>
      </w:tr>
      <w:tr w:rsidR="00D509E0" w14:paraId="001CF4E0" w14:textId="77777777" w:rsidTr="00D509E0">
        <w:tc>
          <w:tcPr>
            <w:tcW w:w="1134" w:type="dxa"/>
          </w:tcPr>
          <w:p w14:paraId="4189805D" w14:textId="3D3CD41D" w:rsidR="00D509E0" w:rsidRDefault="00D509E0" w:rsidP="00D509E0">
            <w:pPr>
              <w:ind w:left="-35" w:firstLine="1"/>
            </w:pPr>
            <w:r>
              <w:t>SCEI3R</w:t>
            </w:r>
          </w:p>
        </w:tc>
        <w:tc>
          <w:tcPr>
            <w:tcW w:w="3942" w:type="dxa"/>
          </w:tcPr>
          <w:p w14:paraId="008DAE29" w14:textId="2DE21D3B" w:rsidR="00D509E0" w:rsidRDefault="00D509E0" w:rsidP="00D509E0">
            <w:pPr>
              <w:ind w:left="-35" w:firstLine="1"/>
            </w:pPr>
            <w:r w:rsidRPr="00087CEC">
              <w:rPr>
                <w:noProof/>
              </w:rPr>
              <w:drawing>
                <wp:inline distT="0" distB="0" distL="0" distR="0" wp14:anchorId="568831E1" wp14:editId="66609260">
                  <wp:extent cx="1805940" cy="955524"/>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869225" cy="989008"/>
                          </a:xfrm>
                          <a:prstGeom prst="rect">
                            <a:avLst/>
                          </a:prstGeom>
                        </pic:spPr>
                      </pic:pic>
                    </a:graphicData>
                  </a:graphic>
                </wp:inline>
              </w:drawing>
            </w:r>
          </w:p>
        </w:tc>
        <w:tc>
          <w:tcPr>
            <w:tcW w:w="5272" w:type="dxa"/>
          </w:tcPr>
          <w:p w14:paraId="565EF92A" w14:textId="0E5CF351" w:rsidR="00D509E0" w:rsidRDefault="00D509E0" w:rsidP="00D509E0">
            <w:pPr>
              <w:ind w:left="-35" w:firstLine="1"/>
            </w:pPr>
            <w:r w:rsidRPr="00087CEC">
              <w:rPr>
                <w:noProof/>
              </w:rPr>
              <w:drawing>
                <wp:inline distT="0" distB="0" distL="0" distR="0" wp14:anchorId="1EEF1390" wp14:editId="1F7DB755">
                  <wp:extent cx="3099592" cy="637309"/>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663602" cy="753276"/>
                          </a:xfrm>
                          <a:prstGeom prst="rect">
                            <a:avLst/>
                          </a:prstGeom>
                        </pic:spPr>
                      </pic:pic>
                    </a:graphicData>
                  </a:graphic>
                </wp:inline>
              </w:drawing>
            </w:r>
          </w:p>
        </w:tc>
      </w:tr>
      <w:tr w:rsidR="00D509E0" w14:paraId="6A7EB24E" w14:textId="77777777" w:rsidTr="00D509E0">
        <w:trPr>
          <w:trHeight w:val="2076"/>
        </w:trPr>
        <w:tc>
          <w:tcPr>
            <w:tcW w:w="1134" w:type="dxa"/>
          </w:tcPr>
          <w:p w14:paraId="67E03D23" w14:textId="61A21E3F" w:rsidR="00D509E0" w:rsidRDefault="00D509E0" w:rsidP="00D509E0">
            <w:pPr>
              <w:ind w:left="-35" w:firstLine="1"/>
            </w:pPr>
            <w:r>
              <w:t>SC3EI3R</w:t>
            </w:r>
          </w:p>
        </w:tc>
        <w:tc>
          <w:tcPr>
            <w:tcW w:w="3942" w:type="dxa"/>
          </w:tcPr>
          <w:p w14:paraId="71EADE48" w14:textId="1ECAC2FD" w:rsidR="00D509E0" w:rsidRDefault="00316F9C" w:rsidP="00D509E0">
            <w:pPr>
              <w:ind w:left="-35" w:firstLine="1"/>
            </w:pPr>
            <w:r>
              <w:rPr>
                <w:noProof/>
              </w:rPr>
              <w:drawing>
                <wp:inline distT="0" distB="0" distL="0" distR="0" wp14:anchorId="63A73355" wp14:editId="7816246A">
                  <wp:extent cx="2366010" cy="1202055"/>
                  <wp:effectExtent l="0" t="0" r="0" b="4445"/>
                  <wp:docPr id="54" name="Picture 5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screenshot of a cell phone&#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366010" cy="1202055"/>
                          </a:xfrm>
                          <a:prstGeom prst="rect">
                            <a:avLst/>
                          </a:prstGeom>
                        </pic:spPr>
                      </pic:pic>
                    </a:graphicData>
                  </a:graphic>
                </wp:inline>
              </w:drawing>
            </w:r>
          </w:p>
        </w:tc>
        <w:tc>
          <w:tcPr>
            <w:tcW w:w="5272" w:type="dxa"/>
          </w:tcPr>
          <w:p w14:paraId="5A5E771A" w14:textId="7D680E74" w:rsidR="00D509E0" w:rsidRDefault="00316F9C" w:rsidP="00D509E0">
            <w:pPr>
              <w:ind w:left="-35" w:right="-737" w:firstLine="1"/>
            </w:pPr>
            <w:r>
              <w:rPr>
                <w:noProof/>
              </w:rPr>
              <w:drawing>
                <wp:inline distT="0" distB="0" distL="0" distR="0" wp14:anchorId="1BFF60D1" wp14:editId="7037DB3E">
                  <wp:extent cx="3210560" cy="720725"/>
                  <wp:effectExtent l="0" t="0" r="2540" b="3175"/>
                  <wp:docPr id="50" name="Picture 5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close up of a map&#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210560" cy="720725"/>
                          </a:xfrm>
                          <a:prstGeom prst="rect">
                            <a:avLst/>
                          </a:prstGeom>
                        </pic:spPr>
                      </pic:pic>
                    </a:graphicData>
                  </a:graphic>
                </wp:inline>
              </w:drawing>
            </w:r>
          </w:p>
        </w:tc>
      </w:tr>
    </w:tbl>
    <w:p w14:paraId="7385C281" w14:textId="4A798E57" w:rsidR="008A3669" w:rsidRDefault="001508F4" w:rsidP="001663E6">
      <w:pPr>
        <w:jc w:val="both"/>
        <w:rPr>
          <w:sz w:val="22"/>
          <w:szCs w:val="22"/>
        </w:rPr>
      </w:pPr>
      <w:r w:rsidRPr="00D509E0">
        <w:rPr>
          <w:b/>
          <w:bCs/>
          <w:sz w:val="22"/>
          <w:szCs w:val="22"/>
        </w:rPr>
        <w:t>Fig. S1</w:t>
      </w:r>
      <w:r w:rsidR="00D509E0" w:rsidRPr="00D509E0">
        <w:rPr>
          <w:b/>
          <w:bCs/>
          <w:sz w:val="22"/>
          <w:szCs w:val="22"/>
        </w:rPr>
        <w:t xml:space="preserve"> Mechanism of </w:t>
      </w:r>
      <w:r w:rsidR="00622360">
        <w:rPr>
          <w:b/>
          <w:bCs/>
          <w:sz w:val="22"/>
          <w:szCs w:val="22"/>
        </w:rPr>
        <w:t>caution</w:t>
      </w:r>
      <w:r w:rsidR="00D509E0" w:rsidRPr="00D509E0">
        <w:rPr>
          <w:b/>
          <w:bCs/>
          <w:sz w:val="22"/>
          <w:szCs w:val="22"/>
        </w:rPr>
        <w:t xml:space="preserve"> models analysed in this work.</w:t>
      </w:r>
      <w:r w:rsidR="00D509E0" w:rsidRPr="00D509E0">
        <w:rPr>
          <w:sz w:val="22"/>
          <w:szCs w:val="22"/>
        </w:rPr>
        <w:t xml:space="preserve"> The three</w:t>
      </w:r>
      <w:r w:rsidR="000A24CA">
        <w:rPr>
          <w:sz w:val="22"/>
          <w:szCs w:val="22"/>
        </w:rPr>
        <w:t xml:space="preserve"> </w:t>
      </w:r>
      <w:r w:rsidR="00905C25">
        <w:rPr>
          <w:sz w:val="22"/>
          <w:szCs w:val="22"/>
        </w:rPr>
        <w:t>standard models SIR, SEIR and SEI3R are each extended with cautionary feedback in two ways: (i) firstly just distinguishing cautioned susceptibles and then (ii) distinguishing also cautioned exposed and/or infected individuals (non-hospitalized ones to be more precise). In each case the reference class employed to gauge the cautionary feedback is the class of most severely affected infected individuals. We assume for simplicity that the transition to caution is independent of exposure in the differentiated models.</w:t>
      </w:r>
    </w:p>
    <w:p w14:paraId="2583FF2E" w14:textId="77777777" w:rsidR="00693293" w:rsidRDefault="00693293" w:rsidP="00693293"/>
    <w:p w14:paraId="53E1538A" w14:textId="77777777" w:rsidR="00693293" w:rsidRDefault="00693293" w:rsidP="00693293"/>
    <w:p w14:paraId="064EA815" w14:textId="77777777" w:rsidR="00693293" w:rsidRPr="00FB389E" w:rsidRDefault="00693293" w:rsidP="00693293">
      <w:pPr>
        <w:ind w:left="-567" w:hanging="284"/>
        <w:jc w:val="both"/>
        <w:rPr>
          <w:sz w:val="22"/>
          <w:szCs w:val="22"/>
        </w:rPr>
      </w:pPr>
      <w:r w:rsidRPr="00072537">
        <w:rPr>
          <w:noProof/>
          <w:sz w:val="22"/>
          <w:szCs w:val="22"/>
        </w:rPr>
        <w:drawing>
          <wp:inline distT="0" distB="0" distL="0" distR="0" wp14:anchorId="22375BD0" wp14:editId="40C9F109">
            <wp:extent cx="6858000" cy="3652531"/>
            <wp:effectExtent l="0" t="0" r="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875627" cy="3661919"/>
                    </a:xfrm>
                    <a:prstGeom prst="rect">
                      <a:avLst/>
                    </a:prstGeom>
                  </pic:spPr>
                </pic:pic>
              </a:graphicData>
            </a:graphic>
          </wp:inline>
        </w:drawing>
      </w:r>
    </w:p>
    <w:p w14:paraId="1292E408" w14:textId="77777777" w:rsidR="00693293" w:rsidRDefault="00693293" w:rsidP="00693293"/>
    <w:p w14:paraId="2842B570" w14:textId="77777777" w:rsidR="00693293" w:rsidRPr="008E1C44" w:rsidRDefault="00693293" w:rsidP="00693293">
      <w:pPr>
        <w:ind w:left="-709" w:right="-478"/>
        <w:jc w:val="both"/>
        <w:rPr>
          <w:sz w:val="22"/>
          <w:szCs w:val="22"/>
        </w:rPr>
      </w:pPr>
      <w:r w:rsidRPr="0010500C">
        <w:rPr>
          <w:b/>
          <w:bCs/>
          <w:sz w:val="22"/>
          <w:szCs w:val="22"/>
        </w:rPr>
        <w:t xml:space="preserve">Fig. </w:t>
      </w:r>
      <w:r>
        <w:rPr>
          <w:b/>
          <w:bCs/>
          <w:sz w:val="22"/>
          <w:szCs w:val="22"/>
        </w:rPr>
        <w:t>S</w:t>
      </w:r>
      <w:r w:rsidRPr="0010500C">
        <w:rPr>
          <w:b/>
          <w:bCs/>
          <w:sz w:val="22"/>
          <w:szCs w:val="22"/>
        </w:rPr>
        <w:t>3 Effect of caution feedback for representative variation of the caution parameters</w:t>
      </w:r>
      <w:r w:rsidRPr="0010500C">
        <w:rPr>
          <w:sz w:val="22"/>
          <w:szCs w:val="22"/>
        </w:rPr>
        <w:t>. The t</w:t>
      </w:r>
      <w:r>
        <w:rPr>
          <w:sz w:val="22"/>
          <w:szCs w:val="22"/>
        </w:rPr>
        <w:t>hree</w:t>
      </w:r>
      <w:r w:rsidRPr="0010500C">
        <w:rPr>
          <w:sz w:val="22"/>
          <w:szCs w:val="22"/>
        </w:rPr>
        <w:t xml:space="preserve"> underlying models</w:t>
      </w:r>
      <w:r>
        <w:rPr>
          <w:sz w:val="22"/>
          <w:szCs w:val="22"/>
        </w:rPr>
        <w:t xml:space="preserve"> SIR (left third),</w:t>
      </w:r>
      <w:r w:rsidRPr="0010500C">
        <w:rPr>
          <w:sz w:val="22"/>
          <w:szCs w:val="22"/>
        </w:rPr>
        <w:t xml:space="preserve"> SEIR (</w:t>
      </w:r>
      <w:r>
        <w:rPr>
          <w:sz w:val="22"/>
          <w:szCs w:val="22"/>
        </w:rPr>
        <w:t>middle third</w:t>
      </w:r>
      <w:r w:rsidRPr="0010500C">
        <w:rPr>
          <w:sz w:val="22"/>
          <w:szCs w:val="22"/>
        </w:rPr>
        <w:t xml:space="preserve">) and the more realistic SEI3R (right </w:t>
      </w:r>
      <w:r>
        <w:rPr>
          <w:sz w:val="22"/>
          <w:szCs w:val="22"/>
        </w:rPr>
        <w:t>third</w:t>
      </w:r>
      <w:r w:rsidRPr="0010500C">
        <w:rPr>
          <w:sz w:val="22"/>
          <w:szCs w:val="22"/>
        </w:rPr>
        <w:t>) with distinguished hospitalization and ICU treatment of infect</w:t>
      </w:r>
      <w:r>
        <w:rPr>
          <w:sz w:val="22"/>
          <w:szCs w:val="22"/>
        </w:rPr>
        <w:t>ed</w:t>
      </w:r>
      <w:r w:rsidRPr="0010500C">
        <w:rPr>
          <w:sz w:val="22"/>
          <w:szCs w:val="22"/>
        </w:rPr>
        <w:t xml:space="preserve"> </w:t>
      </w:r>
      <w:r>
        <w:rPr>
          <w:sz w:val="22"/>
          <w:szCs w:val="22"/>
        </w:rPr>
        <w:t xml:space="preserve">individuals </w:t>
      </w:r>
      <w:r w:rsidRPr="0010500C">
        <w:rPr>
          <w:sz w:val="22"/>
          <w:szCs w:val="22"/>
        </w:rPr>
        <w:t>are extended with caution in two ways: (i) (1</w:t>
      </w:r>
      <w:r w:rsidRPr="0010500C">
        <w:rPr>
          <w:sz w:val="22"/>
          <w:szCs w:val="22"/>
          <w:vertAlign w:val="superscript"/>
        </w:rPr>
        <w:t>st</w:t>
      </w:r>
      <w:r w:rsidRPr="0010500C">
        <w:rPr>
          <w:sz w:val="22"/>
          <w:szCs w:val="22"/>
        </w:rPr>
        <w:t xml:space="preserve"> and 3</w:t>
      </w:r>
      <w:r w:rsidRPr="0010500C">
        <w:rPr>
          <w:sz w:val="22"/>
          <w:szCs w:val="22"/>
          <w:vertAlign w:val="superscript"/>
        </w:rPr>
        <w:t>rd</w:t>
      </w:r>
      <w:r w:rsidRPr="0010500C">
        <w:rPr>
          <w:sz w:val="22"/>
          <w:szCs w:val="22"/>
        </w:rPr>
        <w:t xml:space="preserve"> column) only adding cautioned susceptibles as in fig. 2</w:t>
      </w:r>
      <w:r>
        <w:rPr>
          <w:sz w:val="22"/>
          <w:szCs w:val="22"/>
        </w:rPr>
        <w:t>, and</w:t>
      </w:r>
      <w:r w:rsidRPr="0010500C">
        <w:rPr>
          <w:sz w:val="22"/>
          <w:szCs w:val="22"/>
        </w:rPr>
        <w:t xml:space="preserve"> (ii) (columns 2 and 4</w:t>
      </w:r>
      <w:r>
        <w:rPr>
          <w:sz w:val="22"/>
          <w:szCs w:val="22"/>
        </w:rPr>
        <w:t xml:space="preserve">) </w:t>
      </w:r>
      <w:r w:rsidRPr="0010500C">
        <w:rPr>
          <w:sz w:val="22"/>
          <w:szCs w:val="22"/>
        </w:rPr>
        <w:t xml:space="preserve">adding cautioned </w:t>
      </w:r>
      <w:r>
        <w:rPr>
          <w:sz w:val="22"/>
          <w:szCs w:val="22"/>
        </w:rPr>
        <w:t xml:space="preserve">susceptibles, exposed and infected </w:t>
      </w:r>
      <w:r w:rsidRPr="0010500C">
        <w:rPr>
          <w:sz w:val="22"/>
          <w:szCs w:val="22"/>
        </w:rPr>
        <w:t>S,E,I  for all non-hospitalized classes,</w:t>
      </w:r>
      <w:r>
        <w:rPr>
          <w:sz w:val="22"/>
          <w:szCs w:val="22"/>
        </w:rPr>
        <w:t xml:space="preserve"> (</w:t>
      </w:r>
      <w:r w:rsidRPr="0010500C">
        <w:rPr>
          <w:sz w:val="22"/>
          <w:szCs w:val="22"/>
        </w:rPr>
        <w:t>assuming hospitalized cases are always cautioned)</w:t>
      </w:r>
      <w:r>
        <w:rPr>
          <w:sz w:val="22"/>
          <w:szCs w:val="22"/>
        </w:rPr>
        <w:t xml:space="preserve"> as in mechanisms of Fig. S2</w:t>
      </w:r>
      <w:r w:rsidRPr="0010500C">
        <w:rPr>
          <w:sz w:val="22"/>
          <w:szCs w:val="22"/>
        </w:rPr>
        <w:t xml:space="preserve">. </w:t>
      </w:r>
      <w:r>
        <w:rPr>
          <w:sz w:val="22"/>
          <w:szCs w:val="22"/>
        </w:rPr>
        <w:t xml:space="preserve">The four rows, as in Fig. 3, show the separate variations of the response with each of three caution parameters about reference values (0.2, 21, 0.3): </w:t>
      </w:r>
      <w:proofErr w:type="spellStart"/>
      <w:r>
        <w:rPr>
          <w:sz w:val="22"/>
          <w:szCs w:val="22"/>
        </w:rPr>
        <w:t>CautionFrac</w:t>
      </w:r>
      <w:proofErr w:type="spellEnd"/>
      <w:r>
        <w:rPr>
          <w:sz w:val="22"/>
          <w:szCs w:val="22"/>
        </w:rPr>
        <w:t>=c</w:t>
      </w:r>
      <w:r w:rsidRPr="00A747C9">
        <w:rPr>
          <w:sz w:val="22"/>
          <w:szCs w:val="22"/>
          <w:vertAlign w:val="subscript"/>
        </w:rPr>
        <w:t>0</w:t>
      </w:r>
      <w:r>
        <w:rPr>
          <w:sz w:val="22"/>
          <w:szCs w:val="22"/>
        </w:rPr>
        <w:t>:</w:t>
      </w:r>
      <w:r w:rsidRPr="00FA6B4E">
        <w:rPr>
          <w:sz w:val="22"/>
          <w:szCs w:val="22"/>
        </w:rPr>
        <w:t xml:space="preserve"> </w:t>
      </w:r>
      <w:r>
        <w:rPr>
          <w:sz w:val="22"/>
          <w:szCs w:val="22"/>
        </w:rPr>
        <w:t xml:space="preserve">infectivity reduction factor; </w:t>
      </w:r>
      <w:proofErr w:type="spellStart"/>
      <w:r>
        <w:rPr>
          <w:sz w:val="22"/>
          <w:szCs w:val="22"/>
        </w:rPr>
        <w:t>CautionRetention</w:t>
      </w:r>
      <w:proofErr w:type="spellEnd"/>
      <w:r>
        <w:rPr>
          <w:sz w:val="22"/>
          <w:szCs w:val="22"/>
        </w:rPr>
        <w:t>:</w:t>
      </w:r>
      <w:r w:rsidRPr="00FA6B4E">
        <w:rPr>
          <w:sz w:val="22"/>
          <w:szCs w:val="22"/>
        </w:rPr>
        <w:t xml:space="preserve"> </w:t>
      </w:r>
      <w:r>
        <w:rPr>
          <w:sz w:val="22"/>
          <w:szCs w:val="22"/>
        </w:rPr>
        <w:t>caution retention time = 1/c</w:t>
      </w:r>
      <w:r w:rsidRPr="00A747C9">
        <w:rPr>
          <w:sz w:val="22"/>
          <w:szCs w:val="22"/>
          <w:vertAlign w:val="subscript"/>
        </w:rPr>
        <w:t>1</w:t>
      </w:r>
      <w:r>
        <w:rPr>
          <w:sz w:val="22"/>
          <w:szCs w:val="22"/>
        </w:rPr>
        <w:t xml:space="preserve">; </w:t>
      </w:r>
      <w:proofErr w:type="spellStart"/>
      <w:r>
        <w:rPr>
          <w:sz w:val="22"/>
          <w:szCs w:val="22"/>
        </w:rPr>
        <w:t>CautionICUFrac</w:t>
      </w:r>
      <w:proofErr w:type="spellEnd"/>
      <w:r>
        <w:rPr>
          <w:sz w:val="22"/>
          <w:szCs w:val="22"/>
        </w:rPr>
        <w:t>: fraction of intensive care units (ICUs) occupied which result in a cautioning rate c</w:t>
      </w:r>
      <w:r w:rsidRPr="00A747C9">
        <w:rPr>
          <w:sz w:val="22"/>
          <w:szCs w:val="22"/>
          <w:vertAlign w:val="subscript"/>
        </w:rPr>
        <w:t>2</w:t>
      </w:r>
      <w:r>
        <w:rPr>
          <w:sz w:val="22"/>
          <w:szCs w:val="22"/>
        </w:rPr>
        <w:t>*I</w:t>
      </w:r>
      <w:r w:rsidRPr="00A747C9">
        <w:rPr>
          <w:sz w:val="22"/>
          <w:szCs w:val="22"/>
          <w:vertAlign w:val="subscript"/>
        </w:rPr>
        <w:t>3</w:t>
      </w:r>
      <w:r>
        <w:rPr>
          <w:sz w:val="22"/>
          <w:szCs w:val="22"/>
        </w:rPr>
        <w:t xml:space="preserve"> of 1 per day, i.e. c</w:t>
      </w:r>
      <w:r w:rsidRPr="00A747C9">
        <w:rPr>
          <w:sz w:val="22"/>
          <w:szCs w:val="22"/>
          <w:vertAlign w:val="subscript"/>
        </w:rPr>
        <w:t>2</w:t>
      </w:r>
      <w:r>
        <w:rPr>
          <w:sz w:val="22"/>
          <w:szCs w:val="22"/>
        </w:rPr>
        <w:t>=1/(</w:t>
      </w:r>
      <w:proofErr w:type="spellStart"/>
      <w:r>
        <w:rPr>
          <w:sz w:val="22"/>
          <w:szCs w:val="22"/>
        </w:rPr>
        <w:t>ICUFrac</w:t>
      </w:r>
      <w:proofErr w:type="spellEnd"/>
      <w:r>
        <w:rPr>
          <w:sz w:val="22"/>
          <w:szCs w:val="22"/>
        </w:rPr>
        <w:t>*</w:t>
      </w:r>
      <w:proofErr w:type="spellStart"/>
      <w:r>
        <w:rPr>
          <w:sz w:val="22"/>
          <w:szCs w:val="22"/>
        </w:rPr>
        <w:t>CautionICUFrac</w:t>
      </w:r>
      <w:proofErr w:type="spellEnd"/>
      <w:r>
        <w:rPr>
          <w:sz w:val="22"/>
          <w:szCs w:val="22"/>
        </w:rPr>
        <w:t xml:space="preserve">, fixing </w:t>
      </w:r>
      <w:proofErr w:type="spellStart"/>
      <w:r>
        <w:rPr>
          <w:sz w:val="22"/>
          <w:szCs w:val="22"/>
        </w:rPr>
        <w:t>ICUFrac</w:t>
      </w:r>
      <w:proofErr w:type="spellEnd"/>
      <w:r>
        <w:rPr>
          <w:sz w:val="22"/>
          <w:szCs w:val="22"/>
        </w:rPr>
        <w:t>=0.002 for the plots,</w:t>
      </w:r>
      <w:r w:rsidRPr="00A747C9">
        <w:rPr>
          <w:sz w:val="22"/>
          <w:szCs w:val="22"/>
        </w:rPr>
        <w:t xml:space="preserve"> </w:t>
      </w:r>
      <w:r>
        <w:rPr>
          <w:sz w:val="22"/>
          <w:szCs w:val="22"/>
        </w:rPr>
        <w:t>the fraction of ICUs per individual, assumed constant. This interpretation of c2 is adjusted by equivalent death rates in the first two columns to make the differentiated model commensurate with the first two. The vertical axis in all plots is the daily confirmed cases as a fraction of the population (allowing application to different regions or nations).</w:t>
      </w:r>
    </w:p>
    <w:p w14:paraId="345680F0" w14:textId="759D4F26" w:rsidR="00693293" w:rsidRDefault="00693293" w:rsidP="001663E6">
      <w:pPr>
        <w:jc w:val="both"/>
        <w:rPr>
          <w:sz w:val="22"/>
          <w:szCs w:val="22"/>
        </w:rPr>
      </w:pPr>
    </w:p>
    <w:p w14:paraId="1E8683DD" w14:textId="6E20536F" w:rsidR="001508F4" w:rsidRDefault="007C5044" w:rsidP="00D5526F">
      <w:r>
        <w:br w:type="page"/>
      </w:r>
    </w:p>
    <w:p w14:paraId="2AFD8AB0" w14:textId="64DC28D3" w:rsidR="00693293" w:rsidRDefault="00693293" w:rsidP="00693293">
      <w:pPr>
        <w:pStyle w:val="Heading2"/>
      </w:pPr>
      <w:r>
        <w:lastRenderedPageBreak/>
        <w:t>U models</w:t>
      </w:r>
    </w:p>
    <w:p w14:paraId="6D1725CE" w14:textId="77777777" w:rsidR="00FA1A84" w:rsidRPr="00FA1A84" w:rsidRDefault="00FA1A84" w:rsidP="009C74B5"/>
    <w:tbl>
      <w:tblPr>
        <w:tblStyle w:val="TableGrid"/>
        <w:tblW w:w="9640" w:type="dxa"/>
        <w:tblInd w:w="-1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04"/>
        <w:gridCol w:w="8136"/>
      </w:tblGrid>
      <w:tr w:rsidR="00693293" w14:paraId="6C6CBE7F" w14:textId="77777777" w:rsidTr="006E68C6">
        <w:tc>
          <w:tcPr>
            <w:tcW w:w="1504" w:type="dxa"/>
          </w:tcPr>
          <w:p w14:paraId="3F1A77FF" w14:textId="77777777" w:rsidR="00693293" w:rsidRDefault="00693293" w:rsidP="006E68C6">
            <w:pPr>
              <w:ind w:right="-478"/>
              <w:jc w:val="both"/>
              <w:rPr>
                <w:b/>
                <w:bCs/>
                <w:sz w:val="22"/>
                <w:szCs w:val="22"/>
              </w:rPr>
            </w:pPr>
            <w:r>
              <w:rPr>
                <w:sz w:val="22"/>
                <w:szCs w:val="22"/>
              </w:rPr>
              <w:t>SC2UIR</w:t>
            </w:r>
          </w:p>
        </w:tc>
        <w:tc>
          <w:tcPr>
            <w:tcW w:w="8136" w:type="dxa"/>
          </w:tcPr>
          <w:p w14:paraId="757A35BE" w14:textId="77777777" w:rsidR="00693293" w:rsidRDefault="00693293" w:rsidP="006E68C6">
            <w:pPr>
              <w:ind w:right="-478"/>
              <w:jc w:val="both"/>
              <w:rPr>
                <w:b/>
                <w:bCs/>
                <w:sz w:val="22"/>
                <w:szCs w:val="22"/>
              </w:rPr>
            </w:pPr>
            <w:r>
              <w:rPr>
                <w:b/>
                <w:bCs/>
                <w:noProof/>
                <w:sz w:val="22"/>
                <w:szCs w:val="22"/>
              </w:rPr>
              <w:drawing>
                <wp:inline distT="0" distB="0" distL="0" distR="0" wp14:anchorId="0AC5F568" wp14:editId="676458F1">
                  <wp:extent cx="3606165" cy="1558794"/>
                  <wp:effectExtent l="0" t="0" r="635" b="3810"/>
                  <wp:docPr id="60" name="Picture 6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shot of a cell phone&#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3622327" cy="1565780"/>
                          </a:xfrm>
                          <a:prstGeom prst="rect">
                            <a:avLst/>
                          </a:prstGeom>
                        </pic:spPr>
                      </pic:pic>
                    </a:graphicData>
                  </a:graphic>
                </wp:inline>
              </w:drawing>
            </w:r>
          </w:p>
        </w:tc>
      </w:tr>
      <w:tr w:rsidR="00693293" w14:paraId="5798EA29" w14:textId="77777777" w:rsidTr="006E68C6">
        <w:tc>
          <w:tcPr>
            <w:tcW w:w="1504" w:type="dxa"/>
          </w:tcPr>
          <w:p w14:paraId="22D4ED5F" w14:textId="77777777" w:rsidR="00693293" w:rsidRDefault="00693293" w:rsidP="006E68C6">
            <w:pPr>
              <w:ind w:right="-478"/>
              <w:jc w:val="both"/>
              <w:rPr>
                <w:b/>
                <w:bCs/>
                <w:sz w:val="22"/>
                <w:szCs w:val="22"/>
              </w:rPr>
            </w:pPr>
            <w:r>
              <w:rPr>
                <w:sz w:val="22"/>
                <w:szCs w:val="22"/>
              </w:rPr>
              <w:t>SC3UEIR</w:t>
            </w:r>
          </w:p>
        </w:tc>
        <w:tc>
          <w:tcPr>
            <w:tcW w:w="8136" w:type="dxa"/>
          </w:tcPr>
          <w:p w14:paraId="5DA32A41" w14:textId="77777777" w:rsidR="00693293" w:rsidRDefault="00693293" w:rsidP="006E68C6">
            <w:pPr>
              <w:ind w:right="-478"/>
              <w:jc w:val="both"/>
              <w:rPr>
                <w:b/>
                <w:bCs/>
                <w:sz w:val="22"/>
                <w:szCs w:val="22"/>
              </w:rPr>
            </w:pPr>
            <w:r>
              <w:rPr>
                <w:b/>
                <w:bCs/>
                <w:noProof/>
                <w:sz w:val="22"/>
                <w:szCs w:val="22"/>
              </w:rPr>
              <w:drawing>
                <wp:inline distT="0" distB="0" distL="0" distR="0" wp14:anchorId="0FB4FE4E" wp14:editId="2D8CA744">
                  <wp:extent cx="3691890" cy="1987036"/>
                  <wp:effectExtent l="0" t="0" r="3810" b="0"/>
                  <wp:docPr id="61" name="Picture 6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ell phone&#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3720042" cy="2002188"/>
                          </a:xfrm>
                          <a:prstGeom prst="rect">
                            <a:avLst/>
                          </a:prstGeom>
                        </pic:spPr>
                      </pic:pic>
                    </a:graphicData>
                  </a:graphic>
                </wp:inline>
              </w:drawing>
            </w:r>
          </w:p>
        </w:tc>
      </w:tr>
      <w:tr w:rsidR="00693293" w14:paraId="0021F816" w14:textId="77777777" w:rsidTr="006E68C6">
        <w:tc>
          <w:tcPr>
            <w:tcW w:w="1504" w:type="dxa"/>
          </w:tcPr>
          <w:p w14:paraId="205C0BFA" w14:textId="77777777" w:rsidR="00693293" w:rsidRDefault="00693293" w:rsidP="006E68C6">
            <w:pPr>
              <w:ind w:right="-478"/>
              <w:jc w:val="both"/>
              <w:rPr>
                <w:b/>
                <w:bCs/>
                <w:sz w:val="22"/>
                <w:szCs w:val="22"/>
              </w:rPr>
            </w:pPr>
            <w:r>
              <w:rPr>
                <w:sz w:val="22"/>
                <w:szCs w:val="22"/>
              </w:rPr>
              <w:t>SC3UEI3R</w:t>
            </w:r>
          </w:p>
        </w:tc>
        <w:tc>
          <w:tcPr>
            <w:tcW w:w="8136" w:type="dxa"/>
          </w:tcPr>
          <w:p w14:paraId="06442A93" w14:textId="77777777" w:rsidR="00693293" w:rsidRDefault="00693293" w:rsidP="006E68C6">
            <w:pPr>
              <w:ind w:right="-478"/>
              <w:jc w:val="both"/>
              <w:rPr>
                <w:b/>
                <w:bCs/>
                <w:sz w:val="22"/>
                <w:szCs w:val="22"/>
              </w:rPr>
            </w:pPr>
            <w:r>
              <w:rPr>
                <w:b/>
                <w:bCs/>
                <w:noProof/>
                <w:sz w:val="22"/>
                <w:szCs w:val="22"/>
              </w:rPr>
              <w:drawing>
                <wp:inline distT="0" distB="0" distL="0" distR="0" wp14:anchorId="07F9A6A3" wp14:editId="0F7A60E8">
                  <wp:extent cx="4509135" cy="2403220"/>
                  <wp:effectExtent l="0" t="0" r="0" b="0"/>
                  <wp:docPr id="62" name="Picture 6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screenshot of a cell phone&#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4517039" cy="2407433"/>
                          </a:xfrm>
                          <a:prstGeom prst="rect">
                            <a:avLst/>
                          </a:prstGeom>
                        </pic:spPr>
                      </pic:pic>
                    </a:graphicData>
                  </a:graphic>
                </wp:inline>
              </w:drawing>
            </w:r>
          </w:p>
        </w:tc>
      </w:tr>
    </w:tbl>
    <w:p w14:paraId="32371DB0" w14:textId="77777777" w:rsidR="00693293" w:rsidRDefault="00693293" w:rsidP="00693293">
      <w:pPr>
        <w:ind w:left="-709" w:right="-478"/>
        <w:jc w:val="both"/>
        <w:rPr>
          <w:b/>
          <w:bCs/>
          <w:sz w:val="22"/>
          <w:szCs w:val="22"/>
        </w:rPr>
      </w:pPr>
    </w:p>
    <w:p w14:paraId="077ABD89" w14:textId="77777777" w:rsidR="00693293" w:rsidRDefault="00693293" w:rsidP="00693293">
      <w:pPr>
        <w:ind w:left="-142" w:right="-478"/>
        <w:jc w:val="both"/>
        <w:rPr>
          <w:rFonts w:eastAsiaTheme="minorEastAsia"/>
          <w:sz w:val="22"/>
          <w:szCs w:val="22"/>
        </w:rPr>
      </w:pPr>
      <w:r w:rsidRPr="0010500C">
        <w:rPr>
          <w:b/>
          <w:bCs/>
          <w:sz w:val="22"/>
          <w:szCs w:val="22"/>
        </w:rPr>
        <w:t xml:space="preserve">Fig. </w:t>
      </w:r>
      <w:r>
        <w:rPr>
          <w:b/>
          <w:bCs/>
          <w:sz w:val="22"/>
          <w:szCs w:val="22"/>
        </w:rPr>
        <w:t>S4</w:t>
      </w:r>
      <w:r w:rsidRPr="0010500C">
        <w:rPr>
          <w:b/>
          <w:bCs/>
          <w:sz w:val="22"/>
          <w:szCs w:val="22"/>
        </w:rPr>
        <w:t xml:space="preserve"> </w:t>
      </w:r>
      <w:r>
        <w:rPr>
          <w:b/>
          <w:bCs/>
          <w:sz w:val="22"/>
          <w:szCs w:val="22"/>
        </w:rPr>
        <w:t>Economic coupling extensions to caution model</w:t>
      </w:r>
      <w:r w:rsidRPr="0010500C">
        <w:rPr>
          <w:sz w:val="22"/>
          <w:szCs w:val="22"/>
        </w:rPr>
        <w:t>. The t</w:t>
      </w:r>
      <w:r>
        <w:rPr>
          <w:sz w:val="22"/>
          <w:szCs w:val="22"/>
        </w:rPr>
        <w:t>hree</w:t>
      </w:r>
      <w:r w:rsidRPr="0010500C">
        <w:rPr>
          <w:sz w:val="22"/>
          <w:szCs w:val="22"/>
        </w:rPr>
        <w:t xml:space="preserve"> underlying models</w:t>
      </w:r>
      <w:r>
        <w:rPr>
          <w:sz w:val="22"/>
          <w:szCs w:val="22"/>
        </w:rPr>
        <w:t xml:space="preserve"> SIR (top),</w:t>
      </w:r>
      <w:r w:rsidRPr="0010500C">
        <w:rPr>
          <w:sz w:val="22"/>
          <w:szCs w:val="22"/>
        </w:rPr>
        <w:t xml:space="preserve"> SEIR (</w:t>
      </w:r>
      <w:r>
        <w:rPr>
          <w:sz w:val="22"/>
          <w:szCs w:val="22"/>
        </w:rPr>
        <w:t>middle</w:t>
      </w:r>
      <w:r w:rsidRPr="0010500C">
        <w:rPr>
          <w:sz w:val="22"/>
          <w:szCs w:val="22"/>
        </w:rPr>
        <w:t>) and SEI3R (</w:t>
      </w:r>
      <w:r>
        <w:rPr>
          <w:sz w:val="22"/>
          <w:szCs w:val="22"/>
        </w:rPr>
        <w:t>bottom</w:t>
      </w:r>
      <w:r w:rsidRPr="0010500C">
        <w:rPr>
          <w:sz w:val="22"/>
          <w:szCs w:val="22"/>
        </w:rPr>
        <w:t xml:space="preserve">) are extended with </w:t>
      </w:r>
      <w:r>
        <w:rPr>
          <w:sz w:val="22"/>
          <w:szCs w:val="22"/>
        </w:rPr>
        <w:t xml:space="preserve">full </w:t>
      </w:r>
      <w:r w:rsidRPr="0010500C">
        <w:rPr>
          <w:sz w:val="22"/>
          <w:szCs w:val="22"/>
        </w:rPr>
        <w:t xml:space="preserve">caution </w:t>
      </w:r>
      <w:r>
        <w:rPr>
          <w:sz w:val="22"/>
          <w:szCs w:val="22"/>
        </w:rPr>
        <w:t xml:space="preserve">and economic coupling to yield the models SC2UIR, SC3UEIR and SC3UEI3R. The new state variables are the uncautionable susceptibles </w:t>
      </w:r>
      <m:oMath>
        <m:sSub>
          <m:sSubPr>
            <m:ctrlPr>
              <w:rPr>
                <w:rFonts w:ascii="Cambria Math" w:hAnsi="Cambria Math"/>
                <w:i/>
                <w:sz w:val="22"/>
                <w:szCs w:val="22"/>
              </w:rPr>
            </m:ctrlPr>
          </m:sSubPr>
          <m:e>
            <m:r>
              <w:rPr>
                <w:rFonts w:ascii="Cambria Math" w:hAnsi="Cambria Math"/>
                <w:sz w:val="22"/>
                <w:szCs w:val="22"/>
              </w:rPr>
              <m:t>S</m:t>
            </m:r>
          </m:e>
          <m:sub>
            <m:r>
              <w:rPr>
                <w:rFonts w:ascii="Cambria Math" w:hAnsi="Cambria Math"/>
                <w:sz w:val="22"/>
                <w:szCs w:val="22"/>
              </w:rPr>
              <m:t>u</m:t>
            </m:r>
          </m:sub>
        </m:sSub>
      </m:oMath>
      <w:r>
        <w:rPr>
          <w:rFonts w:eastAsiaTheme="minorEastAsia"/>
          <w:sz w:val="22"/>
          <w:szCs w:val="22"/>
        </w:rPr>
        <w:t xml:space="preserve"> and the normalized state of the economy </w:t>
      </w:r>
      <m:oMath>
        <m:r>
          <w:rPr>
            <w:rFonts w:ascii="Cambria Math" w:eastAsiaTheme="minorEastAsia" w:hAnsi="Cambria Math"/>
            <w:sz w:val="22"/>
            <w:szCs w:val="22"/>
          </w:rPr>
          <m:t>W</m:t>
        </m:r>
      </m:oMath>
      <w:r>
        <w:rPr>
          <w:rFonts w:eastAsiaTheme="minorEastAsia"/>
          <w:sz w:val="22"/>
          <w:szCs w:val="22"/>
        </w:rPr>
        <w:t xml:space="preserve">. The extensions to the cautionary models of Fig. S2 are shaded green. Note that the uncautionables </w:t>
      </w:r>
      <m:oMath>
        <m:sSub>
          <m:sSubPr>
            <m:ctrlPr>
              <w:rPr>
                <w:rFonts w:ascii="Cambria Math" w:hAnsi="Cambria Math"/>
                <w:i/>
                <w:sz w:val="22"/>
                <w:szCs w:val="22"/>
              </w:rPr>
            </m:ctrlPr>
          </m:sSubPr>
          <m:e>
            <m:r>
              <w:rPr>
                <w:rFonts w:ascii="Cambria Math" w:hAnsi="Cambria Math"/>
                <w:sz w:val="22"/>
                <w:szCs w:val="22"/>
              </w:rPr>
              <m:t>S</m:t>
            </m:r>
          </m:e>
          <m:sub>
            <m:r>
              <w:rPr>
                <w:rFonts w:ascii="Cambria Math" w:hAnsi="Cambria Math"/>
                <w:sz w:val="22"/>
                <w:szCs w:val="22"/>
              </w:rPr>
              <m:t>u</m:t>
            </m:r>
          </m:sub>
        </m:sSub>
      </m:oMath>
      <w:r>
        <w:rPr>
          <w:rFonts w:eastAsiaTheme="minorEastAsia"/>
          <w:sz w:val="22"/>
          <w:szCs w:val="22"/>
        </w:rPr>
        <w:t xml:space="preserve"> are infected at the same rate as the uncautioned susceptibles </w:t>
      </w:r>
      <m:oMath>
        <m:r>
          <w:rPr>
            <w:rFonts w:ascii="Cambria Math" w:eastAsiaTheme="minorEastAsia" w:hAnsi="Cambria Math"/>
            <w:sz w:val="22"/>
            <w:szCs w:val="22"/>
          </w:rPr>
          <m:t>S</m:t>
        </m:r>
      </m:oMath>
      <w:r>
        <w:rPr>
          <w:rFonts w:eastAsiaTheme="minorEastAsia"/>
          <w:sz w:val="22"/>
          <w:szCs w:val="22"/>
        </w:rPr>
        <w:t xml:space="preserve">, both cautioned </w:t>
      </w:r>
      <m:oMath>
        <m:sSub>
          <m:sSubPr>
            <m:ctrlPr>
              <w:rPr>
                <w:rFonts w:ascii="Cambria Math" w:hAnsi="Cambria Math"/>
                <w:i/>
                <w:sz w:val="22"/>
                <w:szCs w:val="22"/>
              </w:rPr>
            </m:ctrlPr>
          </m:sSubPr>
          <m:e>
            <m:r>
              <w:rPr>
                <w:rFonts w:ascii="Cambria Math" w:hAnsi="Cambria Math"/>
                <w:sz w:val="22"/>
                <w:szCs w:val="22"/>
              </w:rPr>
              <m:t>S</m:t>
            </m:r>
          </m:e>
          <m:sub>
            <m:r>
              <w:rPr>
                <w:rFonts w:ascii="Cambria Math" w:hAnsi="Cambria Math"/>
                <w:sz w:val="22"/>
                <w:szCs w:val="22"/>
              </w:rPr>
              <m:t>c</m:t>
            </m:r>
          </m:sub>
        </m:sSub>
      </m:oMath>
      <w:r>
        <w:rPr>
          <w:rFonts w:eastAsiaTheme="minorEastAsia"/>
          <w:sz w:val="22"/>
          <w:szCs w:val="22"/>
        </w:rPr>
        <w:t xml:space="preserve"> and uncautioned susceptibles </w:t>
      </w:r>
      <m:oMath>
        <m:r>
          <w:rPr>
            <w:rFonts w:ascii="Cambria Math" w:eastAsiaTheme="minorEastAsia" w:hAnsi="Cambria Math"/>
            <w:sz w:val="22"/>
            <w:szCs w:val="22"/>
          </w:rPr>
          <m:t>S</m:t>
        </m:r>
      </m:oMath>
      <w:r>
        <w:rPr>
          <w:rFonts w:eastAsiaTheme="minorEastAsia"/>
          <w:sz w:val="22"/>
          <w:szCs w:val="22"/>
        </w:rPr>
        <w:t xml:space="preserve"> can be goaded by economic considerations to become uncautionable (with rate coefficient </w:t>
      </w:r>
      <w:proofErr w:type="spellStart"/>
      <w:r w:rsidRPr="00AA705A">
        <w:rPr>
          <w:rFonts w:eastAsiaTheme="minorEastAsia"/>
          <w:i/>
          <w:iCs/>
          <w:sz w:val="22"/>
          <w:szCs w:val="22"/>
        </w:rPr>
        <w:t>k</w:t>
      </w:r>
      <w:r w:rsidRPr="00AA705A">
        <w:rPr>
          <w:rFonts w:eastAsiaTheme="minorEastAsia"/>
          <w:i/>
          <w:iCs/>
          <w:sz w:val="22"/>
          <w:szCs w:val="22"/>
          <w:vertAlign w:val="subscript"/>
        </w:rPr>
        <w:t>u</w:t>
      </w:r>
      <w:proofErr w:type="spellEnd"/>
      <w:r>
        <w:rPr>
          <w:rFonts w:eastAsiaTheme="minorEastAsia"/>
          <w:sz w:val="22"/>
          <w:szCs w:val="22"/>
        </w:rPr>
        <w:t xml:space="preserve">) , and the uncautionables </w:t>
      </w:r>
      <m:oMath>
        <m:sSub>
          <m:sSubPr>
            <m:ctrlPr>
              <w:rPr>
                <w:rFonts w:ascii="Cambria Math" w:hAnsi="Cambria Math"/>
                <w:i/>
                <w:sz w:val="22"/>
                <w:szCs w:val="22"/>
              </w:rPr>
            </m:ctrlPr>
          </m:sSubPr>
          <m:e>
            <m:r>
              <w:rPr>
                <w:rFonts w:ascii="Cambria Math" w:hAnsi="Cambria Math"/>
                <w:sz w:val="22"/>
                <w:szCs w:val="22"/>
              </w:rPr>
              <m:t>S</m:t>
            </m:r>
          </m:e>
          <m:sub>
            <m:r>
              <w:rPr>
                <w:rFonts w:ascii="Cambria Math" w:hAnsi="Cambria Math"/>
                <w:sz w:val="22"/>
                <w:szCs w:val="22"/>
              </w:rPr>
              <m:t>u</m:t>
            </m:r>
          </m:sub>
        </m:sSub>
      </m:oMath>
      <w:r>
        <w:rPr>
          <w:rFonts w:eastAsiaTheme="minorEastAsia"/>
          <w:sz w:val="22"/>
          <w:szCs w:val="22"/>
        </w:rPr>
        <w:t xml:space="preserve"> return to being cautionable but uncautioned </w:t>
      </w:r>
      <m:oMath>
        <m:r>
          <w:rPr>
            <w:rFonts w:ascii="Cambria Math" w:eastAsiaTheme="minorEastAsia" w:hAnsi="Cambria Math"/>
            <w:sz w:val="22"/>
            <w:szCs w:val="22"/>
          </w:rPr>
          <m:t>S</m:t>
        </m:r>
      </m:oMath>
      <w:r>
        <w:rPr>
          <w:rFonts w:eastAsiaTheme="minorEastAsia"/>
          <w:sz w:val="22"/>
          <w:szCs w:val="22"/>
        </w:rPr>
        <w:t xml:space="preserve"> (with rate coefficient </w:t>
      </w:r>
      <w:r w:rsidRPr="00AA705A">
        <w:rPr>
          <w:rFonts w:eastAsiaTheme="minorEastAsia"/>
          <w:i/>
          <w:iCs/>
          <w:sz w:val="22"/>
          <w:szCs w:val="22"/>
        </w:rPr>
        <w:t>k</w:t>
      </w:r>
      <w:r>
        <w:rPr>
          <w:rFonts w:eastAsiaTheme="minorEastAsia"/>
          <w:i/>
          <w:iCs/>
          <w:sz w:val="22"/>
          <w:szCs w:val="22"/>
          <w:vertAlign w:val="subscript"/>
        </w:rPr>
        <w:t>1</w:t>
      </w:r>
      <w:r>
        <w:rPr>
          <w:rFonts w:eastAsiaTheme="minorEastAsia"/>
          <w:sz w:val="22"/>
          <w:szCs w:val="22"/>
        </w:rPr>
        <w:t xml:space="preserve">). The economy </w:t>
      </w:r>
      <m:oMath>
        <m:r>
          <w:rPr>
            <w:rFonts w:ascii="Cambria Math" w:eastAsiaTheme="minorEastAsia" w:hAnsi="Cambria Math"/>
            <w:sz w:val="22"/>
            <w:szCs w:val="22"/>
          </w:rPr>
          <m:t>W</m:t>
        </m:r>
      </m:oMath>
      <w:r>
        <w:rPr>
          <w:rFonts w:eastAsiaTheme="minorEastAsia"/>
          <w:sz w:val="22"/>
          <w:szCs w:val="22"/>
        </w:rPr>
        <w:t xml:space="preserve"> follows a logistic model (rate coefficient </w:t>
      </w:r>
      <w:r w:rsidRPr="00AA705A">
        <w:rPr>
          <w:rFonts w:eastAsiaTheme="minorEastAsia"/>
          <w:i/>
          <w:iCs/>
          <w:sz w:val="22"/>
          <w:szCs w:val="22"/>
        </w:rPr>
        <w:t>k</w:t>
      </w:r>
      <w:r>
        <w:rPr>
          <w:rFonts w:eastAsiaTheme="minorEastAsia"/>
          <w:i/>
          <w:iCs/>
          <w:sz w:val="22"/>
          <w:szCs w:val="22"/>
          <w:vertAlign w:val="subscript"/>
        </w:rPr>
        <w:t>w</w:t>
      </w:r>
      <w:r>
        <w:rPr>
          <w:rFonts w:eastAsiaTheme="minorEastAsia"/>
          <w:sz w:val="22"/>
          <w:szCs w:val="22"/>
        </w:rPr>
        <w:t xml:space="preserve">) with the capacity reduced by the individuals exercising caution with the term - </w:t>
      </w:r>
      <m:oMath>
        <m:r>
          <w:rPr>
            <w:rFonts w:ascii="Cambria Math" w:eastAsiaTheme="minorEastAsia" w:hAnsi="Cambria Math"/>
            <w:sz w:val="22"/>
            <w:szCs w:val="22"/>
          </w:rPr>
          <m:t xml:space="preserve">κ </m:t>
        </m:r>
        <m:sSub>
          <m:sSubPr>
            <m:ctrlPr>
              <w:rPr>
                <w:rFonts w:ascii="Cambria Math" w:eastAsiaTheme="minorEastAsia" w:hAnsi="Cambria Math"/>
                <w:i/>
                <w:sz w:val="22"/>
                <w:szCs w:val="22"/>
              </w:rPr>
            </m:ctrlPr>
          </m:sSubPr>
          <m:e>
            <m:r>
              <w:rPr>
                <w:rFonts w:ascii="Cambria Math" w:eastAsiaTheme="minorEastAsia" w:hAnsi="Cambria Math"/>
                <w:sz w:val="22"/>
                <w:szCs w:val="22"/>
              </w:rPr>
              <m:t>S</m:t>
            </m:r>
          </m:e>
          <m:sub>
            <m:r>
              <w:rPr>
                <w:rFonts w:ascii="Cambria Math" w:eastAsiaTheme="minorEastAsia" w:hAnsi="Cambria Math"/>
                <w:sz w:val="22"/>
                <w:szCs w:val="22"/>
              </w:rPr>
              <m:t>c</m:t>
            </m:r>
          </m:sub>
        </m:sSub>
      </m:oMath>
      <w:r>
        <w:rPr>
          <w:rFonts w:eastAsiaTheme="minorEastAsia"/>
          <w:sz w:val="22"/>
          <w:szCs w:val="22"/>
        </w:rPr>
        <w:t xml:space="preserve">. </w:t>
      </w:r>
    </w:p>
    <w:p w14:paraId="79D370B9" w14:textId="010F5032" w:rsidR="00C45510" w:rsidRPr="008E1C44" w:rsidRDefault="00FD172A" w:rsidP="00096B6B">
      <w:pPr>
        <w:ind w:left="-142" w:right="-478"/>
        <w:jc w:val="both"/>
        <w:rPr>
          <w:sz w:val="22"/>
          <w:szCs w:val="22"/>
        </w:rPr>
      </w:pPr>
      <w:r w:rsidRPr="00FD172A">
        <w:rPr>
          <w:noProof/>
          <w:sz w:val="22"/>
          <w:szCs w:val="22"/>
        </w:rPr>
        <w:lastRenderedPageBreak/>
        <w:drawing>
          <wp:inline distT="0" distB="0" distL="0" distR="0" wp14:anchorId="4384362D" wp14:editId="039EC89C">
            <wp:extent cx="6086475" cy="6246225"/>
            <wp:effectExtent l="0" t="0" r="0" b="25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096268" cy="6256275"/>
                    </a:xfrm>
                    <a:prstGeom prst="rect">
                      <a:avLst/>
                    </a:prstGeom>
                  </pic:spPr>
                </pic:pic>
              </a:graphicData>
            </a:graphic>
          </wp:inline>
        </w:drawing>
      </w:r>
    </w:p>
    <w:p w14:paraId="16EB9C07" w14:textId="77777777" w:rsidR="00D5526F" w:rsidRDefault="00D5526F"/>
    <w:p w14:paraId="72B2586E" w14:textId="6C180344" w:rsidR="00FD172A" w:rsidRDefault="00FD172A" w:rsidP="00FD172A">
      <w:pPr>
        <w:ind w:left="-142" w:right="-478"/>
        <w:jc w:val="both"/>
        <w:rPr>
          <w:rFonts w:eastAsiaTheme="minorEastAsia"/>
          <w:sz w:val="22"/>
          <w:szCs w:val="22"/>
        </w:rPr>
      </w:pPr>
      <w:r w:rsidRPr="0010500C">
        <w:rPr>
          <w:b/>
          <w:bCs/>
          <w:sz w:val="22"/>
          <w:szCs w:val="22"/>
        </w:rPr>
        <w:t xml:space="preserve">Fig. </w:t>
      </w:r>
      <w:r>
        <w:rPr>
          <w:b/>
          <w:bCs/>
          <w:sz w:val="22"/>
          <w:szCs w:val="22"/>
        </w:rPr>
        <w:t>S5</w:t>
      </w:r>
      <w:r w:rsidRPr="0010500C">
        <w:rPr>
          <w:b/>
          <w:bCs/>
          <w:sz w:val="22"/>
          <w:szCs w:val="22"/>
        </w:rPr>
        <w:t xml:space="preserve"> </w:t>
      </w:r>
      <w:r>
        <w:rPr>
          <w:b/>
          <w:bCs/>
          <w:sz w:val="22"/>
          <w:szCs w:val="22"/>
        </w:rPr>
        <w:t>Economic coupling extensions to caution model</w:t>
      </w:r>
      <w:r w:rsidRPr="0010500C">
        <w:rPr>
          <w:sz w:val="22"/>
          <w:szCs w:val="22"/>
        </w:rPr>
        <w:t>. The t</w:t>
      </w:r>
      <w:r>
        <w:rPr>
          <w:sz w:val="22"/>
          <w:szCs w:val="22"/>
        </w:rPr>
        <w:t>hree</w:t>
      </w:r>
      <w:r w:rsidRPr="0010500C">
        <w:rPr>
          <w:sz w:val="22"/>
          <w:szCs w:val="22"/>
        </w:rPr>
        <w:t xml:space="preserve"> underlying models</w:t>
      </w:r>
      <w:r>
        <w:rPr>
          <w:sz w:val="22"/>
          <w:szCs w:val="22"/>
        </w:rPr>
        <w:t xml:space="preserve"> SIR (left),</w:t>
      </w:r>
      <w:r w:rsidRPr="0010500C">
        <w:rPr>
          <w:sz w:val="22"/>
          <w:szCs w:val="22"/>
        </w:rPr>
        <w:t xml:space="preserve"> SEIR (</w:t>
      </w:r>
      <w:r>
        <w:rPr>
          <w:sz w:val="22"/>
          <w:szCs w:val="22"/>
        </w:rPr>
        <w:t>middle</w:t>
      </w:r>
      <w:r w:rsidRPr="0010500C">
        <w:rPr>
          <w:sz w:val="22"/>
          <w:szCs w:val="22"/>
        </w:rPr>
        <w:t>) and SEI3R (</w:t>
      </w:r>
      <w:r>
        <w:rPr>
          <w:sz w:val="22"/>
          <w:szCs w:val="22"/>
        </w:rPr>
        <w:t>right</w:t>
      </w:r>
      <w:r w:rsidRPr="0010500C">
        <w:rPr>
          <w:sz w:val="22"/>
          <w:szCs w:val="22"/>
        </w:rPr>
        <w:t xml:space="preserve">) are extended with </w:t>
      </w:r>
      <w:r>
        <w:rPr>
          <w:sz w:val="22"/>
          <w:szCs w:val="22"/>
        </w:rPr>
        <w:t xml:space="preserve">full </w:t>
      </w:r>
      <w:r w:rsidRPr="0010500C">
        <w:rPr>
          <w:sz w:val="22"/>
          <w:szCs w:val="22"/>
        </w:rPr>
        <w:t xml:space="preserve">caution </w:t>
      </w:r>
      <w:r>
        <w:rPr>
          <w:sz w:val="22"/>
          <w:szCs w:val="22"/>
        </w:rPr>
        <w:t xml:space="preserve">and economic coupling to yield the models SC2UIR, SC3UEIR and SC3UEI3R as in Fig. S4. The separate influence of the four economic coupling parameters </w:t>
      </w:r>
      <m:oMath>
        <m:r>
          <w:rPr>
            <w:rFonts w:ascii="Cambria Math" w:hAnsi="Cambria Math"/>
            <w:sz w:val="22"/>
            <w:szCs w:val="22"/>
          </w:rPr>
          <m:t>κ</m:t>
        </m:r>
      </m:oMath>
      <w:r>
        <w:rPr>
          <w:rFonts w:eastAsiaTheme="minorEastAsia"/>
          <w:sz w:val="22"/>
          <w:szCs w:val="22"/>
        </w:rPr>
        <w:t xml:space="preserve">, </w:t>
      </w:r>
      <m:oMath>
        <m:sSub>
          <m:sSubPr>
            <m:ctrlPr>
              <w:ins w:id="0" w:author="Norman Packard" w:date="2020-10-10T22:24:00Z">
                <w:rPr>
                  <w:rFonts w:ascii="Cambria Math" w:eastAsiaTheme="minorEastAsia" w:hAnsi="Cambria Math"/>
                  <w:i/>
                  <w:sz w:val="22"/>
                  <w:szCs w:val="22"/>
                </w:rPr>
              </w:ins>
            </m:ctrlPr>
          </m:sSubPr>
          <m:e>
            <m:r>
              <w:rPr>
                <w:rFonts w:ascii="Cambria Math" w:eastAsiaTheme="minorEastAsia" w:hAnsi="Cambria Math"/>
                <w:sz w:val="22"/>
                <w:szCs w:val="22"/>
              </w:rPr>
              <m:t>k</m:t>
            </m:r>
          </m:e>
          <m:sub>
            <m:r>
              <w:rPr>
                <w:rFonts w:ascii="Cambria Math" w:eastAsiaTheme="minorEastAsia" w:hAnsi="Cambria Math"/>
                <w:sz w:val="22"/>
                <w:szCs w:val="22"/>
              </w:rPr>
              <m:t>U</m:t>
            </m:r>
          </m:sub>
        </m:sSub>
      </m:oMath>
      <w:r>
        <w:rPr>
          <w:rFonts w:eastAsiaTheme="minorEastAsia"/>
          <w:sz w:val="22"/>
          <w:szCs w:val="22"/>
        </w:rPr>
        <w:t>,</w:t>
      </w:r>
      <m:oMath>
        <m:r>
          <w:rPr>
            <w:rFonts w:ascii="Cambria Math" w:eastAsiaTheme="minorEastAsia" w:hAnsi="Cambria Math"/>
            <w:sz w:val="22"/>
            <w:szCs w:val="22"/>
          </w:rPr>
          <m:t xml:space="preserve"> </m:t>
        </m:r>
        <m:sSub>
          <m:sSubPr>
            <m:ctrlPr>
              <w:ins w:id="1" w:author="Norman Packard" w:date="2020-10-10T22:24:00Z">
                <w:rPr>
                  <w:rFonts w:ascii="Cambria Math" w:eastAsiaTheme="minorEastAsia" w:hAnsi="Cambria Math"/>
                  <w:i/>
                  <w:sz w:val="22"/>
                  <w:szCs w:val="22"/>
                </w:rPr>
              </w:ins>
            </m:ctrlPr>
          </m:sSubPr>
          <m:e>
            <m:r>
              <w:rPr>
                <w:rFonts w:ascii="Cambria Math" w:eastAsiaTheme="minorEastAsia" w:hAnsi="Cambria Math"/>
                <w:sz w:val="22"/>
                <w:szCs w:val="22"/>
              </w:rPr>
              <m:t>k</m:t>
            </m:r>
          </m:e>
          <m:sub>
            <m:r>
              <w:rPr>
                <w:rFonts w:ascii="Cambria Math" w:eastAsiaTheme="minorEastAsia" w:hAnsi="Cambria Math"/>
                <w:sz w:val="22"/>
                <w:szCs w:val="22"/>
              </w:rPr>
              <m:t>1</m:t>
            </m:r>
          </m:sub>
        </m:sSub>
      </m:oMath>
      <w:r>
        <w:rPr>
          <w:rFonts w:eastAsiaTheme="minorEastAsia"/>
          <w:sz w:val="22"/>
          <w:szCs w:val="22"/>
        </w:rPr>
        <w:t>,</w:t>
      </w:r>
      <m:oMath>
        <m:r>
          <w:rPr>
            <w:rFonts w:ascii="Cambria Math" w:eastAsiaTheme="minorEastAsia" w:hAnsi="Cambria Math"/>
            <w:sz w:val="22"/>
            <w:szCs w:val="22"/>
          </w:rPr>
          <m:t xml:space="preserve"> </m:t>
        </m:r>
        <m:sSub>
          <m:sSubPr>
            <m:ctrlPr>
              <w:ins w:id="2" w:author="Norman Packard" w:date="2020-10-10T22:24:00Z">
                <w:rPr>
                  <w:rFonts w:ascii="Cambria Math" w:eastAsiaTheme="minorEastAsia" w:hAnsi="Cambria Math"/>
                  <w:i/>
                  <w:sz w:val="22"/>
                  <w:szCs w:val="22"/>
                </w:rPr>
              </w:ins>
            </m:ctrlPr>
          </m:sSubPr>
          <m:e>
            <m:r>
              <w:rPr>
                <w:rFonts w:ascii="Cambria Math" w:eastAsiaTheme="minorEastAsia" w:hAnsi="Cambria Math"/>
                <w:sz w:val="22"/>
                <w:szCs w:val="22"/>
              </w:rPr>
              <m:t>k</m:t>
            </m:r>
          </m:e>
          <m:sub>
            <m:r>
              <w:rPr>
                <w:rFonts w:ascii="Cambria Math" w:eastAsiaTheme="minorEastAsia" w:hAnsi="Cambria Math"/>
                <w:sz w:val="22"/>
                <w:szCs w:val="22"/>
              </w:rPr>
              <m:t>W</m:t>
            </m:r>
          </m:sub>
        </m:sSub>
      </m:oMath>
      <w:r>
        <w:rPr>
          <w:rFonts w:eastAsiaTheme="minorEastAsia"/>
          <w:sz w:val="22"/>
          <w:szCs w:val="22"/>
        </w:rPr>
        <w:t xml:space="preserve">, compared with the standard caution models without economic influence. </w:t>
      </w:r>
      <w:r w:rsidR="004360EA">
        <w:rPr>
          <w:rFonts w:eastAsiaTheme="minorEastAsia"/>
          <w:sz w:val="22"/>
          <w:szCs w:val="22"/>
        </w:rPr>
        <w:t xml:space="preserve">In the SIR case, the influence of economic coupling is not always to lessen the pandemic dampening impact of caution, while in the other cases SEIR and SEI3R it is. Note that </w:t>
      </w:r>
      <w:r w:rsidR="00407D1B">
        <w:rPr>
          <w:rFonts w:eastAsiaTheme="minorEastAsia"/>
          <w:sz w:val="22"/>
          <w:szCs w:val="22"/>
        </w:rPr>
        <w:t>for the SC3UEI3R model the second peak can be significantly higher than the first (as in the USA, Israel and Australia data), a result not predicted without economic coupling.</w:t>
      </w:r>
    </w:p>
    <w:p w14:paraId="50E476C3" w14:textId="77777777" w:rsidR="0054135A" w:rsidRDefault="001508F4">
      <w:pPr>
        <w:rPr>
          <w:b/>
          <w:bCs/>
        </w:rPr>
      </w:pPr>
      <w:r>
        <w:rPr>
          <w:b/>
          <w:bCs/>
        </w:rPr>
        <w:br w:type="page"/>
      </w:r>
    </w:p>
    <w:p w14:paraId="79BCB60C" w14:textId="02B20325" w:rsidR="0054135A" w:rsidRDefault="0054135A">
      <w:pPr>
        <w:rPr>
          <w:b/>
          <w:bCs/>
          <w:sz w:val="22"/>
          <w:szCs w:val="22"/>
        </w:rPr>
      </w:pPr>
      <w:r w:rsidRPr="0054135A">
        <w:rPr>
          <w:b/>
          <w:bCs/>
          <w:noProof/>
          <w:sz w:val="22"/>
          <w:szCs w:val="22"/>
        </w:rPr>
        <w:lastRenderedPageBreak/>
        <w:drawing>
          <wp:inline distT="0" distB="0" distL="0" distR="0" wp14:anchorId="67B33ABE" wp14:editId="2A365E3B">
            <wp:extent cx="5727700" cy="5608955"/>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27700" cy="5608955"/>
                    </a:xfrm>
                    <a:prstGeom prst="rect">
                      <a:avLst/>
                    </a:prstGeom>
                  </pic:spPr>
                </pic:pic>
              </a:graphicData>
            </a:graphic>
          </wp:inline>
        </w:drawing>
      </w:r>
    </w:p>
    <w:p w14:paraId="022F418A" w14:textId="77777777" w:rsidR="0054135A" w:rsidRDefault="0054135A">
      <w:pPr>
        <w:rPr>
          <w:b/>
          <w:bCs/>
          <w:sz w:val="22"/>
          <w:szCs w:val="22"/>
        </w:rPr>
      </w:pPr>
    </w:p>
    <w:p w14:paraId="0866416E" w14:textId="77777777" w:rsidR="00693293" w:rsidRDefault="0054135A" w:rsidP="00EC1907">
      <w:pPr>
        <w:jc w:val="both"/>
        <w:rPr>
          <w:rFonts w:eastAsiaTheme="minorEastAsia"/>
          <w:sz w:val="22"/>
          <w:szCs w:val="22"/>
        </w:rPr>
      </w:pPr>
      <w:r w:rsidRPr="0010500C">
        <w:rPr>
          <w:b/>
          <w:bCs/>
          <w:sz w:val="22"/>
          <w:szCs w:val="22"/>
        </w:rPr>
        <w:t xml:space="preserve">Fig. </w:t>
      </w:r>
      <w:r>
        <w:rPr>
          <w:b/>
          <w:bCs/>
          <w:sz w:val="22"/>
          <w:szCs w:val="22"/>
        </w:rPr>
        <w:t>S6</w:t>
      </w:r>
      <w:r w:rsidRPr="0010500C">
        <w:rPr>
          <w:b/>
          <w:bCs/>
          <w:sz w:val="22"/>
          <w:szCs w:val="22"/>
        </w:rPr>
        <w:t xml:space="preserve"> </w:t>
      </w:r>
      <w:r>
        <w:rPr>
          <w:b/>
          <w:bCs/>
          <w:sz w:val="22"/>
          <w:szCs w:val="22"/>
        </w:rPr>
        <w:t>Longer term outcomes of the economic coupling extensions to caution model</w:t>
      </w:r>
      <w:r w:rsidRPr="0010500C">
        <w:rPr>
          <w:sz w:val="22"/>
          <w:szCs w:val="22"/>
        </w:rPr>
        <w:t xml:space="preserve">. </w:t>
      </w:r>
      <w:r>
        <w:rPr>
          <w:sz w:val="22"/>
          <w:szCs w:val="22"/>
        </w:rPr>
        <w:t>For fixed values of the caution parameters (</w:t>
      </w:r>
      <w:r w:rsidRPr="00EC1907">
        <w:rPr>
          <w:i/>
          <w:iCs/>
          <w:sz w:val="22"/>
          <w:szCs w:val="22"/>
        </w:rPr>
        <w:t>c</w:t>
      </w:r>
      <w:r w:rsidRPr="00EC1907">
        <w:rPr>
          <w:i/>
          <w:iCs/>
          <w:sz w:val="22"/>
          <w:szCs w:val="22"/>
          <w:vertAlign w:val="subscript"/>
        </w:rPr>
        <w:t>0</w:t>
      </w:r>
      <w:r>
        <w:rPr>
          <w:sz w:val="22"/>
          <w:szCs w:val="22"/>
        </w:rPr>
        <w:t>=0.2,</w:t>
      </w:r>
      <w:r w:rsidR="00EC1907">
        <w:rPr>
          <w:sz w:val="22"/>
          <w:szCs w:val="22"/>
        </w:rPr>
        <w:t xml:space="preserve"> </w:t>
      </w:r>
      <w:r w:rsidRPr="00EC1907">
        <w:rPr>
          <w:i/>
          <w:iCs/>
          <w:sz w:val="22"/>
          <w:szCs w:val="22"/>
        </w:rPr>
        <w:t>c</w:t>
      </w:r>
      <w:r w:rsidRPr="00EC1907">
        <w:rPr>
          <w:i/>
          <w:iCs/>
          <w:sz w:val="22"/>
          <w:szCs w:val="22"/>
          <w:vertAlign w:val="subscript"/>
        </w:rPr>
        <w:t>1</w:t>
      </w:r>
      <w:r>
        <w:rPr>
          <w:sz w:val="22"/>
          <w:szCs w:val="22"/>
        </w:rPr>
        <w:t>=1/60,</w:t>
      </w:r>
      <w:r w:rsidR="00EC1907">
        <w:rPr>
          <w:sz w:val="22"/>
          <w:szCs w:val="22"/>
        </w:rPr>
        <w:t xml:space="preserve"> </w:t>
      </w:r>
      <w:r w:rsidRPr="00EC1907">
        <w:rPr>
          <w:i/>
          <w:iCs/>
          <w:sz w:val="22"/>
          <w:szCs w:val="22"/>
        </w:rPr>
        <w:t>c</w:t>
      </w:r>
      <w:r w:rsidRPr="00EC1907">
        <w:rPr>
          <w:i/>
          <w:iCs/>
          <w:sz w:val="22"/>
          <w:szCs w:val="22"/>
          <w:vertAlign w:val="subscript"/>
        </w:rPr>
        <w:t>2</w:t>
      </w:r>
      <w:r>
        <w:rPr>
          <w:sz w:val="22"/>
          <w:szCs w:val="22"/>
        </w:rPr>
        <w:t>=</w:t>
      </w:r>
      <w:r w:rsidRPr="00EC1907">
        <w:rPr>
          <w:sz w:val="22"/>
          <w:szCs w:val="22"/>
          <w:highlight w:val="yellow"/>
        </w:rPr>
        <w:t>?</w:t>
      </w:r>
      <w:r>
        <w:rPr>
          <w:sz w:val="22"/>
          <w:szCs w:val="22"/>
        </w:rPr>
        <w:t xml:space="preserve">) the societal response in the number of infections by the Covid-19 virus per day is shown for three economically coupled caution models (SC2UIR,SC3UEIR,SC3UEI3R) corresponding to the (SIR, SEIR, SEI3R) standard epidemiological models. The three columns correspond to the three models. The three rows examine the variation with each of </w:t>
      </w:r>
      <w:r w:rsidR="00EC1907">
        <w:rPr>
          <w:sz w:val="22"/>
          <w:szCs w:val="22"/>
        </w:rPr>
        <w:t xml:space="preserve">the </w:t>
      </w:r>
      <w:r>
        <w:rPr>
          <w:sz w:val="22"/>
          <w:szCs w:val="22"/>
        </w:rPr>
        <w:t>three</w:t>
      </w:r>
      <w:r w:rsidR="00EC1907">
        <w:rPr>
          <w:sz w:val="22"/>
          <w:szCs w:val="22"/>
        </w:rPr>
        <w:t xml:space="preserve"> temporal parameters affecting the strength of economic coupling </w:t>
      </w:r>
      <w:r>
        <w:rPr>
          <w:sz w:val="22"/>
          <w:szCs w:val="22"/>
        </w:rPr>
        <w:t xml:space="preserve"> </w:t>
      </w:r>
      <m:oMath>
        <m:sSub>
          <m:sSubPr>
            <m:ctrlPr>
              <w:ins w:id="3" w:author="Norman Packard" w:date="2020-10-10T22:24:00Z">
                <w:rPr>
                  <w:rFonts w:ascii="Cambria Math" w:eastAsiaTheme="minorEastAsia" w:hAnsi="Cambria Math"/>
                  <w:i/>
                  <w:sz w:val="22"/>
                  <w:szCs w:val="22"/>
                </w:rPr>
              </w:ins>
            </m:ctrlPr>
          </m:sSubPr>
          <m:e>
            <m:r>
              <w:rPr>
                <w:rFonts w:ascii="Cambria Math" w:eastAsiaTheme="minorEastAsia" w:hAnsi="Cambria Math"/>
                <w:sz w:val="22"/>
                <w:szCs w:val="22"/>
              </w:rPr>
              <m:t>k</m:t>
            </m:r>
          </m:e>
          <m:sub>
            <m:r>
              <w:rPr>
                <w:rFonts w:ascii="Cambria Math" w:eastAsiaTheme="minorEastAsia" w:hAnsi="Cambria Math"/>
                <w:sz w:val="22"/>
                <w:szCs w:val="22"/>
              </w:rPr>
              <m:t>U</m:t>
            </m:r>
          </m:sub>
        </m:sSub>
      </m:oMath>
      <w:r w:rsidR="00EC1907">
        <w:rPr>
          <w:rFonts w:eastAsiaTheme="minorEastAsia"/>
          <w:sz w:val="22"/>
          <w:szCs w:val="22"/>
        </w:rPr>
        <w:t>,</w:t>
      </w:r>
      <m:oMath>
        <m:r>
          <w:rPr>
            <w:rFonts w:ascii="Cambria Math" w:eastAsiaTheme="minorEastAsia" w:hAnsi="Cambria Math"/>
            <w:sz w:val="22"/>
            <w:szCs w:val="22"/>
          </w:rPr>
          <m:t xml:space="preserve"> </m:t>
        </m:r>
        <m:sSub>
          <m:sSubPr>
            <m:ctrlPr>
              <w:ins w:id="4" w:author="Norman Packard" w:date="2020-10-10T22:24:00Z">
                <w:rPr>
                  <w:rFonts w:ascii="Cambria Math" w:eastAsiaTheme="minorEastAsia" w:hAnsi="Cambria Math"/>
                  <w:i/>
                  <w:sz w:val="22"/>
                  <w:szCs w:val="22"/>
                </w:rPr>
              </w:ins>
            </m:ctrlPr>
          </m:sSubPr>
          <m:e>
            <m:r>
              <w:rPr>
                <w:rFonts w:ascii="Cambria Math" w:eastAsiaTheme="minorEastAsia" w:hAnsi="Cambria Math"/>
                <w:sz w:val="22"/>
                <w:szCs w:val="22"/>
              </w:rPr>
              <m:t>k</m:t>
            </m:r>
          </m:e>
          <m:sub>
            <m:r>
              <w:rPr>
                <w:rFonts w:ascii="Cambria Math" w:eastAsiaTheme="minorEastAsia" w:hAnsi="Cambria Math"/>
                <w:sz w:val="22"/>
                <w:szCs w:val="22"/>
              </w:rPr>
              <m:t>1</m:t>
            </m:r>
          </m:sub>
        </m:sSub>
      </m:oMath>
      <w:r w:rsidR="00EC1907">
        <w:rPr>
          <w:rFonts w:eastAsiaTheme="minorEastAsia"/>
          <w:sz w:val="22"/>
          <w:szCs w:val="22"/>
        </w:rPr>
        <w:t>,</w:t>
      </w:r>
      <m:oMath>
        <m:r>
          <w:rPr>
            <w:rFonts w:ascii="Cambria Math" w:eastAsiaTheme="minorEastAsia" w:hAnsi="Cambria Math"/>
            <w:sz w:val="22"/>
            <w:szCs w:val="22"/>
          </w:rPr>
          <m:t xml:space="preserve"> </m:t>
        </m:r>
        <m:sSub>
          <m:sSubPr>
            <m:ctrlPr>
              <w:ins w:id="5" w:author="Norman Packard" w:date="2020-10-10T22:24:00Z">
                <w:rPr>
                  <w:rFonts w:ascii="Cambria Math" w:eastAsiaTheme="minorEastAsia" w:hAnsi="Cambria Math"/>
                  <w:i/>
                  <w:sz w:val="22"/>
                  <w:szCs w:val="22"/>
                </w:rPr>
              </w:ins>
            </m:ctrlPr>
          </m:sSubPr>
          <m:e>
            <m:r>
              <w:rPr>
                <w:rFonts w:ascii="Cambria Math" w:eastAsiaTheme="minorEastAsia" w:hAnsi="Cambria Math"/>
                <w:sz w:val="22"/>
                <w:szCs w:val="22"/>
              </w:rPr>
              <m:t>k</m:t>
            </m:r>
          </m:e>
          <m:sub>
            <m:r>
              <w:rPr>
                <w:rFonts w:ascii="Cambria Math" w:eastAsiaTheme="minorEastAsia" w:hAnsi="Cambria Math"/>
                <w:sz w:val="22"/>
                <w:szCs w:val="22"/>
              </w:rPr>
              <m:t>W</m:t>
            </m:r>
          </m:sub>
        </m:sSub>
      </m:oMath>
      <w:r w:rsidR="00EC1907">
        <w:rPr>
          <w:rFonts w:eastAsiaTheme="minorEastAsia"/>
          <w:sz w:val="22"/>
          <w:szCs w:val="22"/>
        </w:rPr>
        <w:t xml:space="preserve">. </w:t>
      </w:r>
    </w:p>
    <w:p w14:paraId="5F4DF27A" w14:textId="77777777" w:rsidR="00693293" w:rsidRDefault="00693293" w:rsidP="00EC1907">
      <w:pPr>
        <w:jc w:val="both"/>
        <w:rPr>
          <w:rFonts w:eastAsiaTheme="minorEastAsia"/>
          <w:sz w:val="22"/>
          <w:szCs w:val="22"/>
        </w:rPr>
      </w:pPr>
    </w:p>
    <w:p w14:paraId="4C5C2988" w14:textId="77777777" w:rsidR="00693293" w:rsidRPr="001663E6" w:rsidRDefault="00693293" w:rsidP="00693293">
      <w:pPr>
        <w:jc w:val="both"/>
        <w:rPr>
          <w:sz w:val="22"/>
          <w:szCs w:val="22"/>
        </w:rPr>
      </w:pPr>
    </w:p>
    <w:p w14:paraId="06B21FE0" w14:textId="77777777" w:rsidR="00693293" w:rsidRDefault="00693293" w:rsidP="00693293">
      <w:pPr>
        <w:pStyle w:val="Heading2"/>
      </w:pPr>
      <w:r>
        <w:t>Fitting</w:t>
      </w:r>
    </w:p>
    <w:p w14:paraId="7A7D8334" w14:textId="77777777" w:rsidR="00693293" w:rsidRDefault="00693293" w:rsidP="00693293">
      <w:pPr>
        <w:jc w:val="center"/>
        <w:rPr>
          <w:b/>
          <w:bCs/>
          <w:sz w:val="22"/>
          <w:szCs w:val="22"/>
        </w:rPr>
      </w:pPr>
    </w:p>
    <w:p w14:paraId="3C1F4FE3" w14:textId="77777777" w:rsidR="00693293" w:rsidRDefault="00693293" w:rsidP="00693293">
      <w:pPr>
        <w:jc w:val="center"/>
        <w:rPr>
          <w:b/>
          <w:bCs/>
          <w:sz w:val="22"/>
          <w:szCs w:val="22"/>
        </w:rPr>
      </w:pPr>
      <w:r w:rsidRPr="006F28FA">
        <w:rPr>
          <w:noProof/>
          <w:sz w:val="56"/>
          <w:szCs w:val="56"/>
        </w:rPr>
        <w:lastRenderedPageBreak/>
        <w:drawing>
          <wp:inline distT="0" distB="0" distL="0" distR="0" wp14:anchorId="431462DF" wp14:editId="0021D231">
            <wp:extent cx="5492115" cy="7845879"/>
            <wp:effectExtent l="0" t="0" r="0" b="3175"/>
            <wp:docPr id="59" name="Picture 59"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 picture containing shape&#10;&#10;Description automatically generated"/>
                    <pic:cNvPicPr/>
                  </pic:nvPicPr>
                  <pic:blipFill>
                    <a:blip r:embed="rId72"/>
                    <a:stretch>
                      <a:fillRect/>
                    </a:stretch>
                  </pic:blipFill>
                  <pic:spPr>
                    <a:xfrm>
                      <a:off x="0" y="0"/>
                      <a:ext cx="5495587" cy="7850838"/>
                    </a:xfrm>
                    <a:prstGeom prst="rect">
                      <a:avLst/>
                    </a:prstGeom>
                  </pic:spPr>
                </pic:pic>
              </a:graphicData>
            </a:graphic>
          </wp:inline>
        </w:drawing>
      </w:r>
    </w:p>
    <w:p w14:paraId="184883D2" w14:textId="77777777" w:rsidR="00693293" w:rsidRDefault="00693293" w:rsidP="00693293">
      <w:pPr>
        <w:rPr>
          <w:b/>
          <w:bCs/>
          <w:sz w:val="22"/>
          <w:szCs w:val="22"/>
        </w:rPr>
      </w:pPr>
    </w:p>
    <w:p w14:paraId="30F5C64A" w14:textId="77777777" w:rsidR="00693293" w:rsidRDefault="00693293" w:rsidP="00693293">
      <w:pPr>
        <w:rPr>
          <w:sz w:val="22"/>
          <w:szCs w:val="22"/>
        </w:rPr>
      </w:pPr>
      <w:r w:rsidRPr="0010500C">
        <w:rPr>
          <w:b/>
          <w:bCs/>
          <w:sz w:val="22"/>
          <w:szCs w:val="22"/>
        </w:rPr>
        <w:t xml:space="preserve">Fig. </w:t>
      </w:r>
      <w:r>
        <w:rPr>
          <w:b/>
          <w:bCs/>
          <w:sz w:val="22"/>
          <w:szCs w:val="22"/>
        </w:rPr>
        <w:t>S2</w:t>
      </w:r>
      <w:r w:rsidRPr="0010500C">
        <w:rPr>
          <w:b/>
          <w:bCs/>
          <w:sz w:val="22"/>
          <w:szCs w:val="22"/>
        </w:rPr>
        <w:t xml:space="preserve"> </w:t>
      </w:r>
      <w:r>
        <w:rPr>
          <w:b/>
          <w:bCs/>
          <w:sz w:val="22"/>
          <w:szCs w:val="22"/>
        </w:rPr>
        <w:t>Piecewise linear fits to all country data for cumulative confirmed cases.</w:t>
      </w:r>
      <w:r w:rsidRPr="0010500C">
        <w:rPr>
          <w:sz w:val="22"/>
          <w:szCs w:val="22"/>
        </w:rPr>
        <w:t xml:space="preserve"> </w:t>
      </w:r>
      <w:r>
        <w:rPr>
          <w:sz w:val="22"/>
          <w:szCs w:val="22"/>
        </w:rPr>
        <w:t xml:space="preserve">The piecewise linear analysis of Fig. 1 is extended to include all countries (up to Aug 1) that have registered at least 10000 cases of Covid-19 (John Hopkins Database). Piecewise linear fits performed with pwlf </w:t>
      </w:r>
      <w:r>
        <w:rPr>
          <w:sz w:val="22"/>
          <w:szCs w:val="22"/>
        </w:rPr>
        <w:fldChar w:fldCharType="begin"/>
      </w:r>
      <w:r>
        <w:rPr>
          <w:sz w:val="22"/>
          <w:szCs w:val="22"/>
        </w:rPr>
        <w:instrText xml:space="preserve"> ADDIN EN.CITE &lt;EndNote&gt;&lt;Cite&gt;&lt;Author&gt;Jekel&lt;/Author&gt;&lt;Year&gt;2019&lt;/Year&gt;&lt;RecNum&gt;27&lt;/RecNum&gt;&lt;DisplayText&gt;[41]&lt;/DisplayText&gt;&lt;record&gt;&lt;rec-number&gt;27&lt;/rec-number&gt;&lt;foreign-keys&gt;&lt;key app="EN" db-id="pdvdwdpxbt9rxiedr06pz929t2ed5fatxsar" timestamp="1598431440"&gt;27&lt;/key&gt;&lt;/foreign-keys&gt;&lt;ref-type name="Web Page"&gt;12&lt;/ref-type&gt;&lt;contributors&gt;&lt;authors&gt;&lt;author&gt;Jekel, Charles F.&lt;/author&gt;&lt;author&gt;Venter, Gerhard&lt;/author&gt;&lt;/authors&gt;&lt;/contributors&gt;&lt;titles&gt;&lt;title&gt;pwlf: A Python Library for Fitting 1D Continuous Piecewise Linear Functions&lt;/title&gt;&lt;/titles&gt;&lt;dates&gt;&lt;year&gt;2019&lt;/year&gt;&lt;/dates&gt;&lt;urls&gt;&lt;related-urls&gt;&lt;url&gt;https://github.com/cjekel/piecewise_linear_fit_py&lt;/url&gt;&lt;/related-urls&gt;&lt;/urls&gt;&lt;/record&gt;&lt;/Cite&gt;&lt;/EndNote&gt;</w:instrText>
      </w:r>
      <w:r>
        <w:rPr>
          <w:sz w:val="22"/>
          <w:szCs w:val="22"/>
        </w:rPr>
        <w:fldChar w:fldCharType="separate"/>
      </w:r>
      <w:r>
        <w:rPr>
          <w:noProof/>
          <w:sz w:val="22"/>
          <w:szCs w:val="22"/>
        </w:rPr>
        <w:t>[41]</w:t>
      </w:r>
      <w:r>
        <w:rPr>
          <w:sz w:val="22"/>
          <w:szCs w:val="22"/>
        </w:rPr>
        <w:fldChar w:fldCharType="end"/>
      </w:r>
      <w:r>
        <w:rPr>
          <w:sz w:val="22"/>
          <w:szCs w:val="22"/>
        </w:rPr>
        <w:t xml:space="preserve"> using 4 segments. The data shown is the cumulative count of confirmed cases (not averaged </w:t>
      </w:r>
      <w:r w:rsidRPr="005339B0">
        <w:rPr>
          <w:i/>
          <w:iCs/>
          <w:sz w:val="22"/>
          <w:szCs w:val="22"/>
        </w:rPr>
        <w:t>cf.</w:t>
      </w:r>
      <w:r>
        <w:rPr>
          <w:sz w:val="22"/>
          <w:szCs w:val="22"/>
        </w:rPr>
        <w:t xml:space="preserve"> Fig. 1).</w:t>
      </w:r>
    </w:p>
    <w:p w14:paraId="5FC4C4CC" w14:textId="77777777" w:rsidR="00693293" w:rsidRDefault="00693293" w:rsidP="00693293">
      <w:pPr>
        <w:rPr>
          <w:sz w:val="22"/>
          <w:szCs w:val="22"/>
        </w:rPr>
      </w:pPr>
    </w:p>
    <w:p w14:paraId="1ABE9DA1" w14:textId="77777777" w:rsidR="00693293" w:rsidRPr="00A55EF7" w:rsidRDefault="00693293" w:rsidP="00693293">
      <w:pPr>
        <w:rPr>
          <w:b/>
          <w:bCs/>
          <w:sz w:val="22"/>
          <w:szCs w:val="22"/>
        </w:rPr>
      </w:pPr>
      <w:r>
        <w:rPr>
          <w:b/>
          <w:bCs/>
          <w:sz w:val="22"/>
          <w:szCs w:val="22"/>
        </w:rPr>
        <w:t>Hierarchical fitting</w:t>
      </w:r>
    </w:p>
    <w:p w14:paraId="1DB1E2F6" w14:textId="77777777" w:rsidR="00693293" w:rsidRDefault="00693293" w:rsidP="00693293">
      <w:pPr>
        <w:rPr>
          <w:sz w:val="22"/>
          <w:szCs w:val="22"/>
        </w:rPr>
      </w:pPr>
    </w:p>
    <w:p w14:paraId="4C5CB70E" w14:textId="77777777" w:rsidR="00693293" w:rsidRDefault="00693293" w:rsidP="00693293"/>
    <w:p w14:paraId="1BE77D10" w14:textId="77777777" w:rsidR="00693293" w:rsidRDefault="00693293" w:rsidP="00693293">
      <w:r w:rsidRPr="00DB0C24">
        <w:rPr>
          <w:noProof/>
        </w:rPr>
        <w:drawing>
          <wp:inline distT="0" distB="0" distL="0" distR="0" wp14:anchorId="2C8958BA" wp14:editId="2C1D9085">
            <wp:extent cx="5727700" cy="530479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27700" cy="5304790"/>
                    </a:xfrm>
                    <a:prstGeom prst="rect">
                      <a:avLst/>
                    </a:prstGeom>
                  </pic:spPr>
                </pic:pic>
              </a:graphicData>
            </a:graphic>
          </wp:inline>
        </w:drawing>
      </w:r>
    </w:p>
    <w:p w14:paraId="1AB594A6" w14:textId="77777777" w:rsidR="00693293" w:rsidRDefault="00693293" w:rsidP="00693293">
      <w:r>
        <w:t>Table S4</w:t>
      </w:r>
    </w:p>
    <w:p w14:paraId="094EF5FC" w14:textId="55E8CEAF" w:rsidR="0054135A" w:rsidRDefault="0054135A" w:rsidP="00EC1907">
      <w:pPr>
        <w:jc w:val="both"/>
        <w:rPr>
          <w:b/>
          <w:bCs/>
        </w:rPr>
      </w:pPr>
      <w:r>
        <w:rPr>
          <w:b/>
          <w:bCs/>
        </w:rPr>
        <w:br w:type="page"/>
      </w:r>
    </w:p>
    <w:p w14:paraId="23BD1557" w14:textId="77777777" w:rsidR="001508F4" w:rsidRDefault="001508F4">
      <w:pPr>
        <w:rPr>
          <w:b/>
          <w:bCs/>
        </w:rPr>
      </w:pPr>
    </w:p>
    <w:p w14:paraId="3029C072" w14:textId="1F61E305" w:rsidR="00AE2502" w:rsidRPr="00D5526F" w:rsidRDefault="00D5526F">
      <w:pPr>
        <w:rPr>
          <w:b/>
          <w:bCs/>
        </w:rPr>
      </w:pPr>
      <w:r w:rsidRPr="00D5526F">
        <w:rPr>
          <w:b/>
          <w:bCs/>
        </w:rPr>
        <w:t>References</w:t>
      </w:r>
    </w:p>
    <w:p w14:paraId="4DDE929A" w14:textId="77777777" w:rsidR="00D5526F" w:rsidRDefault="00D5526F"/>
    <w:p w14:paraId="20FD12F1" w14:textId="77777777" w:rsidR="00393BAE" w:rsidRPr="00393BAE" w:rsidRDefault="0011114A" w:rsidP="00393BAE">
      <w:pPr>
        <w:pStyle w:val="EndNoteBibliography"/>
        <w:rPr>
          <w:noProof/>
        </w:rPr>
      </w:pPr>
      <w:r>
        <w:fldChar w:fldCharType="begin"/>
      </w:r>
      <w:r>
        <w:instrText xml:space="preserve"> ADDIN EN.REFLIST </w:instrText>
      </w:r>
      <w:r>
        <w:fldChar w:fldCharType="separate"/>
      </w:r>
      <w:r w:rsidR="00393BAE" w:rsidRPr="00393BAE">
        <w:rPr>
          <w:noProof/>
        </w:rPr>
        <w:t>1.</w:t>
      </w:r>
      <w:r w:rsidR="00393BAE" w:rsidRPr="00393BAE">
        <w:rPr>
          <w:noProof/>
        </w:rPr>
        <w:tab/>
        <w:t>Kermack, W.O., McKendrick, A.G., Walker, G.T.: A contribution to the mathematical theory of epidemics. Proceedings of the Royal Society of London. Series A, Containing Papers of a Mathematical and Physical Character 115,</w:t>
      </w:r>
      <w:r w:rsidR="00393BAE" w:rsidRPr="00393BAE">
        <w:rPr>
          <w:b/>
          <w:noProof/>
        </w:rPr>
        <w:t xml:space="preserve"> </w:t>
      </w:r>
      <w:r w:rsidR="00393BAE" w:rsidRPr="00393BAE">
        <w:rPr>
          <w:noProof/>
        </w:rPr>
        <w:t>700-721 (1927)</w:t>
      </w:r>
    </w:p>
    <w:p w14:paraId="0F056CD2" w14:textId="77777777" w:rsidR="00393BAE" w:rsidRPr="00393BAE" w:rsidRDefault="00393BAE" w:rsidP="00393BAE">
      <w:pPr>
        <w:pStyle w:val="EndNoteBibliography"/>
        <w:rPr>
          <w:noProof/>
        </w:rPr>
      </w:pPr>
      <w:r w:rsidRPr="00393BAE">
        <w:rPr>
          <w:noProof/>
        </w:rPr>
        <w:t>2.</w:t>
      </w:r>
      <w:r w:rsidRPr="00393BAE">
        <w:rPr>
          <w:noProof/>
        </w:rPr>
        <w:tab/>
        <w:t>Anderson, R.M., Anderson, B., May, R.M.: Infectious Diseases of Humans: Dynamics and Control. Oxford University Press, Oxford, UK (1992)</w:t>
      </w:r>
    </w:p>
    <w:p w14:paraId="697E7166" w14:textId="77777777" w:rsidR="00393BAE" w:rsidRPr="00393BAE" w:rsidRDefault="00393BAE" w:rsidP="00393BAE">
      <w:pPr>
        <w:pStyle w:val="EndNoteBibliography"/>
        <w:rPr>
          <w:noProof/>
        </w:rPr>
      </w:pPr>
      <w:r w:rsidRPr="00393BAE">
        <w:rPr>
          <w:noProof/>
        </w:rPr>
        <w:t>3.</w:t>
      </w:r>
      <w:r w:rsidRPr="00393BAE">
        <w:rPr>
          <w:noProof/>
        </w:rPr>
        <w:tab/>
        <w:t>Anderson, R., May, R.: Directly transmitted infections diseases: control by vaccination. Science 215,</w:t>
      </w:r>
      <w:r w:rsidRPr="00393BAE">
        <w:rPr>
          <w:b/>
          <w:noProof/>
        </w:rPr>
        <w:t xml:space="preserve"> </w:t>
      </w:r>
      <w:r w:rsidRPr="00393BAE">
        <w:rPr>
          <w:noProof/>
        </w:rPr>
        <w:t>1053-1060 (1982)</w:t>
      </w:r>
    </w:p>
    <w:p w14:paraId="33B9069A" w14:textId="77777777" w:rsidR="00393BAE" w:rsidRPr="00393BAE" w:rsidRDefault="00393BAE" w:rsidP="00393BAE">
      <w:pPr>
        <w:pStyle w:val="EndNoteBibliography"/>
        <w:rPr>
          <w:noProof/>
        </w:rPr>
      </w:pPr>
      <w:r w:rsidRPr="00393BAE">
        <w:rPr>
          <w:noProof/>
        </w:rPr>
        <w:t>4.</w:t>
      </w:r>
      <w:r w:rsidRPr="00393BAE">
        <w:rPr>
          <w:noProof/>
        </w:rPr>
        <w:tab/>
        <w:t>Hethcote, H.W.: The Mathematics of Infectious Diseases. SIAM Rev. 42,</w:t>
      </w:r>
      <w:r w:rsidRPr="00393BAE">
        <w:rPr>
          <w:b/>
          <w:noProof/>
        </w:rPr>
        <w:t xml:space="preserve"> </w:t>
      </w:r>
      <w:r w:rsidRPr="00393BAE">
        <w:rPr>
          <w:noProof/>
        </w:rPr>
        <w:t>599–653 (2000)</w:t>
      </w:r>
    </w:p>
    <w:p w14:paraId="4D8FE341" w14:textId="77777777" w:rsidR="00393BAE" w:rsidRPr="00393BAE" w:rsidRDefault="00393BAE" w:rsidP="00393BAE">
      <w:pPr>
        <w:pStyle w:val="EndNoteBibliography"/>
        <w:rPr>
          <w:noProof/>
        </w:rPr>
      </w:pPr>
      <w:r w:rsidRPr="00393BAE">
        <w:rPr>
          <w:noProof/>
        </w:rPr>
        <w:t>5.</w:t>
      </w:r>
      <w:r w:rsidRPr="00393BAE">
        <w:rPr>
          <w:noProof/>
        </w:rPr>
        <w:tab/>
        <w:t>Wu, Z., McGoogan, J.M.: Characteristics of and Important Lessons from the Coronavirus Disease 2019 (COVID-19) Outbreak in China: Summary of a Report of 72 314 Cases from the Chinese Center for Disease Control and Prevention. . JAMA 323,</w:t>
      </w:r>
      <w:r w:rsidRPr="00393BAE">
        <w:rPr>
          <w:b/>
          <w:noProof/>
        </w:rPr>
        <w:t xml:space="preserve"> </w:t>
      </w:r>
      <w:r w:rsidRPr="00393BAE">
        <w:rPr>
          <w:noProof/>
        </w:rPr>
        <w:t>1239–1242 (2020)</w:t>
      </w:r>
    </w:p>
    <w:p w14:paraId="313E799E" w14:textId="77777777" w:rsidR="00393BAE" w:rsidRPr="00393BAE" w:rsidRDefault="00393BAE" w:rsidP="00393BAE">
      <w:pPr>
        <w:pStyle w:val="EndNoteBibliography"/>
        <w:rPr>
          <w:noProof/>
        </w:rPr>
      </w:pPr>
      <w:r w:rsidRPr="00393BAE">
        <w:rPr>
          <w:noProof/>
        </w:rPr>
        <w:t>6.</w:t>
      </w:r>
      <w:r w:rsidRPr="00393BAE">
        <w:rPr>
          <w:noProof/>
        </w:rPr>
        <w:tab/>
        <w:t>Lin, Q., Zhao, S., Gao, D., Lou, Y., Yang, S., Musa, S.S., Wang, M.H., Cai, Y., Wang, W., Yang, L., He, D.: A conceptual model for the coronavirus disease 2019 (COVID-19) outbreak in Wuhan, China with individual reaction and governmental action. Int. J. Infect. Dis. 93,</w:t>
      </w:r>
      <w:r w:rsidRPr="00393BAE">
        <w:rPr>
          <w:b/>
          <w:noProof/>
        </w:rPr>
        <w:t xml:space="preserve"> </w:t>
      </w:r>
      <w:r w:rsidRPr="00393BAE">
        <w:rPr>
          <w:noProof/>
        </w:rPr>
        <w:t>211-216 (2020)</w:t>
      </w:r>
    </w:p>
    <w:p w14:paraId="722122FE" w14:textId="77777777" w:rsidR="00393BAE" w:rsidRPr="00393BAE" w:rsidRDefault="00393BAE" w:rsidP="00393BAE">
      <w:pPr>
        <w:pStyle w:val="EndNoteBibliography"/>
        <w:rPr>
          <w:noProof/>
        </w:rPr>
      </w:pPr>
      <w:r w:rsidRPr="00393BAE">
        <w:rPr>
          <w:noProof/>
        </w:rPr>
        <w:t>7.</w:t>
      </w:r>
      <w:r w:rsidRPr="00393BAE">
        <w:rPr>
          <w:noProof/>
        </w:rPr>
        <w:tab/>
        <w:t>Giordano, G., Blanchini, F., Bruno, R., Colaneri, P., Di Filippo, A., Di Matteo, A., Colaneri, M.: Modelling the COVID-19 epidemic and implementation of population-wide interventions in Italy. Nature Medicine (2020)</w:t>
      </w:r>
    </w:p>
    <w:p w14:paraId="3CE991B8" w14:textId="77777777" w:rsidR="00393BAE" w:rsidRPr="00393BAE" w:rsidRDefault="00393BAE" w:rsidP="00393BAE">
      <w:pPr>
        <w:pStyle w:val="EndNoteBibliography"/>
        <w:rPr>
          <w:noProof/>
        </w:rPr>
      </w:pPr>
      <w:r w:rsidRPr="00393BAE">
        <w:rPr>
          <w:noProof/>
        </w:rPr>
        <w:t>8.</w:t>
      </w:r>
      <w:r w:rsidRPr="00393BAE">
        <w:rPr>
          <w:noProof/>
        </w:rPr>
        <w:tab/>
        <w:t>Gumel, A.B., Ruan, S., Day, T., Watmough, J., Brauer, F., van den Driessche, P., Gabrielson, D., Bowman, C., Alexander, M.E., Ardal, S., Wu, J., Sahai, B.M.: Modelling strategies for controlling SARS outbreaks. Proc Biol Sci 271,</w:t>
      </w:r>
      <w:r w:rsidRPr="00393BAE">
        <w:rPr>
          <w:b/>
          <w:noProof/>
        </w:rPr>
        <w:t xml:space="preserve"> </w:t>
      </w:r>
      <w:r w:rsidRPr="00393BAE">
        <w:rPr>
          <w:noProof/>
        </w:rPr>
        <w:t>2223-2232 (2004)</w:t>
      </w:r>
    </w:p>
    <w:p w14:paraId="15856C98" w14:textId="77777777" w:rsidR="00393BAE" w:rsidRPr="00393BAE" w:rsidRDefault="00393BAE" w:rsidP="00393BAE">
      <w:pPr>
        <w:pStyle w:val="EndNoteBibliography"/>
        <w:rPr>
          <w:noProof/>
        </w:rPr>
      </w:pPr>
      <w:r w:rsidRPr="00393BAE">
        <w:rPr>
          <w:noProof/>
        </w:rPr>
        <w:t>9.</w:t>
      </w:r>
      <w:r w:rsidRPr="00393BAE">
        <w:rPr>
          <w:noProof/>
        </w:rPr>
        <w:tab/>
        <w:t>Klepac, P., Kucharski, A.J., Conlan, A.J., Kissler, S., Tang, M., Fry, H., Gog, J.R.: Contacts in context: large-scale setting-specific social mixing matrices from the BBC Pandemic project. medRxiv (2020)</w:t>
      </w:r>
    </w:p>
    <w:p w14:paraId="2C6A1292" w14:textId="77777777" w:rsidR="00393BAE" w:rsidRPr="00393BAE" w:rsidRDefault="00393BAE" w:rsidP="00393BAE">
      <w:pPr>
        <w:pStyle w:val="EndNoteBibliography"/>
        <w:rPr>
          <w:noProof/>
        </w:rPr>
      </w:pPr>
      <w:r w:rsidRPr="00393BAE">
        <w:rPr>
          <w:noProof/>
        </w:rPr>
        <w:t>10.</w:t>
      </w:r>
      <w:r w:rsidRPr="00393BAE">
        <w:rPr>
          <w:noProof/>
        </w:rPr>
        <w:tab/>
        <w:t>Prem, K., Liu, Y., Russell, T.W., Kucharski, A.J., Eggo, R.M., Davies, N., Flasche, S., Clifford, S., Pearson, C.A.B., Munday, J.D., Abbott, S., Gibbs, H., Rosello, A., Quilty, B.J., Jombart, T., Sun, F., Diamond, C., Gimma, A., van Zandvoort, K., Funk, S., Jarvis, C.I., Edmunds, W.J., Bosse, N.I., Hellewell, J., Jit, M., Klepac, P.: The effect of control strategies to reduce social mixing on outcomes of the COVID-19 epidemic in Wuhan, China: a modelling study. The Lancet Public Health 5,</w:t>
      </w:r>
      <w:r w:rsidRPr="00393BAE">
        <w:rPr>
          <w:b/>
          <w:noProof/>
        </w:rPr>
        <w:t xml:space="preserve"> </w:t>
      </w:r>
      <w:r w:rsidRPr="00393BAE">
        <w:rPr>
          <w:noProof/>
        </w:rPr>
        <w:t>e261-e270 (2020)</w:t>
      </w:r>
    </w:p>
    <w:p w14:paraId="23521001" w14:textId="77777777" w:rsidR="00393BAE" w:rsidRPr="00393BAE" w:rsidRDefault="00393BAE" w:rsidP="00393BAE">
      <w:pPr>
        <w:pStyle w:val="EndNoteBibliography"/>
        <w:rPr>
          <w:noProof/>
        </w:rPr>
      </w:pPr>
      <w:r w:rsidRPr="00393BAE">
        <w:rPr>
          <w:noProof/>
        </w:rPr>
        <w:t>11.</w:t>
      </w:r>
      <w:r w:rsidRPr="00393BAE">
        <w:rPr>
          <w:noProof/>
        </w:rPr>
        <w:tab/>
        <w:t>Hellewell, J., Abbott, S., Gimma, A., Bosse, N.I., Jarvis, C.I., Russell, T.W., Munday, J.D., Kucharski, A.J., Edmunds, W.J., Sun, F., Flasche, S., Quilty, B.J., Davies, N., Liu, Y., Clifford, S., Klepac, P., Jit, M., Diamond, C., Gibbs, H., van Zandvoort, K., Funk, S., Eggo, R.M.: Feasibility of controlling COVID-19 outbreaks by isolation of cases and contacts. The Lancet Global Health 8,</w:t>
      </w:r>
      <w:r w:rsidRPr="00393BAE">
        <w:rPr>
          <w:b/>
          <w:noProof/>
        </w:rPr>
        <w:t xml:space="preserve"> </w:t>
      </w:r>
      <w:r w:rsidRPr="00393BAE">
        <w:rPr>
          <w:noProof/>
        </w:rPr>
        <w:t>e488-e496 (2020)</w:t>
      </w:r>
    </w:p>
    <w:p w14:paraId="43270A7F" w14:textId="77777777" w:rsidR="00393BAE" w:rsidRPr="00393BAE" w:rsidRDefault="00393BAE" w:rsidP="00393BAE">
      <w:pPr>
        <w:pStyle w:val="EndNoteBibliography"/>
        <w:rPr>
          <w:noProof/>
        </w:rPr>
      </w:pPr>
      <w:r w:rsidRPr="00393BAE">
        <w:rPr>
          <w:noProof/>
        </w:rPr>
        <w:t>12.</w:t>
      </w:r>
      <w:r w:rsidRPr="00393BAE">
        <w:rPr>
          <w:noProof/>
        </w:rPr>
        <w:tab/>
        <w:t>Kucharski, A.J., Russell, T.W., Diamond, C., Liu, Y., Edmunds, J., Funk, S., Eggo, R.M., Sun, F., Jit, M., Munday, J.D., Davies, N., Gimma, A., van Zandvoort, K., Gibbs, H., Hellewell, J., Jarvis, C.I., Clifford, S., Quilty, B.J., Bosse, N.I., Abbott, S., Klepac, P., Flasche, S.: Early dynamics of transmission and control of COVID-19: a mathematical modelling study. The Lancet Infectious Diseases 20,</w:t>
      </w:r>
      <w:r w:rsidRPr="00393BAE">
        <w:rPr>
          <w:b/>
          <w:noProof/>
        </w:rPr>
        <w:t xml:space="preserve"> </w:t>
      </w:r>
      <w:r w:rsidRPr="00393BAE">
        <w:rPr>
          <w:noProof/>
        </w:rPr>
        <w:t>553-558 (2020)</w:t>
      </w:r>
    </w:p>
    <w:p w14:paraId="6C1D9EC4" w14:textId="77777777" w:rsidR="00393BAE" w:rsidRPr="00393BAE" w:rsidRDefault="00393BAE" w:rsidP="00393BAE">
      <w:pPr>
        <w:pStyle w:val="EndNoteBibliography"/>
        <w:rPr>
          <w:noProof/>
        </w:rPr>
      </w:pPr>
      <w:r w:rsidRPr="00393BAE">
        <w:rPr>
          <w:noProof/>
        </w:rPr>
        <w:lastRenderedPageBreak/>
        <w:t>13.</w:t>
      </w:r>
      <w:r w:rsidRPr="00393BAE">
        <w:rPr>
          <w:noProof/>
        </w:rPr>
        <w:tab/>
        <w:t>Angulo, J., Yu, H.-L., Langousis, A., Kolovos, A., Wang, J., Madrid, A.E., Christakos, G.: Spatiotemporal Infectious Disease Modeling: A BME-SIR Approach. PLOS ONE 8,</w:t>
      </w:r>
      <w:r w:rsidRPr="00393BAE">
        <w:rPr>
          <w:b/>
          <w:noProof/>
        </w:rPr>
        <w:t xml:space="preserve"> </w:t>
      </w:r>
      <w:r w:rsidRPr="00393BAE">
        <w:rPr>
          <w:noProof/>
        </w:rPr>
        <w:t>e72168 (2013)</w:t>
      </w:r>
    </w:p>
    <w:p w14:paraId="65120914" w14:textId="77777777" w:rsidR="00393BAE" w:rsidRPr="00393BAE" w:rsidRDefault="00393BAE" w:rsidP="00393BAE">
      <w:pPr>
        <w:pStyle w:val="EndNoteBibliography"/>
        <w:rPr>
          <w:noProof/>
        </w:rPr>
      </w:pPr>
      <w:r w:rsidRPr="00393BAE">
        <w:rPr>
          <w:noProof/>
        </w:rPr>
        <w:t>14.</w:t>
      </w:r>
      <w:r w:rsidRPr="00393BAE">
        <w:rPr>
          <w:noProof/>
        </w:rPr>
        <w:tab/>
        <w:t>Keeling, M.J.: The effects of local spatial structure on epidemiological invasions. Proc Biol Sci 266,</w:t>
      </w:r>
      <w:r w:rsidRPr="00393BAE">
        <w:rPr>
          <w:b/>
          <w:noProof/>
        </w:rPr>
        <w:t xml:space="preserve"> </w:t>
      </w:r>
      <w:r w:rsidRPr="00393BAE">
        <w:rPr>
          <w:noProof/>
        </w:rPr>
        <w:t>859-867 (1999)</w:t>
      </w:r>
    </w:p>
    <w:p w14:paraId="29A2F1A7" w14:textId="77777777" w:rsidR="00393BAE" w:rsidRPr="00393BAE" w:rsidRDefault="00393BAE" w:rsidP="00393BAE">
      <w:pPr>
        <w:pStyle w:val="EndNoteBibliography"/>
        <w:rPr>
          <w:noProof/>
        </w:rPr>
      </w:pPr>
      <w:r w:rsidRPr="00393BAE">
        <w:rPr>
          <w:noProof/>
        </w:rPr>
        <w:t>15.</w:t>
      </w:r>
      <w:r w:rsidRPr="00393BAE">
        <w:rPr>
          <w:noProof/>
        </w:rPr>
        <w:tab/>
        <w:t>Danon, L., Brooks-Pollock, E., Bailey, M., Keeling, M.J.: A spatial model of CoVID-19 transmission in England and Wales: early spread and peak timing. medRxiv 2020.2002.2012.20022566 (2020)</w:t>
      </w:r>
    </w:p>
    <w:p w14:paraId="64561136" w14:textId="77777777" w:rsidR="00393BAE" w:rsidRPr="00393BAE" w:rsidRDefault="00393BAE" w:rsidP="00393BAE">
      <w:pPr>
        <w:pStyle w:val="EndNoteBibliography"/>
        <w:rPr>
          <w:noProof/>
        </w:rPr>
      </w:pPr>
      <w:r w:rsidRPr="00393BAE">
        <w:rPr>
          <w:noProof/>
        </w:rPr>
        <w:t>16.</w:t>
      </w:r>
      <w:r w:rsidRPr="00393BAE">
        <w:rPr>
          <w:noProof/>
        </w:rPr>
        <w:tab/>
        <w:t>Epstein, J.M., Parker, J., Cummings, D., Hammond, R.A.: Coupled Contagion Dynamics of Fear and Disease: Mathematical and Computational Explorations. PLOS ONE 3,</w:t>
      </w:r>
      <w:r w:rsidRPr="00393BAE">
        <w:rPr>
          <w:b/>
          <w:noProof/>
        </w:rPr>
        <w:t xml:space="preserve"> </w:t>
      </w:r>
      <w:r w:rsidRPr="00393BAE">
        <w:rPr>
          <w:noProof/>
        </w:rPr>
        <w:t>e3955 (2008)</w:t>
      </w:r>
    </w:p>
    <w:p w14:paraId="102FCE34" w14:textId="77777777" w:rsidR="00393BAE" w:rsidRPr="00393BAE" w:rsidRDefault="00393BAE" w:rsidP="00393BAE">
      <w:pPr>
        <w:pStyle w:val="EndNoteBibliography"/>
        <w:rPr>
          <w:noProof/>
        </w:rPr>
      </w:pPr>
      <w:r w:rsidRPr="00393BAE">
        <w:rPr>
          <w:noProof/>
        </w:rPr>
        <w:t>17.</w:t>
      </w:r>
      <w:r w:rsidRPr="00393BAE">
        <w:rPr>
          <w:noProof/>
        </w:rPr>
        <w:tab/>
        <w:t>Ziff, A.L., Ziff, R.M.: Fractal kinetics of COVID-19 pandemic. medRxiv (2020)</w:t>
      </w:r>
    </w:p>
    <w:p w14:paraId="2F32C812" w14:textId="77777777" w:rsidR="00393BAE" w:rsidRPr="00393BAE" w:rsidRDefault="00393BAE" w:rsidP="00393BAE">
      <w:pPr>
        <w:pStyle w:val="EndNoteBibliography"/>
        <w:rPr>
          <w:noProof/>
        </w:rPr>
      </w:pPr>
      <w:r w:rsidRPr="00393BAE">
        <w:rPr>
          <w:noProof/>
        </w:rPr>
        <w:t>18.</w:t>
      </w:r>
      <w:r w:rsidRPr="00393BAE">
        <w:rPr>
          <w:noProof/>
        </w:rPr>
        <w:tab/>
        <w:t>Simoes, J.M.: Spatial Epidemic Modelling in Social Networks. AIP Conference Proceedings 776,</w:t>
      </w:r>
      <w:r w:rsidRPr="00393BAE">
        <w:rPr>
          <w:b/>
          <w:noProof/>
        </w:rPr>
        <w:t xml:space="preserve"> </w:t>
      </w:r>
      <w:r w:rsidRPr="00393BAE">
        <w:rPr>
          <w:noProof/>
        </w:rPr>
        <w:t>287-297 (2005)</w:t>
      </w:r>
    </w:p>
    <w:p w14:paraId="21696725" w14:textId="77777777" w:rsidR="00393BAE" w:rsidRPr="00393BAE" w:rsidRDefault="00393BAE" w:rsidP="00393BAE">
      <w:pPr>
        <w:pStyle w:val="EndNoteBibliography"/>
        <w:rPr>
          <w:noProof/>
        </w:rPr>
      </w:pPr>
      <w:r w:rsidRPr="00393BAE">
        <w:rPr>
          <w:noProof/>
        </w:rPr>
        <w:t>19.</w:t>
      </w:r>
      <w:r w:rsidRPr="00393BAE">
        <w:rPr>
          <w:noProof/>
        </w:rPr>
        <w:tab/>
        <w:t>Manchein, C., Brugnago, E.L., da Silva, R.M., Mendes, C.F.O., Beims, M.W.: Strong correlations between power-law growth of COVID-19 in four continents and the inefficiency of soft quarantine strategies. Chaos: An Interdisciplinary Journal of Nonlinear Science 30,</w:t>
      </w:r>
      <w:r w:rsidRPr="00393BAE">
        <w:rPr>
          <w:b/>
          <w:noProof/>
        </w:rPr>
        <w:t xml:space="preserve"> </w:t>
      </w:r>
      <w:r w:rsidRPr="00393BAE">
        <w:rPr>
          <w:noProof/>
        </w:rPr>
        <w:t>041102 (2020)</w:t>
      </w:r>
    </w:p>
    <w:p w14:paraId="48B72A2F" w14:textId="77777777" w:rsidR="00393BAE" w:rsidRPr="00393BAE" w:rsidRDefault="00393BAE" w:rsidP="00393BAE">
      <w:pPr>
        <w:pStyle w:val="EndNoteBibliography"/>
        <w:rPr>
          <w:noProof/>
        </w:rPr>
      </w:pPr>
      <w:r w:rsidRPr="00393BAE">
        <w:rPr>
          <w:noProof/>
        </w:rPr>
        <w:t>20.</w:t>
      </w:r>
      <w:r w:rsidRPr="00393BAE">
        <w:rPr>
          <w:noProof/>
        </w:rPr>
        <w:tab/>
        <w:t>Hunter, E., Mac Namee, B., Kelleher, J.D.: A Taxonomy for Agent-Based Models in Human Infectious Disease Epidemiology. Journal of Artificial Societies and Social Simulation 20,</w:t>
      </w:r>
      <w:r w:rsidRPr="00393BAE">
        <w:rPr>
          <w:b/>
          <w:noProof/>
        </w:rPr>
        <w:t xml:space="preserve"> </w:t>
      </w:r>
      <w:r w:rsidRPr="00393BAE">
        <w:rPr>
          <w:noProof/>
        </w:rPr>
        <w:t>2 (2017)</w:t>
      </w:r>
    </w:p>
    <w:p w14:paraId="1179D16B" w14:textId="77777777" w:rsidR="00393BAE" w:rsidRPr="00393BAE" w:rsidRDefault="00393BAE" w:rsidP="00393BAE">
      <w:pPr>
        <w:pStyle w:val="EndNoteBibliography"/>
        <w:rPr>
          <w:noProof/>
        </w:rPr>
      </w:pPr>
      <w:r w:rsidRPr="00393BAE">
        <w:rPr>
          <w:noProof/>
        </w:rPr>
        <w:t>21.</w:t>
      </w:r>
      <w:r w:rsidRPr="00393BAE">
        <w:rPr>
          <w:noProof/>
        </w:rPr>
        <w:tab/>
        <w:t>Chinazzi, M., Davis, J.T., Ajelli, M., Gioannini, C., Litvinova, M., Merler, S., Pastore y Piontti, A., Mu, K., Rossi, L., Sun, K., Viboud, C., Xiong, X., Yu, H., Halloran, M.E., Longini, I.M., Vespignani, A.: The effect of travel restrictions on the spread of the 2019 novel coronavirus (COVID-19) outbreak. Science 368,</w:t>
      </w:r>
      <w:r w:rsidRPr="00393BAE">
        <w:rPr>
          <w:b/>
          <w:noProof/>
        </w:rPr>
        <w:t xml:space="preserve"> </w:t>
      </w:r>
      <w:r w:rsidRPr="00393BAE">
        <w:rPr>
          <w:noProof/>
        </w:rPr>
        <w:t>395 (2020)</w:t>
      </w:r>
    </w:p>
    <w:p w14:paraId="50560224" w14:textId="77777777" w:rsidR="00393BAE" w:rsidRPr="00393BAE" w:rsidRDefault="00393BAE" w:rsidP="00393BAE">
      <w:pPr>
        <w:pStyle w:val="EndNoteBibliography"/>
        <w:rPr>
          <w:noProof/>
        </w:rPr>
      </w:pPr>
      <w:r w:rsidRPr="00393BAE">
        <w:rPr>
          <w:noProof/>
        </w:rPr>
        <w:t>22.</w:t>
      </w:r>
      <w:r w:rsidRPr="00393BAE">
        <w:rPr>
          <w:noProof/>
        </w:rPr>
        <w:tab/>
        <w:t>Wang, C.J., Ng, C.Y., Brook, R.H.: Response to COVID-19 in Taiwan: Big Data Analytics, New Technology, and Proactive Testing. JAMA 323,</w:t>
      </w:r>
      <w:r w:rsidRPr="00393BAE">
        <w:rPr>
          <w:b/>
          <w:noProof/>
        </w:rPr>
        <w:t xml:space="preserve"> </w:t>
      </w:r>
      <w:r w:rsidRPr="00393BAE">
        <w:rPr>
          <w:noProof/>
        </w:rPr>
        <w:t>1341-1342 (2020)</w:t>
      </w:r>
    </w:p>
    <w:p w14:paraId="403B0A5B" w14:textId="77777777" w:rsidR="00393BAE" w:rsidRPr="00393BAE" w:rsidRDefault="00393BAE" w:rsidP="00393BAE">
      <w:pPr>
        <w:pStyle w:val="EndNoteBibliography"/>
        <w:rPr>
          <w:noProof/>
        </w:rPr>
      </w:pPr>
      <w:r w:rsidRPr="00393BAE">
        <w:rPr>
          <w:noProof/>
        </w:rPr>
        <w:t>23.</w:t>
      </w:r>
      <w:r w:rsidRPr="00393BAE">
        <w:rPr>
          <w:noProof/>
        </w:rPr>
        <w:tab/>
        <w:t>Zhou, C., Su, F., Pei, T., Zhang, A., Du, Y., Luo, B., Cao, Z., Wang, J., Yuan, W., Zhu, Y., Song, C., Chen, J., Xu, J., Li, F., Ma, T., Jiang, L., Yan, F., Yi, J., Hu, Y., Liao, Y., Xiao, H.: COVID-19: Challenges to GIS with Big Data. Geography and Sustainability 1,</w:t>
      </w:r>
      <w:r w:rsidRPr="00393BAE">
        <w:rPr>
          <w:b/>
          <w:noProof/>
        </w:rPr>
        <w:t xml:space="preserve"> </w:t>
      </w:r>
      <w:r w:rsidRPr="00393BAE">
        <w:rPr>
          <w:noProof/>
        </w:rPr>
        <w:t>77-87 (2020)</w:t>
      </w:r>
    </w:p>
    <w:p w14:paraId="6F04463F" w14:textId="77777777" w:rsidR="00393BAE" w:rsidRPr="00393BAE" w:rsidRDefault="00393BAE" w:rsidP="00393BAE">
      <w:pPr>
        <w:pStyle w:val="EndNoteBibliography"/>
        <w:rPr>
          <w:noProof/>
        </w:rPr>
      </w:pPr>
      <w:r w:rsidRPr="00393BAE">
        <w:rPr>
          <w:noProof/>
        </w:rPr>
        <w:t>24.</w:t>
      </w:r>
      <w:r w:rsidRPr="00393BAE">
        <w:rPr>
          <w:noProof/>
        </w:rPr>
        <w:tab/>
        <w:t>Chowell, G., Sattenspiel, L., Bansal, S., Viboud, C.: Mathematical models to characterize early epidemic growth: A review. Phys Life Rev 18,</w:t>
      </w:r>
      <w:r w:rsidRPr="00393BAE">
        <w:rPr>
          <w:b/>
          <w:noProof/>
        </w:rPr>
        <w:t xml:space="preserve"> </w:t>
      </w:r>
      <w:r w:rsidRPr="00393BAE">
        <w:rPr>
          <w:noProof/>
        </w:rPr>
        <w:t>66-97 (2016)</w:t>
      </w:r>
    </w:p>
    <w:p w14:paraId="58F74FBA" w14:textId="77777777" w:rsidR="00393BAE" w:rsidRPr="00393BAE" w:rsidRDefault="00393BAE" w:rsidP="00393BAE">
      <w:pPr>
        <w:pStyle w:val="EndNoteBibliography"/>
        <w:rPr>
          <w:noProof/>
        </w:rPr>
      </w:pPr>
      <w:r w:rsidRPr="00393BAE">
        <w:rPr>
          <w:noProof/>
        </w:rPr>
        <w:t>25.</w:t>
      </w:r>
      <w:r w:rsidRPr="00393BAE">
        <w:rPr>
          <w:noProof/>
        </w:rPr>
        <w:tab/>
        <w:t>Okell, L.C., Verity, R., Watson, O.J., Mishra, S., Walker, P., Whittaker, C., Katzourakis, A., Donnelly, C.A., Riley, S., Ghani, A.C.: Have deaths from COVID-19 in Europe plateaued due to herd immunity? Lancet (London, England) (2020)</w:t>
      </w:r>
    </w:p>
    <w:p w14:paraId="27882DFA" w14:textId="77777777" w:rsidR="00393BAE" w:rsidRPr="00393BAE" w:rsidRDefault="00393BAE" w:rsidP="00393BAE">
      <w:pPr>
        <w:pStyle w:val="EndNoteBibliography"/>
        <w:rPr>
          <w:noProof/>
        </w:rPr>
      </w:pPr>
      <w:r w:rsidRPr="00393BAE">
        <w:rPr>
          <w:noProof/>
        </w:rPr>
        <w:t>26.</w:t>
      </w:r>
      <w:r w:rsidRPr="00393BAE">
        <w:rPr>
          <w:noProof/>
        </w:rPr>
        <w:tab/>
        <w:t>Bruinen de Bruin, Y., Lequarre, A.-S., McCourt, J., Clevestig, P., Pigazzani, F., Zare Jeddi, M., Colosio, C., Goulart, M.: Initial impacts of global risk mitigation measures taken during the combatting of the COVID-19 pandemic. Safety Science 128,</w:t>
      </w:r>
      <w:r w:rsidRPr="00393BAE">
        <w:rPr>
          <w:b/>
          <w:noProof/>
        </w:rPr>
        <w:t xml:space="preserve"> </w:t>
      </w:r>
      <w:r w:rsidRPr="00393BAE">
        <w:rPr>
          <w:noProof/>
        </w:rPr>
        <w:t>104773 (2020)</w:t>
      </w:r>
    </w:p>
    <w:p w14:paraId="2B1896C9" w14:textId="77777777" w:rsidR="00393BAE" w:rsidRPr="00393BAE" w:rsidRDefault="00393BAE" w:rsidP="00393BAE">
      <w:pPr>
        <w:pStyle w:val="EndNoteBibliography"/>
        <w:rPr>
          <w:noProof/>
        </w:rPr>
      </w:pPr>
      <w:r w:rsidRPr="00393BAE">
        <w:rPr>
          <w:noProof/>
        </w:rPr>
        <w:t>27.</w:t>
      </w:r>
      <w:r w:rsidRPr="00393BAE">
        <w:rPr>
          <w:noProof/>
        </w:rPr>
        <w:tab/>
        <w:t>Johnston, M.D., Pell, B.: A Dynamical Framework for Modeling Fear of Infection and Frustration with Social Distancing in COVID-19 Spread. arXiv preprint arXiv:2008.06023 (2020)</w:t>
      </w:r>
    </w:p>
    <w:p w14:paraId="41BCA68F" w14:textId="77777777" w:rsidR="00393BAE" w:rsidRPr="00393BAE" w:rsidRDefault="00393BAE" w:rsidP="00393BAE">
      <w:pPr>
        <w:pStyle w:val="EndNoteBibliography"/>
        <w:rPr>
          <w:noProof/>
        </w:rPr>
      </w:pPr>
      <w:r w:rsidRPr="00393BAE">
        <w:rPr>
          <w:noProof/>
        </w:rPr>
        <w:t>28.</w:t>
      </w:r>
      <w:r w:rsidRPr="00393BAE">
        <w:rPr>
          <w:noProof/>
        </w:rPr>
        <w:tab/>
        <w:t>Ghosh, I.: Modeling the effects of prosocial awareness on COVID-19 dynamics: A case study on Colombia. arXiv preprint arXiv:2008.09109 (2020)</w:t>
      </w:r>
    </w:p>
    <w:p w14:paraId="5EFB9742" w14:textId="77777777" w:rsidR="00393BAE" w:rsidRPr="00393BAE" w:rsidRDefault="00393BAE" w:rsidP="00393BAE">
      <w:pPr>
        <w:pStyle w:val="EndNoteBibliography"/>
        <w:rPr>
          <w:noProof/>
        </w:rPr>
      </w:pPr>
      <w:r w:rsidRPr="00393BAE">
        <w:rPr>
          <w:noProof/>
        </w:rPr>
        <w:t>29.</w:t>
      </w:r>
      <w:r w:rsidRPr="00393BAE">
        <w:rPr>
          <w:noProof/>
        </w:rPr>
        <w:tab/>
        <w:t>Perra, N., Balcan, D., Gonçalves, B., Vespignani, A.: Towards a characterization of behavior-disease models. PloS one 6,</w:t>
      </w:r>
      <w:r w:rsidRPr="00393BAE">
        <w:rPr>
          <w:b/>
          <w:noProof/>
        </w:rPr>
        <w:t xml:space="preserve"> </w:t>
      </w:r>
      <w:r w:rsidRPr="00393BAE">
        <w:rPr>
          <w:noProof/>
        </w:rPr>
        <w:t>e23084 (2011)</w:t>
      </w:r>
    </w:p>
    <w:p w14:paraId="58C638E9" w14:textId="77777777" w:rsidR="00393BAE" w:rsidRPr="00393BAE" w:rsidRDefault="00393BAE" w:rsidP="00393BAE">
      <w:pPr>
        <w:pStyle w:val="EndNoteBibliography"/>
        <w:rPr>
          <w:noProof/>
        </w:rPr>
      </w:pPr>
      <w:r w:rsidRPr="00393BAE">
        <w:rPr>
          <w:noProof/>
        </w:rPr>
        <w:t>30.</w:t>
      </w:r>
      <w:r w:rsidRPr="00393BAE">
        <w:rPr>
          <w:noProof/>
        </w:rPr>
        <w:tab/>
        <w:t xml:space="preserve">Fenichel, E.P., Castillo-Chavez, C., Ceddia, M.G., Chowell, G., Parra, P.A.G., Hickling, G.J., Holloway, G., Horan, R., Morin, B., Perrings, C.: Adaptive human behavior in </w:t>
      </w:r>
      <w:r w:rsidRPr="00393BAE">
        <w:rPr>
          <w:noProof/>
        </w:rPr>
        <w:lastRenderedPageBreak/>
        <w:t>epidemiological models. Proceedings of the National Academy of Sciences 108,</w:t>
      </w:r>
      <w:r w:rsidRPr="00393BAE">
        <w:rPr>
          <w:b/>
          <w:noProof/>
        </w:rPr>
        <w:t xml:space="preserve"> </w:t>
      </w:r>
      <w:r w:rsidRPr="00393BAE">
        <w:rPr>
          <w:noProof/>
        </w:rPr>
        <w:t>6306-6311 (2011)</w:t>
      </w:r>
    </w:p>
    <w:p w14:paraId="68ECCBCA" w14:textId="77777777" w:rsidR="00393BAE" w:rsidRPr="00393BAE" w:rsidRDefault="00393BAE" w:rsidP="00393BAE">
      <w:pPr>
        <w:pStyle w:val="EndNoteBibliography"/>
        <w:rPr>
          <w:noProof/>
        </w:rPr>
      </w:pPr>
      <w:r w:rsidRPr="00393BAE">
        <w:rPr>
          <w:noProof/>
        </w:rPr>
        <w:t>31.</w:t>
      </w:r>
      <w:r w:rsidRPr="00393BAE">
        <w:rPr>
          <w:noProof/>
        </w:rPr>
        <w:tab/>
        <w:t>Manfredi, P., D'Onofrio, A.: Modeling the interplay between human behavior and the spread of infectious diseases. Springer Science &amp; Business Media (2013)</w:t>
      </w:r>
    </w:p>
    <w:p w14:paraId="16400EA5" w14:textId="77777777" w:rsidR="00393BAE" w:rsidRPr="00393BAE" w:rsidRDefault="00393BAE" w:rsidP="00393BAE">
      <w:pPr>
        <w:pStyle w:val="EndNoteBibliography"/>
        <w:rPr>
          <w:noProof/>
        </w:rPr>
      </w:pPr>
      <w:r w:rsidRPr="00393BAE">
        <w:rPr>
          <w:noProof/>
        </w:rPr>
        <w:t>32.</w:t>
      </w:r>
      <w:r w:rsidRPr="00393BAE">
        <w:rPr>
          <w:noProof/>
        </w:rPr>
        <w:tab/>
        <w:t>Fenichel, E.P., Castillo-Chavez, C., Ceddia, M.G., Chowell, G., Parra, P.A.G., Hickling, G.J., Holloway, G., Horan, R., Morin, B., Perrings, C., Springborn, M., Velazquez, L., Villalobos, C.: Adaptive human behavior in epidemiological models. Proc Natl Acad Sci U S A 108,</w:t>
      </w:r>
      <w:r w:rsidRPr="00393BAE">
        <w:rPr>
          <w:b/>
          <w:noProof/>
        </w:rPr>
        <w:t xml:space="preserve"> </w:t>
      </w:r>
      <w:r w:rsidRPr="00393BAE">
        <w:rPr>
          <w:noProof/>
        </w:rPr>
        <w:t>6306-6311 (2011)</w:t>
      </w:r>
    </w:p>
    <w:p w14:paraId="3F3D7F8E" w14:textId="77777777" w:rsidR="00393BAE" w:rsidRPr="00393BAE" w:rsidRDefault="00393BAE" w:rsidP="00393BAE">
      <w:pPr>
        <w:pStyle w:val="EndNoteBibliography"/>
        <w:rPr>
          <w:noProof/>
        </w:rPr>
      </w:pPr>
      <w:r w:rsidRPr="00393BAE">
        <w:rPr>
          <w:noProof/>
        </w:rPr>
        <w:t>33.</w:t>
      </w:r>
      <w:r w:rsidRPr="00393BAE">
        <w:rPr>
          <w:noProof/>
        </w:rPr>
        <w:tab/>
        <w:t>Lourenco, J., Paton, R., Ghafari, M., Kraemer, M., Thompson, C., Simmonds, P., Klenerman, P., Gupta, S.: Fundamental principles of epidemic spread highlight the immediate need for large-scale serological surveys to assess the stage of the SARS-CoV-2 epidemic. medRxiv (2020)</w:t>
      </w:r>
    </w:p>
    <w:p w14:paraId="570A548B" w14:textId="77777777" w:rsidR="00393BAE" w:rsidRPr="00393BAE" w:rsidRDefault="00393BAE" w:rsidP="00393BAE">
      <w:pPr>
        <w:pStyle w:val="EndNoteBibliography"/>
        <w:rPr>
          <w:noProof/>
        </w:rPr>
      </w:pPr>
      <w:r w:rsidRPr="00393BAE">
        <w:rPr>
          <w:noProof/>
        </w:rPr>
        <w:t>34.</w:t>
      </w:r>
      <w:r w:rsidRPr="00393BAE">
        <w:rPr>
          <w:noProof/>
        </w:rPr>
        <w:tab/>
        <w:t>Yin, J., Redovich, J.: Kinetic Modeling of Virus Growth in Cells. Microbiology and Molecular Biology Reviews 82,</w:t>
      </w:r>
      <w:r w:rsidRPr="00393BAE">
        <w:rPr>
          <w:b/>
          <w:noProof/>
        </w:rPr>
        <w:t xml:space="preserve"> </w:t>
      </w:r>
      <w:r w:rsidRPr="00393BAE">
        <w:rPr>
          <w:noProof/>
        </w:rPr>
        <w:t>e00066-00017 (2018)</w:t>
      </w:r>
    </w:p>
    <w:p w14:paraId="7EA2C5DF" w14:textId="77777777" w:rsidR="00393BAE" w:rsidRPr="00393BAE" w:rsidRDefault="00393BAE" w:rsidP="00393BAE">
      <w:pPr>
        <w:pStyle w:val="EndNoteBibliography"/>
        <w:rPr>
          <w:noProof/>
        </w:rPr>
      </w:pPr>
      <w:r w:rsidRPr="00393BAE">
        <w:rPr>
          <w:noProof/>
        </w:rPr>
        <w:t>35.</w:t>
      </w:r>
      <w:r w:rsidRPr="00393BAE">
        <w:rPr>
          <w:noProof/>
        </w:rPr>
        <w:tab/>
        <w:t>Biebricher, C.K., Eigen, M., Gardiner, W.C.: Kinetics of ribonucleic acid replication. Biochemistry 22,</w:t>
      </w:r>
      <w:r w:rsidRPr="00393BAE">
        <w:rPr>
          <w:b/>
          <w:noProof/>
        </w:rPr>
        <w:t xml:space="preserve"> </w:t>
      </w:r>
      <w:r w:rsidRPr="00393BAE">
        <w:rPr>
          <w:noProof/>
        </w:rPr>
        <w:t>2544-2559 (1983)</w:t>
      </w:r>
    </w:p>
    <w:p w14:paraId="71654F12" w14:textId="77777777" w:rsidR="00393BAE" w:rsidRPr="00393BAE" w:rsidRDefault="00393BAE" w:rsidP="00393BAE">
      <w:pPr>
        <w:pStyle w:val="EndNoteBibliography"/>
        <w:rPr>
          <w:noProof/>
        </w:rPr>
      </w:pPr>
      <w:r w:rsidRPr="00393BAE">
        <w:rPr>
          <w:noProof/>
        </w:rPr>
        <w:t>36.</w:t>
      </w:r>
      <w:r w:rsidRPr="00393BAE">
        <w:rPr>
          <w:noProof/>
        </w:rPr>
        <w:tab/>
        <w:t>Jones, M.C., Rice, J.A.: Displaying the Important Features of Large Collections of Similar Curves. The American Statistician 46,</w:t>
      </w:r>
      <w:r w:rsidRPr="00393BAE">
        <w:rPr>
          <w:b/>
          <w:noProof/>
        </w:rPr>
        <w:t xml:space="preserve"> </w:t>
      </w:r>
      <w:r w:rsidRPr="00393BAE">
        <w:rPr>
          <w:noProof/>
        </w:rPr>
        <w:t>140-145 (1992)</w:t>
      </w:r>
    </w:p>
    <w:p w14:paraId="7F1A5EC3" w14:textId="77777777" w:rsidR="00393BAE" w:rsidRPr="00393BAE" w:rsidRDefault="00393BAE" w:rsidP="00393BAE">
      <w:pPr>
        <w:pStyle w:val="EndNoteBibliography"/>
        <w:rPr>
          <w:noProof/>
        </w:rPr>
      </w:pPr>
      <w:r w:rsidRPr="00393BAE">
        <w:rPr>
          <w:noProof/>
        </w:rPr>
        <w:t>37.</w:t>
      </w:r>
      <w:r w:rsidRPr="00393BAE">
        <w:rPr>
          <w:noProof/>
        </w:rPr>
        <w:tab/>
        <w:t>McInnes, L., Healy, J., Astels, S.: hdbscan: Hierarchical density based clustering. Journal of Open Source Software 2,</w:t>
      </w:r>
      <w:r w:rsidRPr="00393BAE">
        <w:rPr>
          <w:b/>
          <w:noProof/>
        </w:rPr>
        <w:t xml:space="preserve"> </w:t>
      </w:r>
      <w:r w:rsidRPr="00393BAE">
        <w:rPr>
          <w:noProof/>
        </w:rPr>
        <w:t>205 (2017)</w:t>
      </w:r>
    </w:p>
    <w:p w14:paraId="1D39404C" w14:textId="77777777" w:rsidR="00393BAE" w:rsidRPr="00393BAE" w:rsidRDefault="00393BAE" w:rsidP="00393BAE">
      <w:pPr>
        <w:pStyle w:val="EndNoteBibliography"/>
        <w:rPr>
          <w:noProof/>
        </w:rPr>
      </w:pPr>
      <w:r w:rsidRPr="00393BAE">
        <w:rPr>
          <w:noProof/>
        </w:rPr>
        <w:t>38.</w:t>
      </w:r>
      <w:r w:rsidRPr="00393BAE">
        <w:rPr>
          <w:noProof/>
        </w:rPr>
        <w:tab/>
        <w:t>Richard Eiser, J., Bostrom, A., Burton, I., Johnston, D.M., McClure, J., Paton, D., van der Pligt, J., White, M.P.: Risk interpretation and action: A conceptual framework for responses to natural hazards. International Journal of Disaster Risk Reduction 1,</w:t>
      </w:r>
      <w:r w:rsidRPr="00393BAE">
        <w:rPr>
          <w:b/>
          <w:noProof/>
        </w:rPr>
        <w:t xml:space="preserve"> </w:t>
      </w:r>
      <w:r w:rsidRPr="00393BAE">
        <w:rPr>
          <w:noProof/>
        </w:rPr>
        <w:t>5-16 (2012)</w:t>
      </w:r>
    </w:p>
    <w:p w14:paraId="4F84EEA5" w14:textId="77777777" w:rsidR="00393BAE" w:rsidRPr="00393BAE" w:rsidRDefault="00393BAE" w:rsidP="00393BAE">
      <w:pPr>
        <w:pStyle w:val="EndNoteBibliography"/>
        <w:rPr>
          <w:noProof/>
        </w:rPr>
      </w:pPr>
      <w:r w:rsidRPr="00393BAE">
        <w:rPr>
          <w:noProof/>
        </w:rPr>
        <w:t>39.</w:t>
      </w:r>
      <w:r w:rsidRPr="00393BAE">
        <w:rPr>
          <w:noProof/>
        </w:rPr>
        <w:tab/>
        <w:t>Tye, E., Finnie, T.J.R., Hall, I., Leach, S.: PyGOM - A Python Package for Simplifying Modelling with Systems of Ordinary Differential Equations. ArXiv abs/1803.06934,</w:t>
      </w:r>
      <w:r w:rsidRPr="00393BAE">
        <w:rPr>
          <w:b/>
          <w:noProof/>
        </w:rPr>
        <w:t xml:space="preserve"> </w:t>
      </w:r>
      <w:r w:rsidRPr="00393BAE">
        <w:rPr>
          <w:noProof/>
        </w:rPr>
        <w:t>(2018)</w:t>
      </w:r>
    </w:p>
    <w:p w14:paraId="6AA6C941" w14:textId="246FAF79" w:rsidR="00393BAE" w:rsidRPr="00393BAE" w:rsidRDefault="00393BAE" w:rsidP="00393BAE">
      <w:pPr>
        <w:pStyle w:val="EndNoteBibliography"/>
        <w:rPr>
          <w:noProof/>
        </w:rPr>
      </w:pPr>
      <w:r w:rsidRPr="00393BAE">
        <w:rPr>
          <w:noProof/>
        </w:rPr>
        <w:t>40.</w:t>
      </w:r>
      <w:r w:rsidRPr="00393BAE">
        <w:rPr>
          <w:noProof/>
        </w:rPr>
        <w:tab/>
        <w:t xml:space="preserve">Hill, A., Levy, M., Xie, S., Sheen, S., Shinnick, J., Gheorghe, A., Rehmann, C.: Modeling COVID-19 spread vs healthcare capacity, 2020., Planning as Inference in Epidemiological Models.  Available from: </w:t>
      </w:r>
      <w:hyperlink r:id="rId74" w:history="1">
        <w:r w:rsidRPr="00393BAE">
          <w:rPr>
            <w:rStyle w:val="Hyperlink"/>
            <w:noProof/>
          </w:rPr>
          <w:t>https://www.researchgate.net/publication/340295625_Planning_as_Inference_in_Epidemiological_Models</w:t>
        </w:r>
      </w:hyperlink>
      <w:r w:rsidRPr="00393BAE">
        <w:rPr>
          <w:noProof/>
        </w:rPr>
        <w:t>. (2020) doi:</w:t>
      </w:r>
    </w:p>
    <w:p w14:paraId="26B6560B" w14:textId="78978E7A" w:rsidR="00393BAE" w:rsidRPr="00393BAE" w:rsidRDefault="00393BAE" w:rsidP="00393BAE">
      <w:pPr>
        <w:pStyle w:val="EndNoteBibliography"/>
        <w:rPr>
          <w:noProof/>
        </w:rPr>
      </w:pPr>
      <w:r w:rsidRPr="00393BAE">
        <w:rPr>
          <w:noProof/>
        </w:rPr>
        <w:t>41.</w:t>
      </w:r>
      <w:r w:rsidRPr="00393BAE">
        <w:rPr>
          <w:noProof/>
        </w:rPr>
        <w:tab/>
      </w:r>
      <w:hyperlink r:id="rId75" w:history="1">
        <w:r w:rsidRPr="00393BAE">
          <w:rPr>
            <w:rStyle w:val="Hyperlink"/>
            <w:noProof/>
          </w:rPr>
          <w:t>https://github.com/cjekel/piecewise_linear_fit_py</w:t>
        </w:r>
      </w:hyperlink>
    </w:p>
    <w:p w14:paraId="10297197" w14:textId="77777777" w:rsidR="00393BAE" w:rsidRPr="00393BAE" w:rsidRDefault="00393BAE" w:rsidP="00393BAE">
      <w:pPr>
        <w:pStyle w:val="EndNoteBibliography"/>
        <w:rPr>
          <w:noProof/>
        </w:rPr>
      </w:pPr>
      <w:r w:rsidRPr="00393BAE">
        <w:rPr>
          <w:noProof/>
        </w:rPr>
        <w:t>42.</w:t>
      </w:r>
      <w:r w:rsidRPr="00393BAE">
        <w:rPr>
          <w:noProof/>
        </w:rPr>
        <w:tab/>
        <w:t>Dorrity, M.W., Saunders, L.M., Queitsch, C., Fields, S., Trapnell, C.: Dimensionality reduction by UMAP to visualize physical and genetic interactions. Nature Communications 11,</w:t>
      </w:r>
      <w:r w:rsidRPr="00393BAE">
        <w:rPr>
          <w:b/>
          <w:noProof/>
        </w:rPr>
        <w:t xml:space="preserve"> </w:t>
      </w:r>
      <w:r w:rsidRPr="00393BAE">
        <w:rPr>
          <w:noProof/>
        </w:rPr>
        <w:t>1537 (2020)</w:t>
      </w:r>
    </w:p>
    <w:p w14:paraId="4E3E0176" w14:textId="77777777" w:rsidR="00393BAE" w:rsidRPr="00393BAE" w:rsidRDefault="00393BAE" w:rsidP="00393BAE">
      <w:pPr>
        <w:pStyle w:val="EndNoteBibliography"/>
        <w:rPr>
          <w:noProof/>
        </w:rPr>
      </w:pPr>
      <w:r w:rsidRPr="00393BAE">
        <w:rPr>
          <w:noProof/>
        </w:rPr>
        <w:t>43.</w:t>
      </w:r>
      <w:r w:rsidRPr="00393BAE">
        <w:rPr>
          <w:noProof/>
        </w:rPr>
        <w:tab/>
        <w:t xml:space="preserve">COVID-19 Data Repository by the Center for Systems Science and Engineering (CSSE) at Johns Hopkins University. </w:t>
      </w:r>
    </w:p>
    <w:p w14:paraId="649596DF" w14:textId="77777777" w:rsidR="00393BAE" w:rsidRPr="00393BAE" w:rsidRDefault="00393BAE" w:rsidP="00393BAE">
      <w:pPr>
        <w:pStyle w:val="EndNoteBibliography"/>
        <w:rPr>
          <w:noProof/>
        </w:rPr>
      </w:pPr>
      <w:r w:rsidRPr="00393BAE">
        <w:rPr>
          <w:noProof/>
        </w:rPr>
        <w:t>44.</w:t>
      </w:r>
      <w:r w:rsidRPr="00393BAE">
        <w:rPr>
          <w:noProof/>
        </w:rPr>
        <w:tab/>
        <w:t>Roser, M., Ritchie , H., Ortiz-Ospina, E., Hasell, J.: Coronavirus Pandemic (COVID-19). OurWorldInData.org (2020) doi:</w:t>
      </w:r>
    </w:p>
    <w:p w14:paraId="797B7548" w14:textId="755BFA13" w:rsidR="00A41CB4" w:rsidRDefault="0011114A">
      <w:r>
        <w:fldChar w:fldCharType="end"/>
      </w:r>
    </w:p>
    <w:sectPr w:rsidR="00A41CB4" w:rsidSect="00205CEC">
      <w:footerReference w:type="even" r:id="rId76"/>
      <w:footerReference w:type="default" r:id="rId77"/>
      <w:pgSz w:w="11900" w:h="16840"/>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0637CF1" w14:textId="77777777" w:rsidR="00D47761" w:rsidRDefault="00D47761" w:rsidP="00205CEC">
      <w:r>
        <w:separator/>
      </w:r>
    </w:p>
  </w:endnote>
  <w:endnote w:type="continuationSeparator" w:id="0">
    <w:p w14:paraId="320D4979" w14:textId="77777777" w:rsidR="00D47761" w:rsidRDefault="00D47761" w:rsidP="00205CEC">
      <w:r>
        <w:continuationSeparator/>
      </w:r>
    </w:p>
  </w:endnote>
  <w:endnote w:type="continuationNotice" w:id="1">
    <w:p w14:paraId="1CE01360" w14:textId="77777777" w:rsidR="00D47761" w:rsidRDefault="00D4776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2FF" w:usb1="420024FF" w:usb2="00000000" w:usb3="00000000" w:csb0="0000019F" w:csb1="00000000"/>
  </w:font>
  <w:font w:name="Euclid Symbol">
    <w:altName w:val="Euclid Symbol"/>
    <w:panose1 w:val="02050102010706020507"/>
    <w:charset w:val="80"/>
    <w:family w:val="decorative"/>
    <w:pitch w:val="variable"/>
    <w:sig w:usb0="00000003" w:usb1="08070000" w:usb2="00000010" w:usb3="00000000" w:csb0="0002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52808554"/>
      <w:docPartObj>
        <w:docPartGallery w:val="Page Numbers (Bottom of Page)"/>
        <w:docPartUnique/>
      </w:docPartObj>
    </w:sdtPr>
    <w:sdtEndPr>
      <w:rPr>
        <w:rStyle w:val="PageNumber"/>
      </w:rPr>
    </w:sdtEndPr>
    <w:sdtContent>
      <w:p w14:paraId="7D9D1CFC" w14:textId="06123BD5" w:rsidR="005724B5" w:rsidRDefault="005724B5" w:rsidP="0002530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5558A08" w14:textId="77777777" w:rsidR="005724B5" w:rsidRDefault="005724B5" w:rsidP="00205CEC">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533839505"/>
      <w:docPartObj>
        <w:docPartGallery w:val="Page Numbers (Bottom of Page)"/>
        <w:docPartUnique/>
      </w:docPartObj>
    </w:sdtPr>
    <w:sdtEndPr>
      <w:rPr>
        <w:rStyle w:val="PageNumber"/>
      </w:rPr>
    </w:sdtEndPr>
    <w:sdtContent>
      <w:p w14:paraId="6AA52034" w14:textId="335B524B" w:rsidR="005724B5" w:rsidRDefault="005724B5" w:rsidP="0002530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37CDBBA9" w14:textId="77777777" w:rsidR="005724B5" w:rsidRDefault="005724B5" w:rsidP="00205CEC">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5EC18C0" w14:textId="77777777" w:rsidR="00D47761" w:rsidRDefault="00D47761" w:rsidP="00205CEC">
      <w:r>
        <w:separator/>
      </w:r>
    </w:p>
  </w:footnote>
  <w:footnote w:type="continuationSeparator" w:id="0">
    <w:p w14:paraId="0C9256FD" w14:textId="77777777" w:rsidR="00D47761" w:rsidRDefault="00D47761" w:rsidP="00205CEC">
      <w:r>
        <w:continuationSeparator/>
      </w:r>
    </w:p>
  </w:footnote>
  <w:footnote w:type="continuationNotice" w:id="1">
    <w:p w14:paraId="1235F662" w14:textId="77777777" w:rsidR="00D47761" w:rsidRDefault="00D47761"/>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6207555"/>
    <w:multiLevelType w:val="hybridMultilevel"/>
    <w:tmpl w:val="917A7E02"/>
    <w:lvl w:ilvl="0" w:tplc="C5ECA7A4">
      <w:start w:val="2"/>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A1B08586">
      <w:start w:val="2"/>
      <w:numFmt w:val="bullet"/>
      <w:lvlText w:val=""/>
      <w:lvlJc w:val="left"/>
      <w:pPr>
        <w:ind w:left="2160" w:hanging="360"/>
      </w:pPr>
      <w:rPr>
        <w:rFonts w:ascii="Wingdings" w:eastAsiaTheme="minorHAnsi" w:hAnsi="Wingdings" w:cstheme="minorBidi"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31C6529"/>
    <w:multiLevelType w:val="hybridMultilevel"/>
    <w:tmpl w:val="40C0957E"/>
    <w:lvl w:ilvl="0" w:tplc="DC4604C4">
      <w:start w:val="2"/>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Norman Packard">
    <w15:presenceInfo w15:providerId="Windows Live" w15:userId="6114c9a5f38cc54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22"/>
  <w:activeWritingStyle w:appName="MSWord" w:lang="en-AU" w:vendorID="64" w:dllVersion="0" w:nlCheck="1" w:checkStyle="0"/>
  <w:activeWritingStyle w:appName="MSWord" w:lang="en-US" w:vendorID="64" w:dllVersion="0" w:nlCheck="1" w:checkStyle="0"/>
  <w:activeWritingStyle w:appName="MSWord" w:lang="en-AU" w:vendorID="64" w:dllVersion="4096" w:nlCheck="1" w:checkStyle="0"/>
  <w:activeWritingStyle w:appName="MSWord" w:lang="de-DE" w:vendorID="64" w:dllVersion="0" w:nlCheck="1" w:checkStyle="0"/>
  <w:activeWritingStyle w:appName="MSWord" w:lang="it-IT" w:vendorID="64" w:dllVersion="0" w:nlCheck="1" w:checkStyle="0"/>
  <w:proofState w:spelling="clean" w:grammar="clean"/>
  <w:doNotTrackMoves/>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Lecture Notes in Comp Sci DOI&lt;/Style&gt;&lt;LeftDelim&gt;{&lt;/LeftDelim&gt;&lt;RightDelim&gt;}&lt;/RightDelim&gt;&lt;FontName&gt;Calibri&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dew9xad2o9pv08e5wp3vr2diezd9fwtzv2vp&quot;&gt;covid-19-caution-Dupl&lt;record-ids&gt;&lt;item&gt;1&lt;/item&gt;&lt;item&gt;3&lt;/item&gt;&lt;item&gt;4&lt;/item&gt;&lt;item&gt;5&lt;/item&gt;&lt;item&gt;6&lt;/item&gt;&lt;item&gt;8&lt;/item&gt;&lt;/record-ids&gt;&lt;/item&gt;&lt;/Libraries&gt;"/>
  </w:docVars>
  <w:rsids>
    <w:rsidRoot w:val="0014064D"/>
    <w:rsid w:val="0000227E"/>
    <w:rsid w:val="00002DF1"/>
    <w:rsid w:val="00004F16"/>
    <w:rsid w:val="0000603A"/>
    <w:rsid w:val="00006C70"/>
    <w:rsid w:val="00011B1D"/>
    <w:rsid w:val="00014A64"/>
    <w:rsid w:val="00021AD8"/>
    <w:rsid w:val="00025309"/>
    <w:rsid w:val="000362AC"/>
    <w:rsid w:val="000410C2"/>
    <w:rsid w:val="0004656E"/>
    <w:rsid w:val="0004675E"/>
    <w:rsid w:val="00052373"/>
    <w:rsid w:val="000702F7"/>
    <w:rsid w:val="000708E9"/>
    <w:rsid w:val="00072537"/>
    <w:rsid w:val="00072A9A"/>
    <w:rsid w:val="00077136"/>
    <w:rsid w:val="000805D4"/>
    <w:rsid w:val="00081ED4"/>
    <w:rsid w:val="00096B6B"/>
    <w:rsid w:val="000A24CA"/>
    <w:rsid w:val="000A5341"/>
    <w:rsid w:val="000A5FD6"/>
    <w:rsid w:val="000B30B8"/>
    <w:rsid w:val="000D50B2"/>
    <w:rsid w:val="000D7C0D"/>
    <w:rsid w:val="000E2A92"/>
    <w:rsid w:val="001003C1"/>
    <w:rsid w:val="00101D01"/>
    <w:rsid w:val="0010500C"/>
    <w:rsid w:val="00111098"/>
    <w:rsid w:val="0011114A"/>
    <w:rsid w:val="0012162E"/>
    <w:rsid w:val="00123A08"/>
    <w:rsid w:val="001267A8"/>
    <w:rsid w:val="00130C34"/>
    <w:rsid w:val="00134AA5"/>
    <w:rsid w:val="0014064D"/>
    <w:rsid w:val="00141EC7"/>
    <w:rsid w:val="001508F4"/>
    <w:rsid w:val="001663E6"/>
    <w:rsid w:val="00172775"/>
    <w:rsid w:val="00176998"/>
    <w:rsid w:val="00183653"/>
    <w:rsid w:val="001932BB"/>
    <w:rsid w:val="001A458D"/>
    <w:rsid w:val="001A4D37"/>
    <w:rsid w:val="001B4B3B"/>
    <w:rsid w:val="001B74F6"/>
    <w:rsid w:val="001B7677"/>
    <w:rsid w:val="001C0372"/>
    <w:rsid w:val="001C653A"/>
    <w:rsid w:val="001C76B6"/>
    <w:rsid w:val="001D2E87"/>
    <w:rsid w:val="001D3AEF"/>
    <w:rsid w:val="001D5F94"/>
    <w:rsid w:val="001E3962"/>
    <w:rsid w:val="0020070B"/>
    <w:rsid w:val="00200EA8"/>
    <w:rsid w:val="00201C51"/>
    <w:rsid w:val="00205CEC"/>
    <w:rsid w:val="00211CDF"/>
    <w:rsid w:val="00222A72"/>
    <w:rsid w:val="00225626"/>
    <w:rsid w:val="00227F4E"/>
    <w:rsid w:val="0023072A"/>
    <w:rsid w:val="00231C89"/>
    <w:rsid w:val="00235CE6"/>
    <w:rsid w:val="0024322C"/>
    <w:rsid w:val="00243B58"/>
    <w:rsid w:val="0024554E"/>
    <w:rsid w:val="00250AAA"/>
    <w:rsid w:val="00254972"/>
    <w:rsid w:val="002633A9"/>
    <w:rsid w:val="0026404D"/>
    <w:rsid w:val="00275106"/>
    <w:rsid w:val="00275BBB"/>
    <w:rsid w:val="0027686B"/>
    <w:rsid w:val="002B1595"/>
    <w:rsid w:val="002C4E62"/>
    <w:rsid w:val="002C669F"/>
    <w:rsid w:val="002D1BB0"/>
    <w:rsid w:val="002D26F6"/>
    <w:rsid w:val="002E169A"/>
    <w:rsid w:val="002E25F7"/>
    <w:rsid w:val="002E6E35"/>
    <w:rsid w:val="002F4B8E"/>
    <w:rsid w:val="00312569"/>
    <w:rsid w:val="00313967"/>
    <w:rsid w:val="00316F9C"/>
    <w:rsid w:val="00326435"/>
    <w:rsid w:val="003475CB"/>
    <w:rsid w:val="0035138F"/>
    <w:rsid w:val="00362D8B"/>
    <w:rsid w:val="003679E9"/>
    <w:rsid w:val="00374A88"/>
    <w:rsid w:val="00386D10"/>
    <w:rsid w:val="00393BAE"/>
    <w:rsid w:val="003976D4"/>
    <w:rsid w:val="003A0EFF"/>
    <w:rsid w:val="003B0E83"/>
    <w:rsid w:val="003B3411"/>
    <w:rsid w:val="003B726D"/>
    <w:rsid w:val="003D5F4B"/>
    <w:rsid w:val="003E07A2"/>
    <w:rsid w:val="003E6B6A"/>
    <w:rsid w:val="003E6BA5"/>
    <w:rsid w:val="003F5B17"/>
    <w:rsid w:val="00403B49"/>
    <w:rsid w:val="00406BA4"/>
    <w:rsid w:val="00407D1B"/>
    <w:rsid w:val="004117B2"/>
    <w:rsid w:val="004200C1"/>
    <w:rsid w:val="004360EA"/>
    <w:rsid w:val="00445305"/>
    <w:rsid w:val="00452E68"/>
    <w:rsid w:val="004707EC"/>
    <w:rsid w:val="00492D0E"/>
    <w:rsid w:val="004943D1"/>
    <w:rsid w:val="004A07DA"/>
    <w:rsid w:val="004A18DA"/>
    <w:rsid w:val="004B0294"/>
    <w:rsid w:val="004B752F"/>
    <w:rsid w:val="004C58E1"/>
    <w:rsid w:val="004C7DAA"/>
    <w:rsid w:val="004E011C"/>
    <w:rsid w:val="004E273D"/>
    <w:rsid w:val="004E60D3"/>
    <w:rsid w:val="005039AD"/>
    <w:rsid w:val="00517FA0"/>
    <w:rsid w:val="00523A82"/>
    <w:rsid w:val="005339B0"/>
    <w:rsid w:val="0054135A"/>
    <w:rsid w:val="00545522"/>
    <w:rsid w:val="005724B5"/>
    <w:rsid w:val="0057313C"/>
    <w:rsid w:val="00580A50"/>
    <w:rsid w:val="00582E88"/>
    <w:rsid w:val="00585534"/>
    <w:rsid w:val="00591EE7"/>
    <w:rsid w:val="005A194B"/>
    <w:rsid w:val="005A248A"/>
    <w:rsid w:val="005C179C"/>
    <w:rsid w:val="005C3992"/>
    <w:rsid w:val="005D258F"/>
    <w:rsid w:val="005D649F"/>
    <w:rsid w:val="005E07EF"/>
    <w:rsid w:val="005F0145"/>
    <w:rsid w:val="005F1C93"/>
    <w:rsid w:val="005F3B46"/>
    <w:rsid w:val="005F7E90"/>
    <w:rsid w:val="00600F90"/>
    <w:rsid w:val="00615B64"/>
    <w:rsid w:val="00620DA2"/>
    <w:rsid w:val="00622360"/>
    <w:rsid w:val="006261D5"/>
    <w:rsid w:val="006465EE"/>
    <w:rsid w:val="00656A28"/>
    <w:rsid w:val="00671EB8"/>
    <w:rsid w:val="006836A1"/>
    <w:rsid w:val="00693293"/>
    <w:rsid w:val="00694679"/>
    <w:rsid w:val="006978B2"/>
    <w:rsid w:val="006A1118"/>
    <w:rsid w:val="006B0AED"/>
    <w:rsid w:val="006B2018"/>
    <w:rsid w:val="006B320D"/>
    <w:rsid w:val="006B7A29"/>
    <w:rsid w:val="006E17CC"/>
    <w:rsid w:val="006E68C6"/>
    <w:rsid w:val="006F0953"/>
    <w:rsid w:val="006F28FA"/>
    <w:rsid w:val="0070512D"/>
    <w:rsid w:val="00707395"/>
    <w:rsid w:val="007160E2"/>
    <w:rsid w:val="007238FC"/>
    <w:rsid w:val="007308B6"/>
    <w:rsid w:val="007379AA"/>
    <w:rsid w:val="007506F5"/>
    <w:rsid w:val="00760B56"/>
    <w:rsid w:val="00770D6E"/>
    <w:rsid w:val="007721E5"/>
    <w:rsid w:val="00777D93"/>
    <w:rsid w:val="00781A18"/>
    <w:rsid w:val="00783CA3"/>
    <w:rsid w:val="00785D57"/>
    <w:rsid w:val="00787E3D"/>
    <w:rsid w:val="007B048D"/>
    <w:rsid w:val="007B17AF"/>
    <w:rsid w:val="007B596B"/>
    <w:rsid w:val="007B63DA"/>
    <w:rsid w:val="007C0877"/>
    <w:rsid w:val="007C40BC"/>
    <w:rsid w:val="007C5044"/>
    <w:rsid w:val="007D1E71"/>
    <w:rsid w:val="007D448D"/>
    <w:rsid w:val="007D68F4"/>
    <w:rsid w:val="007D7C63"/>
    <w:rsid w:val="007E53A8"/>
    <w:rsid w:val="007E73A9"/>
    <w:rsid w:val="007F10DD"/>
    <w:rsid w:val="008015F4"/>
    <w:rsid w:val="00814919"/>
    <w:rsid w:val="0083085D"/>
    <w:rsid w:val="00831BED"/>
    <w:rsid w:val="00836B82"/>
    <w:rsid w:val="00837C60"/>
    <w:rsid w:val="00843679"/>
    <w:rsid w:val="00870360"/>
    <w:rsid w:val="008928AF"/>
    <w:rsid w:val="008945B5"/>
    <w:rsid w:val="00895D36"/>
    <w:rsid w:val="008A3669"/>
    <w:rsid w:val="008A56AF"/>
    <w:rsid w:val="008A627F"/>
    <w:rsid w:val="008B2094"/>
    <w:rsid w:val="008B7610"/>
    <w:rsid w:val="008C1006"/>
    <w:rsid w:val="008C58D6"/>
    <w:rsid w:val="008D4DAF"/>
    <w:rsid w:val="008D656A"/>
    <w:rsid w:val="008E1C44"/>
    <w:rsid w:val="008E2428"/>
    <w:rsid w:val="008E5186"/>
    <w:rsid w:val="00904403"/>
    <w:rsid w:val="00905C25"/>
    <w:rsid w:val="00910621"/>
    <w:rsid w:val="00916FF1"/>
    <w:rsid w:val="00924DF1"/>
    <w:rsid w:val="00925DE6"/>
    <w:rsid w:val="00927074"/>
    <w:rsid w:val="00936A37"/>
    <w:rsid w:val="00953AF0"/>
    <w:rsid w:val="0096593C"/>
    <w:rsid w:val="0097029C"/>
    <w:rsid w:val="00971C1E"/>
    <w:rsid w:val="009723F1"/>
    <w:rsid w:val="00982B35"/>
    <w:rsid w:val="00997612"/>
    <w:rsid w:val="009A4676"/>
    <w:rsid w:val="009B7339"/>
    <w:rsid w:val="009C03BC"/>
    <w:rsid w:val="009C6B94"/>
    <w:rsid w:val="009C70C1"/>
    <w:rsid w:val="009C74B5"/>
    <w:rsid w:val="009D0B3E"/>
    <w:rsid w:val="009E2257"/>
    <w:rsid w:val="009E453D"/>
    <w:rsid w:val="009F4214"/>
    <w:rsid w:val="00A07926"/>
    <w:rsid w:val="00A1691C"/>
    <w:rsid w:val="00A41CB4"/>
    <w:rsid w:val="00A53F9F"/>
    <w:rsid w:val="00A571AD"/>
    <w:rsid w:val="00A725C8"/>
    <w:rsid w:val="00A747C9"/>
    <w:rsid w:val="00A83AE9"/>
    <w:rsid w:val="00A905F2"/>
    <w:rsid w:val="00AA6EE7"/>
    <w:rsid w:val="00AA705A"/>
    <w:rsid w:val="00AC7395"/>
    <w:rsid w:val="00AD39E5"/>
    <w:rsid w:val="00AD44D7"/>
    <w:rsid w:val="00AD48E8"/>
    <w:rsid w:val="00AE0090"/>
    <w:rsid w:val="00AE2502"/>
    <w:rsid w:val="00AE4C8A"/>
    <w:rsid w:val="00AE4D83"/>
    <w:rsid w:val="00AF0ADB"/>
    <w:rsid w:val="00B05583"/>
    <w:rsid w:val="00B07D82"/>
    <w:rsid w:val="00B12CEC"/>
    <w:rsid w:val="00B15680"/>
    <w:rsid w:val="00B16E3E"/>
    <w:rsid w:val="00B2575D"/>
    <w:rsid w:val="00B776D8"/>
    <w:rsid w:val="00B81293"/>
    <w:rsid w:val="00B907AB"/>
    <w:rsid w:val="00B9464A"/>
    <w:rsid w:val="00BA2B13"/>
    <w:rsid w:val="00BA3A52"/>
    <w:rsid w:val="00BA5BA2"/>
    <w:rsid w:val="00BC531D"/>
    <w:rsid w:val="00BE71C3"/>
    <w:rsid w:val="00BF7F02"/>
    <w:rsid w:val="00C04966"/>
    <w:rsid w:val="00C12E16"/>
    <w:rsid w:val="00C12F27"/>
    <w:rsid w:val="00C27C51"/>
    <w:rsid w:val="00C35442"/>
    <w:rsid w:val="00C35EF1"/>
    <w:rsid w:val="00C45510"/>
    <w:rsid w:val="00C73231"/>
    <w:rsid w:val="00C80F92"/>
    <w:rsid w:val="00C81F24"/>
    <w:rsid w:val="00C86CE6"/>
    <w:rsid w:val="00C977CC"/>
    <w:rsid w:val="00CA24E5"/>
    <w:rsid w:val="00CA3B20"/>
    <w:rsid w:val="00CA6E4C"/>
    <w:rsid w:val="00CB4CC3"/>
    <w:rsid w:val="00CC1644"/>
    <w:rsid w:val="00CD04BD"/>
    <w:rsid w:val="00CD16AA"/>
    <w:rsid w:val="00CD3420"/>
    <w:rsid w:val="00CD5AFA"/>
    <w:rsid w:val="00CE0ECA"/>
    <w:rsid w:val="00CE1077"/>
    <w:rsid w:val="00CE23F1"/>
    <w:rsid w:val="00CE2D64"/>
    <w:rsid w:val="00CE45E7"/>
    <w:rsid w:val="00CE5B67"/>
    <w:rsid w:val="00CE6D85"/>
    <w:rsid w:val="00CF1226"/>
    <w:rsid w:val="00CF2600"/>
    <w:rsid w:val="00CF546D"/>
    <w:rsid w:val="00D06DEB"/>
    <w:rsid w:val="00D07351"/>
    <w:rsid w:val="00D30CA0"/>
    <w:rsid w:val="00D37222"/>
    <w:rsid w:val="00D47761"/>
    <w:rsid w:val="00D50025"/>
    <w:rsid w:val="00D509E0"/>
    <w:rsid w:val="00D53CC1"/>
    <w:rsid w:val="00D5526F"/>
    <w:rsid w:val="00D57DEA"/>
    <w:rsid w:val="00D713FF"/>
    <w:rsid w:val="00D726B6"/>
    <w:rsid w:val="00D75906"/>
    <w:rsid w:val="00D767D6"/>
    <w:rsid w:val="00D815EE"/>
    <w:rsid w:val="00D81B1A"/>
    <w:rsid w:val="00D827B2"/>
    <w:rsid w:val="00D918BF"/>
    <w:rsid w:val="00D91ED1"/>
    <w:rsid w:val="00D9228A"/>
    <w:rsid w:val="00D933A0"/>
    <w:rsid w:val="00D9479B"/>
    <w:rsid w:val="00DA1594"/>
    <w:rsid w:val="00DB0C24"/>
    <w:rsid w:val="00DB4722"/>
    <w:rsid w:val="00DC3505"/>
    <w:rsid w:val="00DD18D7"/>
    <w:rsid w:val="00DD1954"/>
    <w:rsid w:val="00DE00A8"/>
    <w:rsid w:val="00E027AC"/>
    <w:rsid w:val="00E029E4"/>
    <w:rsid w:val="00E15AF0"/>
    <w:rsid w:val="00E243CA"/>
    <w:rsid w:val="00E32672"/>
    <w:rsid w:val="00E37314"/>
    <w:rsid w:val="00E40DEC"/>
    <w:rsid w:val="00E443F4"/>
    <w:rsid w:val="00E501A1"/>
    <w:rsid w:val="00E50473"/>
    <w:rsid w:val="00E529B4"/>
    <w:rsid w:val="00E617A3"/>
    <w:rsid w:val="00E62604"/>
    <w:rsid w:val="00E626CB"/>
    <w:rsid w:val="00E70D1A"/>
    <w:rsid w:val="00E744EA"/>
    <w:rsid w:val="00E76A30"/>
    <w:rsid w:val="00E777CF"/>
    <w:rsid w:val="00E838A3"/>
    <w:rsid w:val="00E8656D"/>
    <w:rsid w:val="00EB7F90"/>
    <w:rsid w:val="00EC0319"/>
    <w:rsid w:val="00EC1907"/>
    <w:rsid w:val="00EE16A3"/>
    <w:rsid w:val="00EE5E34"/>
    <w:rsid w:val="00EE6A1A"/>
    <w:rsid w:val="00EF38A5"/>
    <w:rsid w:val="00F1292F"/>
    <w:rsid w:val="00F170E7"/>
    <w:rsid w:val="00F21393"/>
    <w:rsid w:val="00F24362"/>
    <w:rsid w:val="00F2641B"/>
    <w:rsid w:val="00F321A7"/>
    <w:rsid w:val="00F3368C"/>
    <w:rsid w:val="00F420BE"/>
    <w:rsid w:val="00F51803"/>
    <w:rsid w:val="00F639C0"/>
    <w:rsid w:val="00F63C94"/>
    <w:rsid w:val="00F66BBC"/>
    <w:rsid w:val="00F736D6"/>
    <w:rsid w:val="00F95C6B"/>
    <w:rsid w:val="00FA1A84"/>
    <w:rsid w:val="00FA269F"/>
    <w:rsid w:val="00FA4D34"/>
    <w:rsid w:val="00FA5E93"/>
    <w:rsid w:val="00FA6B4E"/>
    <w:rsid w:val="00FB389E"/>
    <w:rsid w:val="00FC0501"/>
    <w:rsid w:val="00FD172A"/>
    <w:rsid w:val="00FD7B39"/>
    <w:rsid w:val="00FE325E"/>
    <w:rsid w:val="00FE5E9E"/>
    <w:rsid w:val="00FF280D"/>
    <w:rsid w:val="00FF4300"/>
  </w:rsids>
  <m:mathPr>
    <m:mathFont m:val="Cambria Math"/>
    <m:brkBin m:val="before"/>
    <m:brkBinSub m:val="--"/>
    <m:smallFrac m:val="0"/>
    <m:dispDef/>
    <m:lMargin m:val="0"/>
    <m:rMargin m:val="0"/>
    <m:defJc m:val="centerGroup"/>
    <m:wrapIndent m:val="1440"/>
    <m:intLim m:val="subSup"/>
    <m:naryLim m:val="undOvr"/>
  </m:mathPr>
  <w:themeFontLang w:val="en-DE"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C3BE37B"/>
  <w15:chartTrackingRefBased/>
  <w15:docId w15:val="{604757D5-E5EA-4744-A777-EC07C28B68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DE"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AU"/>
    </w:rPr>
  </w:style>
  <w:style w:type="paragraph" w:styleId="Heading1">
    <w:name w:val="heading 1"/>
    <w:basedOn w:val="Normal"/>
    <w:next w:val="Normal"/>
    <w:link w:val="Heading1Char"/>
    <w:uiPriority w:val="9"/>
    <w:qFormat/>
    <w:rsid w:val="00D509E0"/>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4554E"/>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3A0EFF"/>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E453D"/>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9E453D"/>
    <w:rPr>
      <w:rFonts w:ascii="Times New Roman" w:hAnsi="Times New Roman" w:cs="Times New Roman"/>
      <w:sz w:val="18"/>
      <w:szCs w:val="18"/>
      <w:lang w:val="en-AU"/>
    </w:rPr>
  </w:style>
  <w:style w:type="paragraph" w:customStyle="1" w:styleId="EndNoteBibliographyTitle">
    <w:name w:val="EndNote Bibliography Title"/>
    <w:basedOn w:val="Normal"/>
    <w:link w:val="EndNoteBibliographyTitleChar"/>
    <w:rsid w:val="0011114A"/>
    <w:pPr>
      <w:jc w:val="center"/>
    </w:pPr>
    <w:rPr>
      <w:rFonts w:ascii="Calibri" w:hAnsi="Calibri" w:cs="Calibri"/>
      <w:lang w:val="en-US"/>
    </w:rPr>
  </w:style>
  <w:style w:type="character" w:customStyle="1" w:styleId="EndNoteBibliographyTitleChar">
    <w:name w:val="EndNote Bibliography Title Char"/>
    <w:basedOn w:val="DefaultParagraphFont"/>
    <w:link w:val="EndNoteBibliographyTitle"/>
    <w:rsid w:val="0011114A"/>
    <w:rPr>
      <w:rFonts w:ascii="Calibri" w:hAnsi="Calibri" w:cs="Calibri"/>
      <w:lang w:val="en-US"/>
    </w:rPr>
  </w:style>
  <w:style w:type="paragraph" w:customStyle="1" w:styleId="EndNoteBibliography">
    <w:name w:val="EndNote Bibliography"/>
    <w:basedOn w:val="Normal"/>
    <w:link w:val="EndNoteBibliographyChar"/>
    <w:rsid w:val="0011114A"/>
    <w:rPr>
      <w:rFonts w:ascii="Calibri" w:hAnsi="Calibri" w:cs="Calibri"/>
      <w:lang w:val="en-US"/>
    </w:rPr>
  </w:style>
  <w:style w:type="character" w:customStyle="1" w:styleId="EndNoteBibliographyChar">
    <w:name w:val="EndNote Bibliography Char"/>
    <w:basedOn w:val="DefaultParagraphFont"/>
    <w:link w:val="EndNoteBibliography"/>
    <w:rsid w:val="0011114A"/>
    <w:rPr>
      <w:rFonts w:ascii="Calibri" w:hAnsi="Calibri" w:cs="Calibri"/>
      <w:lang w:val="en-US"/>
    </w:rPr>
  </w:style>
  <w:style w:type="character" w:styleId="Hyperlink">
    <w:name w:val="Hyperlink"/>
    <w:basedOn w:val="DefaultParagraphFont"/>
    <w:uiPriority w:val="99"/>
    <w:unhideWhenUsed/>
    <w:rsid w:val="0011114A"/>
    <w:rPr>
      <w:color w:val="0563C1" w:themeColor="hyperlink"/>
      <w:u w:val="single"/>
    </w:rPr>
  </w:style>
  <w:style w:type="character" w:styleId="UnresolvedMention">
    <w:name w:val="Unresolved Mention"/>
    <w:basedOn w:val="DefaultParagraphFont"/>
    <w:uiPriority w:val="99"/>
    <w:semiHidden/>
    <w:unhideWhenUsed/>
    <w:rsid w:val="0011114A"/>
    <w:rPr>
      <w:color w:val="605E5C"/>
      <w:shd w:val="clear" w:color="auto" w:fill="E1DFDD"/>
    </w:rPr>
  </w:style>
  <w:style w:type="character" w:styleId="PlaceholderText">
    <w:name w:val="Placeholder Text"/>
    <w:basedOn w:val="DefaultParagraphFont"/>
    <w:uiPriority w:val="99"/>
    <w:semiHidden/>
    <w:rsid w:val="0024322C"/>
    <w:rPr>
      <w:color w:val="808080"/>
    </w:rPr>
  </w:style>
  <w:style w:type="table" w:styleId="TableGrid">
    <w:name w:val="Table Grid"/>
    <w:basedOn w:val="TableNormal"/>
    <w:uiPriority w:val="39"/>
    <w:rsid w:val="001508F4"/>
    <w:rPr>
      <w:rFonts w:eastAsiaTheme="minorEastAsia"/>
      <w:lang w:val="en-US"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D509E0"/>
    <w:rPr>
      <w:rFonts w:asciiTheme="majorHAnsi" w:eastAsiaTheme="majorEastAsia" w:hAnsiTheme="majorHAnsi" w:cstheme="majorBidi"/>
      <w:color w:val="2F5496" w:themeColor="accent1" w:themeShade="BF"/>
      <w:sz w:val="32"/>
      <w:szCs w:val="32"/>
      <w:lang w:val="en-AU"/>
    </w:rPr>
  </w:style>
  <w:style w:type="paragraph" w:styleId="Footer">
    <w:name w:val="footer"/>
    <w:basedOn w:val="Normal"/>
    <w:link w:val="FooterChar"/>
    <w:uiPriority w:val="99"/>
    <w:unhideWhenUsed/>
    <w:rsid w:val="00205CEC"/>
    <w:pPr>
      <w:tabs>
        <w:tab w:val="center" w:pos="4513"/>
        <w:tab w:val="right" w:pos="9026"/>
      </w:tabs>
    </w:pPr>
  </w:style>
  <w:style w:type="character" w:customStyle="1" w:styleId="FooterChar">
    <w:name w:val="Footer Char"/>
    <w:basedOn w:val="DefaultParagraphFont"/>
    <w:link w:val="Footer"/>
    <w:uiPriority w:val="99"/>
    <w:rsid w:val="00205CEC"/>
    <w:rPr>
      <w:lang w:val="en-AU"/>
    </w:rPr>
  </w:style>
  <w:style w:type="character" w:styleId="PageNumber">
    <w:name w:val="page number"/>
    <w:basedOn w:val="DefaultParagraphFont"/>
    <w:uiPriority w:val="99"/>
    <w:semiHidden/>
    <w:unhideWhenUsed/>
    <w:rsid w:val="00205CEC"/>
  </w:style>
  <w:style w:type="paragraph" w:styleId="Header">
    <w:name w:val="header"/>
    <w:basedOn w:val="Normal"/>
    <w:link w:val="HeaderChar"/>
    <w:uiPriority w:val="99"/>
    <w:unhideWhenUsed/>
    <w:rsid w:val="00F170E7"/>
    <w:pPr>
      <w:tabs>
        <w:tab w:val="center" w:pos="4680"/>
        <w:tab w:val="right" w:pos="9360"/>
      </w:tabs>
    </w:pPr>
  </w:style>
  <w:style w:type="character" w:customStyle="1" w:styleId="HeaderChar">
    <w:name w:val="Header Char"/>
    <w:basedOn w:val="DefaultParagraphFont"/>
    <w:link w:val="Header"/>
    <w:uiPriority w:val="99"/>
    <w:rsid w:val="00F170E7"/>
    <w:rPr>
      <w:lang w:val="en-AU"/>
    </w:rPr>
  </w:style>
  <w:style w:type="character" w:styleId="CommentReference">
    <w:name w:val="annotation reference"/>
    <w:basedOn w:val="DefaultParagraphFont"/>
    <w:uiPriority w:val="99"/>
    <w:semiHidden/>
    <w:unhideWhenUsed/>
    <w:rsid w:val="00783CA3"/>
    <w:rPr>
      <w:sz w:val="16"/>
      <w:szCs w:val="16"/>
    </w:rPr>
  </w:style>
  <w:style w:type="paragraph" w:styleId="CommentText">
    <w:name w:val="annotation text"/>
    <w:basedOn w:val="Normal"/>
    <w:link w:val="CommentTextChar"/>
    <w:uiPriority w:val="99"/>
    <w:unhideWhenUsed/>
    <w:rsid w:val="00783CA3"/>
    <w:rPr>
      <w:sz w:val="20"/>
      <w:szCs w:val="20"/>
    </w:rPr>
  </w:style>
  <w:style w:type="character" w:customStyle="1" w:styleId="CommentTextChar">
    <w:name w:val="Comment Text Char"/>
    <w:basedOn w:val="DefaultParagraphFont"/>
    <w:link w:val="CommentText"/>
    <w:uiPriority w:val="99"/>
    <w:rsid w:val="00783CA3"/>
    <w:rPr>
      <w:sz w:val="20"/>
      <w:szCs w:val="20"/>
      <w:lang w:val="en-AU"/>
    </w:rPr>
  </w:style>
  <w:style w:type="paragraph" w:styleId="CommentSubject">
    <w:name w:val="annotation subject"/>
    <w:basedOn w:val="CommentText"/>
    <w:next w:val="CommentText"/>
    <w:link w:val="CommentSubjectChar"/>
    <w:uiPriority w:val="99"/>
    <w:semiHidden/>
    <w:unhideWhenUsed/>
    <w:rsid w:val="00783CA3"/>
    <w:rPr>
      <w:b/>
      <w:bCs/>
    </w:rPr>
  </w:style>
  <w:style w:type="character" w:customStyle="1" w:styleId="CommentSubjectChar">
    <w:name w:val="Comment Subject Char"/>
    <w:basedOn w:val="CommentTextChar"/>
    <w:link w:val="CommentSubject"/>
    <w:uiPriority w:val="99"/>
    <w:semiHidden/>
    <w:rsid w:val="00783CA3"/>
    <w:rPr>
      <w:b/>
      <w:bCs/>
      <w:sz w:val="20"/>
      <w:szCs w:val="20"/>
      <w:lang w:val="en-AU"/>
    </w:rPr>
  </w:style>
  <w:style w:type="character" w:styleId="FollowedHyperlink">
    <w:name w:val="FollowedHyperlink"/>
    <w:basedOn w:val="DefaultParagraphFont"/>
    <w:uiPriority w:val="99"/>
    <w:semiHidden/>
    <w:unhideWhenUsed/>
    <w:rsid w:val="00781A18"/>
    <w:rPr>
      <w:color w:val="954F72" w:themeColor="followedHyperlink"/>
      <w:u w:val="single"/>
    </w:rPr>
  </w:style>
  <w:style w:type="paragraph" w:styleId="ListParagraph">
    <w:name w:val="List Paragraph"/>
    <w:basedOn w:val="Normal"/>
    <w:uiPriority w:val="34"/>
    <w:qFormat/>
    <w:rsid w:val="00E777CF"/>
    <w:pPr>
      <w:ind w:left="720"/>
      <w:contextualSpacing/>
    </w:pPr>
  </w:style>
  <w:style w:type="paragraph" w:styleId="HTMLPreformatted">
    <w:name w:val="HTML Preformatted"/>
    <w:basedOn w:val="Normal"/>
    <w:link w:val="HTMLPreformattedChar"/>
    <w:uiPriority w:val="99"/>
    <w:semiHidden/>
    <w:unhideWhenUsed/>
    <w:rsid w:val="001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176998"/>
    <w:rPr>
      <w:rFonts w:ascii="Courier New" w:eastAsia="Times New Roman" w:hAnsi="Courier New" w:cs="Courier New"/>
      <w:sz w:val="20"/>
      <w:szCs w:val="20"/>
      <w:lang w:eastAsia="en-GB"/>
    </w:rPr>
  </w:style>
  <w:style w:type="character" w:customStyle="1" w:styleId="Heading2Char">
    <w:name w:val="Heading 2 Char"/>
    <w:basedOn w:val="DefaultParagraphFont"/>
    <w:link w:val="Heading2"/>
    <w:uiPriority w:val="9"/>
    <w:rsid w:val="0024554E"/>
    <w:rPr>
      <w:rFonts w:asciiTheme="majorHAnsi" w:eastAsiaTheme="majorEastAsia" w:hAnsiTheme="majorHAnsi" w:cstheme="majorBidi"/>
      <w:color w:val="2F5496" w:themeColor="accent1" w:themeShade="BF"/>
      <w:sz w:val="26"/>
      <w:szCs w:val="26"/>
      <w:lang w:val="en-AU"/>
    </w:rPr>
  </w:style>
  <w:style w:type="character" w:customStyle="1" w:styleId="Heading3Char">
    <w:name w:val="Heading 3 Char"/>
    <w:basedOn w:val="DefaultParagraphFont"/>
    <w:link w:val="Heading3"/>
    <w:uiPriority w:val="9"/>
    <w:rsid w:val="003A0EFF"/>
    <w:rPr>
      <w:rFonts w:asciiTheme="majorHAnsi" w:eastAsiaTheme="majorEastAsia" w:hAnsiTheme="majorHAnsi" w:cstheme="majorBidi"/>
      <w:color w:val="1F3763" w:themeColor="accent1" w:themeShade="7F"/>
      <w:lang w:val="en-AU"/>
    </w:rPr>
  </w:style>
  <w:style w:type="paragraph" w:styleId="Revision">
    <w:name w:val="Revision"/>
    <w:hidden/>
    <w:uiPriority w:val="99"/>
    <w:semiHidden/>
    <w:rsid w:val="00693293"/>
    <w:rPr>
      <w:lang w:val="en-A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95780526">
      <w:bodyDiv w:val="1"/>
      <w:marLeft w:val="0"/>
      <w:marRight w:val="0"/>
      <w:marTop w:val="0"/>
      <w:marBottom w:val="0"/>
      <w:divBdr>
        <w:top w:val="none" w:sz="0" w:space="0" w:color="auto"/>
        <w:left w:val="none" w:sz="0" w:space="0" w:color="auto"/>
        <w:bottom w:val="none" w:sz="0" w:space="0" w:color="auto"/>
        <w:right w:val="none" w:sz="0" w:space="0" w:color="auto"/>
      </w:divBdr>
    </w:div>
    <w:div w:id="306202074">
      <w:bodyDiv w:val="1"/>
      <w:marLeft w:val="0"/>
      <w:marRight w:val="0"/>
      <w:marTop w:val="0"/>
      <w:marBottom w:val="0"/>
      <w:divBdr>
        <w:top w:val="none" w:sz="0" w:space="0" w:color="auto"/>
        <w:left w:val="none" w:sz="0" w:space="0" w:color="auto"/>
        <w:bottom w:val="none" w:sz="0" w:space="0" w:color="auto"/>
        <w:right w:val="none" w:sz="0" w:space="0" w:color="auto"/>
      </w:divBdr>
    </w:div>
    <w:div w:id="325210513">
      <w:bodyDiv w:val="1"/>
      <w:marLeft w:val="0"/>
      <w:marRight w:val="0"/>
      <w:marTop w:val="0"/>
      <w:marBottom w:val="0"/>
      <w:divBdr>
        <w:top w:val="none" w:sz="0" w:space="0" w:color="auto"/>
        <w:left w:val="none" w:sz="0" w:space="0" w:color="auto"/>
        <w:bottom w:val="none" w:sz="0" w:space="0" w:color="auto"/>
        <w:right w:val="none" w:sz="0" w:space="0" w:color="auto"/>
      </w:divBdr>
    </w:div>
    <w:div w:id="382098039">
      <w:bodyDiv w:val="1"/>
      <w:marLeft w:val="0"/>
      <w:marRight w:val="0"/>
      <w:marTop w:val="0"/>
      <w:marBottom w:val="0"/>
      <w:divBdr>
        <w:top w:val="none" w:sz="0" w:space="0" w:color="auto"/>
        <w:left w:val="none" w:sz="0" w:space="0" w:color="auto"/>
        <w:bottom w:val="none" w:sz="0" w:space="0" w:color="auto"/>
        <w:right w:val="none" w:sz="0" w:space="0" w:color="auto"/>
      </w:divBdr>
    </w:div>
    <w:div w:id="393894589">
      <w:bodyDiv w:val="1"/>
      <w:marLeft w:val="0"/>
      <w:marRight w:val="0"/>
      <w:marTop w:val="0"/>
      <w:marBottom w:val="0"/>
      <w:divBdr>
        <w:top w:val="none" w:sz="0" w:space="0" w:color="auto"/>
        <w:left w:val="none" w:sz="0" w:space="0" w:color="auto"/>
        <w:bottom w:val="none" w:sz="0" w:space="0" w:color="auto"/>
        <w:right w:val="none" w:sz="0" w:space="0" w:color="auto"/>
      </w:divBdr>
    </w:div>
    <w:div w:id="496581054">
      <w:bodyDiv w:val="1"/>
      <w:marLeft w:val="0"/>
      <w:marRight w:val="0"/>
      <w:marTop w:val="0"/>
      <w:marBottom w:val="0"/>
      <w:divBdr>
        <w:top w:val="none" w:sz="0" w:space="0" w:color="auto"/>
        <w:left w:val="none" w:sz="0" w:space="0" w:color="auto"/>
        <w:bottom w:val="none" w:sz="0" w:space="0" w:color="auto"/>
        <w:right w:val="none" w:sz="0" w:space="0" w:color="auto"/>
      </w:divBdr>
    </w:div>
    <w:div w:id="638801923">
      <w:bodyDiv w:val="1"/>
      <w:marLeft w:val="0"/>
      <w:marRight w:val="0"/>
      <w:marTop w:val="0"/>
      <w:marBottom w:val="0"/>
      <w:divBdr>
        <w:top w:val="none" w:sz="0" w:space="0" w:color="auto"/>
        <w:left w:val="none" w:sz="0" w:space="0" w:color="auto"/>
        <w:bottom w:val="none" w:sz="0" w:space="0" w:color="auto"/>
        <w:right w:val="none" w:sz="0" w:space="0" w:color="auto"/>
      </w:divBdr>
    </w:div>
    <w:div w:id="673991176">
      <w:bodyDiv w:val="1"/>
      <w:marLeft w:val="0"/>
      <w:marRight w:val="0"/>
      <w:marTop w:val="0"/>
      <w:marBottom w:val="0"/>
      <w:divBdr>
        <w:top w:val="none" w:sz="0" w:space="0" w:color="auto"/>
        <w:left w:val="none" w:sz="0" w:space="0" w:color="auto"/>
        <w:bottom w:val="none" w:sz="0" w:space="0" w:color="auto"/>
        <w:right w:val="none" w:sz="0" w:space="0" w:color="auto"/>
      </w:divBdr>
    </w:div>
    <w:div w:id="921790439">
      <w:bodyDiv w:val="1"/>
      <w:marLeft w:val="0"/>
      <w:marRight w:val="0"/>
      <w:marTop w:val="0"/>
      <w:marBottom w:val="0"/>
      <w:divBdr>
        <w:top w:val="none" w:sz="0" w:space="0" w:color="auto"/>
        <w:left w:val="none" w:sz="0" w:space="0" w:color="auto"/>
        <w:bottom w:val="none" w:sz="0" w:space="0" w:color="auto"/>
        <w:right w:val="none" w:sz="0" w:space="0" w:color="auto"/>
      </w:divBdr>
    </w:div>
    <w:div w:id="1348949488">
      <w:bodyDiv w:val="1"/>
      <w:marLeft w:val="0"/>
      <w:marRight w:val="0"/>
      <w:marTop w:val="0"/>
      <w:marBottom w:val="0"/>
      <w:divBdr>
        <w:top w:val="none" w:sz="0" w:space="0" w:color="auto"/>
        <w:left w:val="none" w:sz="0" w:space="0" w:color="auto"/>
        <w:bottom w:val="none" w:sz="0" w:space="0" w:color="auto"/>
        <w:right w:val="none" w:sz="0" w:space="0" w:color="auto"/>
      </w:divBdr>
    </w:div>
    <w:div w:id="1375928984">
      <w:bodyDiv w:val="1"/>
      <w:marLeft w:val="0"/>
      <w:marRight w:val="0"/>
      <w:marTop w:val="0"/>
      <w:marBottom w:val="0"/>
      <w:divBdr>
        <w:top w:val="none" w:sz="0" w:space="0" w:color="auto"/>
        <w:left w:val="none" w:sz="0" w:space="0" w:color="auto"/>
        <w:bottom w:val="none" w:sz="0" w:space="0" w:color="auto"/>
        <w:right w:val="none" w:sz="0" w:space="0" w:color="auto"/>
      </w:divBdr>
    </w:div>
    <w:div w:id="1669364661">
      <w:bodyDiv w:val="1"/>
      <w:marLeft w:val="0"/>
      <w:marRight w:val="0"/>
      <w:marTop w:val="0"/>
      <w:marBottom w:val="0"/>
      <w:divBdr>
        <w:top w:val="none" w:sz="0" w:space="0" w:color="auto"/>
        <w:left w:val="none" w:sz="0" w:space="0" w:color="auto"/>
        <w:bottom w:val="none" w:sz="0" w:space="0" w:color="auto"/>
        <w:right w:val="none" w:sz="0" w:space="0" w:color="auto"/>
      </w:divBdr>
    </w:div>
    <w:div w:id="1723481510">
      <w:bodyDiv w:val="1"/>
      <w:marLeft w:val="0"/>
      <w:marRight w:val="0"/>
      <w:marTop w:val="0"/>
      <w:marBottom w:val="0"/>
      <w:divBdr>
        <w:top w:val="none" w:sz="0" w:space="0" w:color="auto"/>
        <w:left w:val="none" w:sz="0" w:space="0" w:color="auto"/>
        <w:bottom w:val="none" w:sz="0" w:space="0" w:color="auto"/>
        <w:right w:val="none" w:sz="0" w:space="0" w:color="auto"/>
      </w:divBdr>
    </w:div>
    <w:div w:id="1750348516">
      <w:bodyDiv w:val="1"/>
      <w:marLeft w:val="0"/>
      <w:marRight w:val="0"/>
      <w:marTop w:val="0"/>
      <w:marBottom w:val="0"/>
      <w:divBdr>
        <w:top w:val="none" w:sz="0" w:space="0" w:color="auto"/>
        <w:left w:val="none" w:sz="0" w:space="0" w:color="auto"/>
        <w:bottom w:val="none" w:sz="0" w:space="0" w:color="auto"/>
        <w:right w:val="none" w:sz="0" w:space="0" w:color="auto"/>
      </w:divBdr>
    </w:div>
    <w:div w:id="1815564297">
      <w:bodyDiv w:val="1"/>
      <w:marLeft w:val="0"/>
      <w:marRight w:val="0"/>
      <w:marTop w:val="0"/>
      <w:marBottom w:val="0"/>
      <w:divBdr>
        <w:top w:val="none" w:sz="0" w:space="0" w:color="auto"/>
        <w:left w:val="none" w:sz="0" w:space="0" w:color="auto"/>
        <w:bottom w:val="none" w:sz="0" w:space="0" w:color="auto"/>
        <w:right w:val="none" w:sz="0" w:space="0" w:color="auto"/>
      </w:divBdr>
    </w:div>
    <w:div w:id="21065326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12.png"/><Relationship Id="rId42" Type="http://schemas.openxmlformats.org/officeDocument/2006/relationships/image" Target="media/image19.png"/><Relationship Id="rId47" Type="http://schemas.openxmlformats.org/officeDocument/2006/relationships/image" Target="media/image29.png"/><Relationship Id="rId63" Type="http://schemas.openxmlformats.org/officeDocument/2006/relationships/image" Target="media/image45.png"/><Relationship Id="rId68" Type="http://schemas.openxmlformats.org/officeDocument/2006/relationships/image" Target="media/image50.png"/><Relationship Id="rId7" Type="http://schemas.openxmlformats.org/officeDocument/2006/relationships/endnotes" Target="endnotes.xml"/><Relationship Id="rId71" Type="http://schemas.openxmlformats.org/officeDocument/2006/relationships/image" Target="media/image53.emf"/><Relationship Id="rId2" Type="http://schemas.openxmlformats.org/officeDocument/2006/relationships/numbering" Target="numbering.xml"/><Relationship Id="rId11" Type="http://schemas.openxmlformats.org/officeDocument/2006/relationships/image" Target="media/image2.png"/><Relationship Id="rId24" Type="http://schemas.openxmlformats.org/officeDocument/2006/relationships/image" Target="media/image7.png"/><Relationship Id="rId37" Type="http://schemas.openxmlformats.org/officeDocument/2006/relationships/image" Target="media/image24.png"/><Relationship Id="rId40" Type="http://schemas.openxmlformats.org/officeDocument/2006/relationships/image" Target="media/image17.png"/><Relationship Id="rId45" Type="http://schemas.openxmlformats.org/officeDocument/2006/relationships/image" Target="media/image27.png"/><Relationship Id="rId53" Type="http://schemas.openxmlformats.org/officeDocument/2006/relationships/image" Target="media/image35.emf"/><Relationship Id="rId58" Type="http://schemas.openxmlformats.org/officeDocument/2006/relationships/image" Target="media/image40.png"/><Relationship Id="rId66" Type="http://schemas.openxmlformats.org/officeDocument/2006/relationships/image" Target="media/image48.emf"/><Relationship Id="rId74" Type="http://schemas.openxmlformats.org/officeDocument/2006/relationships/hyperlink" Target="https://www.researchgate.net/publication/340295625_Planning_as_Inference_in_Epidemiological_Models" TargetMode="External"/><Relationship Id="rId79" Type="http://schemas.microsoft.com/office/2011/relationships/people" Target="people.xml"/><Relationship Id="rId5" Type="http://schemas.openxmlformats.org/officeDocument/2006/relationships/webSettings" Target="webSettings.xml"/><Relationship Id="rId61" Type="http://schemas.openxmlformats.org/officeDocument/2006/relationships/image" Target="media/image43.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5.png"/><Relationship Id="rId35" Type="http://schemas.openxmlformats.org/officeDocument/2006/relationships/image" Target="media/image22.png"/><Relationship Id="rId43" Type="http://schemas.openxmlformats.org/officeDocument/2006/relationships/image" Target="media/image20.png"/><Relationship Id="rId48" Type="http://schemas.openxmlformats.org/officeDocument/2006/relationships/image" Target="media/image30.png"/><Relationship Id="rId56" Type="http://schemas.openxmlformats.org/officeDocument/2006/relationships/image" Target="media/image38.png"/><Relationship Id="rId64" Type="http://schemas.openxmlformats.org/officeDocument/2006/relationships/image" Target="media/image46.png"/><Relationship Id="rId69" Type="http://schemas.openxmlformats.org/officeDocument/2006/relationships/image" Target="media/image51.png"/><Relationship Id="rId77" Type="http://schemas.openxmlformats.org/officeDocument/2006/relationships/footer" Target="footer2.xml"/><Relationship Id="rId8" Type="http://schemas.openxmlformats.org/officeDocument/2006/relationships/hyperlink" Target="https://github" TargetMode="External"/><Relationship Id="rId51" Type="http://schemas.openxmlformats.org/officeDocument/2006/relationships/image" Target="media/image33.emf"/><Relationship Id="rId72" Type="http://schemas.openxmlformats.org/officeDocument/2006/relationships/image" Target="media/image54.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png"/><Relationship Id="rId25" Type="http://schemas.openxmlformats.org/officeDocument/2006/relationships/image" Target="media/image8.png"/><Relationship Id="rId38" Type="http://schemas.openxmlformats.org/officeDocument/2006/relationships/image" Target="media/image25.png"/><Relationship Id="rId46" Type="http://schemas.openxmlformats.org/officeDocument/2006/relationships/image" Target="media/image28.png"/><Relationship Id="rId59" Type="http://schemas.openxmlformats.org/officeDocument/2006/relationships/image" Target="media/image41.png"/><Relationship Id="rId67" Type="http://schemas.openxmlformats.org/officeDocument/2006/relationships/image" Target="media/image49.png"/><Relationship Id="rId20" Type="http://schemas.openxmlformats.org/officeDocument/2006/relationships/image" Target="media/image11.png"/><Relationship Id="rId41" Type="http://schemas.openxmlformats.org/officeDocument/2006/relationships/image" Target="media/image18.png"/><Relationship Id="rId54" Type="http://schemas.openxmlformats.org/officeDocument/2006/relationships/image" Target="media/image36.emf"/><Relationship Id="rId62" Type="http://schemas.openxmlformats.org/officeDocument/2006/relationships/image" Target="media/image44.png"/><Relationship Id="rId70" Type="http://schemas.openxmlformats.org/officeDocument/2006/relationships/image" Target="media/image52.emf"/><Relationship Id="rId75" Type="http://schemas.openxmlformats.org/officeDocument/2006/relationships/hyperlink" Target="https://github.com/cjekel/piecewise_linear_fit_py"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6.png"/><Relationship Id="rId36" Type="http://schemas.openxmlformats.org/officeDocument/2006/relationships/image" Target="media/image23.png"/><Relationship Id="rId49" Type="http://schemas.openxmlformats.org/officeDocument/2006/relationships/image" Target="media/image31.emf"/><Relationship Id="rId57" Type="http://schemas.openxmlformats.org/officeDocument/2006/relationships/image" Target="media/image39.png"/><Relationship Id="rId10" Type="http://schemas.openxmlformats.org/officeDocument/2006/relationships/image" Target="media/image1.emf"/><Relationship Id="rId44" Type="http://schemas.openxmlformats.org/officeDocument/2006/relationships/image" Target="media/image21.png"/><Relationship Id="rId52" Type="http://schemas.openxmlformats.org/officeDocument/2006/relationships/image" Target="media/image34.emf"/><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5.emf"/><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github.com/PublicHealthEngland/pygom" TargetMode="External"/><Relationship Id="rId13" Type="http://schemas.openxmlformats.org/officeDocument/2006/relationships/image" Target="media/image4.png"/><Relationship Id="rId39" Type="http://schemas.openxmlformats.org/officeDocument/2006/relationships/image" Target="media/image26.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12D2E11-8841-E54D-BC03-C19CF65C64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34</Pages>
  <Words>13060</Words>
  <Characters>74443</Characters>
  <Application>Microsoft Office Word</Application>
  <DocSecurity>0</DocSecurity>
  <Lines>620</Lines>
  <Paragraphs>174</Paragraphs>
  <ScaleCrop>false</ScaleCrop>
  <HeadingPairs>
    <vt:vector size="2" baseType="variant">
      <vt:variant>
        <vt:lpstr>Title</vt:lpstr>
      </vt:variant>
      <vt:variant>
        <vt:i4>1</vt:i4>
      </vt:variant>
    </vt:vector>
  </HeadingPairs>
  <TitlesOfParts>
    <vt:vector size="1" baseType="lpstr">
      <vt:lpstr/>
    </vt:vector>
  </TitlesOfParts>
  <Company>Ruhr Universität Bochum</Company>
  <LinksUpToDate>false</LinksUpToDate>
  <CharactersWithSpaces>87329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John McCaskill</dc:creator>
  <cp:keywords/>
  <dc:description/>
  <cp:lastModifiedBy>John McCaskill</cp:lastModifiedBy>
  <cp:revision>2</cp:revision>
  <dcterms:created xsi:type="dcterms:W3CDTF">2020-10-18T07:45:00Z</dcterms:created>
  <dcterms:modified xsi:type="dcterms:W3CDTF">2020-10-18T07:45:00Z</dcterms:modified>
</cp:coreProperties>
</file>