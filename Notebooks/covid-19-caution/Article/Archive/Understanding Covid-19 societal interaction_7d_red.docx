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ins w:id="0" w:author="Norman Packard" w:date="2020-10-09T19:11:00Z">
        <w:r>
          <w:t>The first salient feature of dynamics is the asymptotic</w:t>
        </w:r>
      </w:ins>
      <w:ins w:id="1" w:author="Norman Packard" w:date="2020-10-09T19:12:00Z">
        <w:r>
          <w:t xml:space="preserve"> fraction of the population that becomes immune to the disease.  </w:t>
        </w:r>
      </w:ins>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7680289D"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w:t>
      </w:r>
      <w:ins w:id="2" w:author="Norman Packard" w:date="2020-10-09T12:24:00Z">
        <w:r w:rsidR="001267A8">
          <w:t xml:space="preserve">In analogy with the viral proliferation kinetics producing linear </w:t>
        </w:r>
        <w:r w:rsidR="001267A8">
          <w:lastRenderedPageBreak/>
          <w:t>grow</w:t>
        </w:r>
      </w:ins>
      <w:ins w:id="3" w:author="Norman Packard" w:date="2020-10-09T12:25:00Z">
        <w:r w:rsidR="001267A8">
          <w:t xml:space="preserve">th, </w:t>
        </w:r>
      </w:ins>
      <w:del w:id="4" w:author="Norman Packard" w:date="2020-10-09T12:25:00Z">
        <w:r w:rsidR="002D1BB0" w:rsidDel="001267A8">
          <w:delText>T</w:delText>
        </w:r>
      </w:del>
      <w:ins w:id="5" w:author="Norman Packard" w:date="2020-10-09T12:25:00Z">
        <w:r w:rsidR="001267A8">
          <w:t>t</w:t>
        </w:r>
      </w:ins>
      <w:r w:rsidR="002D1BB0">
        <w:t>he authors</w:t>
      </w:r>
      <w:ins w:id="6" w:author="Norman Packard" w:date="2020-10-09T12:25:00Z">
        <w:r w:rsidR="001267A8">
          <w:t>’</w:t>
        </w:r>
      </w:ins>
      <w:r w:rsidR="002D1BB0">
        <w:t xml:space="preserve"> propose</w:t>
      </w:r>
      <w:ins w:id="7" w:author="Norman Packard" w:date="2020-10-09T12:25:00Z">
        <w:r w:rsidR="001267A8">
          <w:t>d caution coupling is</w:t>
        </w:r>
      </w:ins>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rPr>
          <w:ins w:id="8" w:author="Norman Packard" w:date="2020-10-09T19:14:00Z"/>
        </w:rPr>
      </w:pPr>
      <w:ins w:id="9" w:author="Norman Packard" w:date="2020-10-09T19:14:00Z">
        <w:r>
          <w:t>A third salient feature is multiple waves of infection</w:t>
        </w:r>
      </w:ins>
      <w:ins w:id="10" w:author="Norman Packard" w:date="2020-10-09T19:15:00Z">
        <w:r>
          <w:t xml:space="preserve"> (multiple peaks in observed cases).  Reactive models have been seen to </w:t>
        </w:r>
      </w:ins>
      <w:ins w:id="11" w:author="Norman Packard" w:date="2020-10-09T19:16:00Z">
        <w:r>
          <w:t>produce</w:t>
        </w:r>
      </w:ins>
      <w:ins w:id="12" w:author="Norman Packard" w:date="2020-10-09T19:15:00Z">
        <w:r>
          <w:t xml:space="preserv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ins>
      <w:ins w:id="13" w:author="Norman Packard" w:date="2020-10-09T19:16:00Z">
        <w:r>
          <w:t xml:space="preserve">.  The </w:t>
        </w:r>
      </w:ins>
      <w:ins w:id="14" w:author="Norman Packard" w:date="2020-10-09T19:17:00Z">
        <w:r>
          <w:t>da</w:t>
        </w:r>
      </w:ins>
      <w:ins w:id="15" w:author="Norman Packard" w:date="2020-10-09T19:16:00Z">
        <w:r>
          <w:t>ta for Covid-19 are already showing a third wave</w:t>
        </w:r>
      </w:ins>
      <w:ins w:id="16" w:author="Norman Packard" w:date="2020-10-09T19:17:00Z">
        <w:r>
          <w:t xml:space="preserve">; our model with caution coupling can produce multiple </w:t>
        </w:r>
      </w:ins>
      <w:ins w:id="17" w:author="Norman Packard" w:date="2020-10-09T23:04:00Z">
        <w:r w:rsidR="00AD44D7">
          <w:t>waves</w:t>
        </w:r>
      </w:ins>
      <w:ins w:id="18" w:author="Norman Packard" w:date="2020-10-09T19:17:00Z">
        <w:r>
          <w:t>.</w:t>
        </w:r>
      </w:ins>
    </w:p>
    <w:p w14:paraId="231E21A3" w14:textId="77777777" w:rsidR="00CD5AFA" w:rsidRDefault="00CD5AFA" w:rsidP="009C03BC">
      <w:pPr>
        <w:jc w:val="both"/>
        <w:rPr>
          <w:ins w:id="19" w:author="Norman Packard" w:date="2020-10-09T19:14:00Z"/>
        </w:rPr>
      </w:pPr>
    </w:p>
    <w:p w14:paraId="24228866" w14:textId="47D189E6" w:rsidR="007721E5" w:rsidDel="00AD44D7" w:rsidRDefault="00326435" w:rsidP="009C03BC">
      <w:pPr>
        <w:jc w:val="both"/>
        <w:rPr>
          <w:del w:id="20" w:author="Norman Packard" w:date="2020-10-09T23:09:00Z"/>
        </w:rPr>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p>
    <w:p w14:paraId="747741B3" w14:textId="4CA41CB0" w:rsidR="007721E5" w:rsidDel="00AD44D7" w:rsidRDefault="007721E5" w:rsidP="009C03BC">
      <w:pPr>
        <w:jc w:val="both"/>
        <w:rPr>
          <w:del w:id="21" w:author="Norman Packard" w:date="2020-10-09T23:09:00Z"/>
        </w:rPr>
      </w:pPr>
    </w:p>
    <w:p w14:paraId="10A1191E" w14:textId="71677304" w:rsidR="00924DF1" w:rsidRDefault="007721E5" w:rsidP="00AD44D7">
      <w:pPr>
        <w:jc w:val="both"/>
        <w:rPr>
          <w:ins w:id="22" w:author="Norman Packard" w:date="2020-10-09T23:15:00Z"/>
        </w:rPr>
      </w:pPr>
      <w:del w:id="23" w:author="Norman Packard" w:date="2020-10-09T23:09:00Z">
        <w:r w:rsidRPr="003B0E83" w:rsidDel="00AD44D7">
          <w:delText>S</w:delText>
        </w:r>
        <w:r w:rsidR="00E443F4" w:rsidRPr="003B0E83" w:rsidDel="00AD44D7">
          <w:delText>uperficially, t</w:delText>
        </w:r>
      </w:del>
      <w:ins w:id="24" w:author="Norman Packard" w:date="2020-10-09T23:09:00Z">
        <w:r w:rsidR="00AD44D7">
          <w:t>T</w:t>
        </w:r>
      </w:ins>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del w:id="25" w:author="Norman Packard" w:date="2020-10-09T23:09:00Z">
        <w:r w:rsidR="00014A64" w:rsidRPr="003B0E83" w:rsidDel="00AD44D7">
          <w:delText>On the other hand</w:delText>
        </w:r>
      </w:del>
      <w:ins w:id="26" w:author="Norman Packard" w:date="2020-10-09T23:09:00Z">
        <w:r w:rsidR="00AD44D7">
          <w:t>But upon inspection</w:t>
        </w:r>
      </w:ins>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del w:id="27" w:author="Norman Packard" w:date="2020-10-09T23:10:00Z">
        <w:r w:rsidR="004B0294" w:rsidDel="00AD44D7">
          <w:delText>Although</w:delText>
        </w:r>
        <w:r w:rsidR="00014A64" w:rsidRPr="003B0E83" w:rsidDel="00AD44D7">
          <w:delText xml:space="preserve"> principal component analysis (PCA) and subsequent clustering </w:delText>
        </w:r>
        <w:r w:rsidR="004B0294" w:rsidDel="00AD44D7">
          <w:delText>can be used to understand</w:delText>
        </w:r>
        <w:r w:rsidR="00014A64" w:rsidRPr="003B0E83" w:rsidDel="00AD44D7">
          <w:delText xml:space="preserve"> systematic variations in </w:delText>
        </w:r>
        <w:r w:rsidR="004B0294" w:rsidDel="00AD44D7">
          <w:delText xml:space="preserve">high dimensional </w:delText>
        </w:r>
        <w:r w:rsidR="00014A64" w:rsidRPr="003B0E83" w:rsidDel="00AD44D7">
          <w:delText>data,</w:delText>
        </w:r>
        <w:r w:rsidR="004B0294" w:rsidDel="00AD44D7">
          <w:delText xml:space="preserve"> and can also be applied to time series,</w:delText>
        </w:r>
      </w:del>
      <w:ins w:id="28" w:author="Norman Packard" w:date="2020-10-09T23:10:00Z">
        <w:r w:rsidR="00AD44D7">
          <w:t xml:space="preserve">To </w:t>
        </w:r>
      </w:ins>
      <w:ins w:id="29" w:author="Norman Packard" w:date="2020-10-09T23:12:00Z">
        <w:r w:rsidR="00AD44D7">
          <w:t xml:space="preserve">quantify these </w:t>
        </w:r>
      </w:ins>
      <w:ins w:id="30" w:author="Norman Packard" w:date="2020-10-09T23:13:00Z">
        <w:r w:rsidR="00AD44D7">
          <w:t>common features seen in groups of country profiles, we use</w:t>
        </w:r>
      </w:ins>
      <w:r w:rsidR="00014A64" w:rsidRPr="003B0E83">
        <w:t xml:space="preserve"> functional</w:t>
      </w:r>
      <w:ins w:id="31" w:author="Norman Packard" w:date="2020-10-09T23:13:00Z">
        <w:r w:rsidR="00AD44D7">
          <w:t xml:space="preserve"> principal component </w:t>
        </w:r>
        <w:proofErr w:type="spellStart"/>
        <w:r w:rsidR="00AD44D7">
          <w:t>analysys</w:t>
        </w:r>
      </w:ins>
      <w:proofErr w:type="spellEnd"/>
      <w:r w:rsidR="00014A64" w:rsidRPr="003B0E83">
        <w:t xml:space="preserve"> </w:t>
      </w:r>
      <w:ins w:id="32" w:author="Norman Packard" w:date="2020-10-09T23:13:00Z">
        <w:r w:rsidR="00AD44D7">
          <w:t>(F</w:t>
        </w:r>
      </w:ins>
      <w:r w:rsidR="00014A64" w:rsidRPr="003B0E83">
        <w:t>PCA</w:t>
      </w:r>
      <w:ins w:id="33" w:author="Norman Packard" w:date="2020-10-09T23:13:00Z">
        <w:r w:rsidR="00AD44D7">
          <w:t>),</w:t>
        </w:r>
      </w:ins>
      <w:del w:id="34" w:author="Norman Packard" w:date="2020-10-09T23:13:00Z">
        <w:r w:rsidR="00014A64" w:rsidRPr="003B0E83" w:rsidDel="00AD44D7">
          <w:delText xml:space="preserve"> provides</w:delText>
        </w:r>
      </w:del>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ins w:id="35" w:author="Norman Packard" w:date="2020-10-09T23:15:00Z">
        <w:r w:rsidR="00924DF1">
          <w:t>, followed by clustering</w:t>
        </w:r>
      </w:ins>
      <w:ins w:id="36" w:author="Norman Packard" w:date="2020-10-09T23:17:00Z">
        <w:r w:rsidR="00924DF1">
          <w:t>, using hierarchical density-based</w:t>
        </w:r>
      </w:ins>
      <w:ins w:id="37" w:author="Norman Packard" w:date="2020-10-09T23:18:00Z">
        <w:r w:rsidR="00924DF1">
          <w:t xml:space="preserve"> clustering (HDBSCAN)</w:t>
        </w:r>
      </w:ins>
      <w:ins w:id="38" w:author="Norman Packard" w:date="2020-10-09T23:20:00Z">
        <w:r w:rsidR="00924DF1">
          <w:t xml:space="preserve"> </w:t>
        </w:r>
      </w:ins>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ins w:id="39" w:author="Norman Packard" w:date="2020-10-09T23:20:00Z">
        <w:r w:rsidR="00924DF1">
          <w:t xml:space="preserve">.  </w:t>
        </w:r>
      </w:ins>
      <w:ins w:id="40" w:author="Norman Packard" w:date="2020-10-09T23:27:00Z">
        <w:r w:rsidR="0024554E">
          <w:t>After synchronizing country temporal data</w:t>
        </w:r>
      </w:ins>
      <w:ins w:id="41" w:author="Norman Packard" w:date="2020-10-09T23:28:00Z">
        <w:r w:rsidR="0024554E">
          <w:t xml:space="preserve"> and</w:t>
        </w:r>
      </w:ins>
      <w:ins w:id="42" w:author="Norman Packard" w:date="2020-10-09T23:29:00Z">
        <w:r w:rsidR="0024554E">
          <w:t xml:space="preserve"> filtering countries to obtain those with enough data (see </w:t>
        </w:r>
      </w:ins>
      <w:ins w:id="43" w:author="Norman Packard" w:date="2020-10-09T23:31:00Z">
        <w:r w:rsidR="0024554E">
          <w:t xml:space="preserve">the </w:t>
        </w:r>
      </w:ins>
      <w:ins w:id="44" w:author="Norman Packard" w:date="2020-10-09T23:29:00Z">
        <w:r w:rsidR="0024554E">
          <w:t>SI for details)</w:t>
        </w:r>
      </w:ins>
      <w:ins w:id="45" w:author="Norman Packard" w:date="2020-10-09T23:27:00Z">
        <w:r w:rsidR="0024554E">
          <w:t xml:space="preserve">, </w:t>
        </w:r>
      </w:ins>
      <w:ins w:id="46" w:author="Norman Packard" w:date="2020-10-09T23:20:00Z">
        <w:r w:rsidR="00924DF1">
          <w:t xml:space="preserve">FPCA </w:t>
        </w:r>
      </w:ins>
      <w:ins w:id="47" w:author="Norman Packard" w:date="2020-10-09T23:21:00Z">
        <w:r w:rsidR="00924DF1">
          <w:t>embed</w:t>
        </w:r>
      </w:ins>
      <w:ins w:id="48" w:author="Norman Packard" w:date="2020-10-09T23:28:00Z">
        <w:r w:rsidR="0024554E">
          <w:t>s</w:t>
        </w:r>
      </w:ins>
      <w:ins w:id="49" w:author="Norman Packard" w:date="2020-10-09T23:21:00Z">
        <w:r w:rsidR="00924DF1">
          <w:t xml:space="preserve"> each country’s temporal curve in a function space, then uses analysis of variance </w:t>
        </w:r>
      </w:ins>
      <w:del w:id="50" w:author="Norman Packard" w:date="2020-10-09T23:15:00Z">
        <w:r w:rsidR="00014A64" w:rsidRPr="003B0E83" w:rsidDel="00924DF1">
          <w:delText xml:space="preserve">.  </w:delText>
        </w:r>
      </w:del>
      <w:ins w:id="51" w:author="Norman Packard" w:date="2020-10-09T23:21:00Z">
        <w:r w:rsidR="00924DF1">
          <w:t xml:space="preserve">to project </w:t>
        </w:r>
      </w:ins>
      <w:ins w:id="52" w:author="Norman Packard" w:date="2020-10-09T23:22:00Z">
        <w:r w:rsidR="00924DF1">
          <w:t xml:space="preserve">find a chosen number of </w:t>
        </w:r>
      </w:ins>
      <w:proofErr w:type="spellStart"/>
      <w:ins w:id="53" w:author="Norman Packard" w:date="2020-10-09T23:23:00Z">
        <w:r w:rsidR="00924DF1">
          <w:t>basis</w:t>
        </w:r>
        <w:proofErr w:type="spellEnd"/>
        <w:r w:rsidR="00924DF1">
          <w:t xml:space="preserve"> functions that </w:t>
        </w:r>
      </w:ins>
      <w:ins w:id="54" w:author="Norman Packard" w:date="2020-10-09T23:24:00Z">
        <w:r w:rsidR="00924DF1">
          <w:t xml:space="preserve">capture maximal variance with all country curves are </w:t>
        </w:r>
        <w:r w:rsidR="0024554E">
          <w:t>projected onto them.</w:t>
        </w:r>
      </w:ins>
      <w:ins w:id="55" w:author="Norman Packard" w:date="2020-10-09T23:25:00Z">
        <w:r w:rsidR="0024554E">
          <w:t xml:space="preserve">  In the reduced dimension function space produced by </w:t>
        </w:r>
      </w:ins>
      <w:ins w:id="56" w:author="Norman Packard" w:date="2020-10-09T23:26:00Z">
        <w:r w:rsidR="0024554E">
          <w:t xml:space="preserve">the </w:t>
        </w:r>
      </w:ins>
      <w:ins w:id="57" w:author="Norman Packard" w:date="2020-10-09T23:25:00Z">
        <w:r w:rsidR="0024554E">
          <w:t>FPCA</w:t>
        </w:r>
      </w:ins>
      <w:ins w:id="58" w:author="Norman Packard" w:date="2020-10-09T23:26:00Z">
        <w:r w:rsidR="0024554E">
          <w:t xml:space="preserve"> projection, we cluster the countries.</w:t>
        </w:r>
      </w:ins>
      <w:ins w:id="59" w:author="Norman Packard" w:date="2020-10-09T23:30:00Z">
        <w:r w:rsidR="0024554E">
          <w:t xml:space="preserve">  There are various meta-parameters in the projection and clustering, as described in the SI</w:t>
        </w:r>
      </w:ins>
      <w:ins w:id="60" w:author="Norman Packard" w:date="2020-10-09T23:31:00Z">
        <w:r w:rsidR="0024554E">
          <w:t>.</w:t>
        </w:r>
      </w:ins>
      <w:ins w:id="61" w:author="Norman Packard" w:date="2020-10-09T23:51:00Z">
        <w:r w:rsidR="00AF0ADB">
          <w:t xml:space="preserve">  We sampled these </w:t>
        </w:r>
        <w:proofErr w:type="spellStart"/>
        <w:r w:rsidR="00AF0ADB">
          <w:t>metaparameters</w:t>
        </w:r>
        <w:proofErr w:type="spellEnd"/>
        <w:r w:rsidR="00AF0ADB">
          <w:t xml:space="preserve">, ranking the </w:t>
        </w:r>
        <w:proofErr w:type="spellStart"/>
        <w:r w:rsidR="00AF0ADB">
          <w:t>clustering</w:t>
        </w:r>
      </w:ins>
      <w:ins w:id="62" w:author="Norman Packard" w:date="2020-10-09T23:52:00Z">
        <w:r w:rsidR="00AF0ADB">
          <w:t>s</w:t>
        </w:r>
        <w:proofErr w:type="spellEnd"/>
        <w:r w:rsidR="00AF0ADB">
          <w:t xml:space="preserve">, and obtained a consensus clustering of the best sampled </w:t>
        </w:r>
        <w:proofErr w:type="spellStart"/>
        <w:r w:rsidR="00AF0ADB">
          <w:t>clusterings</w:t>
        </w:r>
      </w:ins>
      <w:proofErr w:type="spellEnd"/>
      <w:ins w:id="63" w:author="Norman Packard" w:date="2020-10-09T23:53:00Z">
        <w:r w:rsidR="00AF0ADB">
          <w:t xml:space="preserve"> (details described in the SI).  The results of </w:t>
        </w:r>
      </w:ins>
      <w:ins w:id="64" w:author="Norman Packard" w:date="2020-10-09T23:55:00Z">
        <w:r w:rsidR="007C5044">
          <w:t xml:space="preserve">the consensus clustering are shown in Figure 3, where we see the first </w:t>
        </w:r>
      </w:ins>
      <w:ins w:id="65" w:author="Norman Packard" w:date="2020-10-10T00:19:00Z">
        <w:r w:rsidR="00AE4D83">
          <w:t>5</w:t>
        </w:r>
      </w:ins>
      <w:ins w:id="66" w:author="Norman Packard" w:date="2020-10-09T23:55:00Z">
        <w:r w:rsidR="007C5044">
          <w:t xml:space="preserve"> functional principal components</w:t>
        </w:r>
      </w:ins>
      <w:ins w:id="67" w:author="Norman Packard" w:date="2020-10-09T23:56:00Z">
        <w:r w:rsidR="007C5044">
          <w:t xml:space="preserve"> (3a), and a </w:t>
        </w:r>
      </w:ins>
      <w:ins w:id="68" w:author="Norman Packard" w:date="2020-10-09T23:57:00Z">
        <w:r w:rsidR="007C5044">
          <w:t xml:space="preserve">distributional </w:t>
        </w:r>
      </w:ins>
      <w:ins w:id="69" w:author="Norman Packard" w:date="2020-10-09T23:56:00Z">
        <w:r w:rsidR="007C5044">
          <w:t>superposition of the country traces</w:t>
        </w:r>
      </w:ins>
      <w:ins w:id="70" w:author="Norman Packard" w:date="2020-10-09T23:57:00Z">
        <w:r w:rsidR="007C5044">
          <w:t xml:space="preserve"> for all countries in each of the clusters, for </w:t>
        </w:r>
      </w:ins>
      <w:ins w:id="71" w:author="Norman Packard" w:date="2020-10-10T00:11:00Z">
        <w:r w:rsidR="004943D1">
          <w:t>deaths, cas</w:t>
        </w:r>
      </w:ins>
      <w:ins w:id="72" w:author="Norman Packard" w:date="2020-10-10T00:12:00Z">
        <w:r w:rsidR="004943D1">
          <w:t>es, and test-adjusted cases (3b-c)</w:t>
        </w:r>
      </w:ins>
    </w:p>
    <w:p w14:paraId="0FA31995" w14:textId="3C6AAD0B" w:rsidR="00014A64" w:rsidRPr="003B0E83" w:rsidDel="0024554E" w:rsidRDefault="007721E5" w:rsidP="00924DF1">
      <w:pPr>
        <w:jc w:val="both"/>
        <w:rPr>
          <w:del w:id="73" w:author="Norman Packard" w:date="2020-10-09T23:31:00Z"/>
        </w:rPr>
      </w:pPr>
      <w:del w:id="74" w:author="Norman Packard" w:date="2020-10-09T23:31:00Z">
        <w:r w:rsidRPr="003B0E83" w:rsidDel="0024554E">
          <w:delText>In order to see these systematic responses, country specific differences in both the temporal start of the infection and its magnitude</w:delText>
        </w:r>
        <w:r w:rsidR="00014A64" w:rsidRPr="003B0E83" w:rsidDel="0024554E">
          <w:delText xml:space="preserve"> </w:delText>
        </w:r>
        <w:r w:rsidRPr="003B0E83" w:rsidDel="0024554E">
          <w:delText>should be factored out. The temporal alignment of curves is relatively standard, as employed</w:delText>
        </w:r>
        <w:r w:rsidR="00EB7F90" w:rsidDel="0024554E">
          <w:delText>,</w:delText>
        </w:r>
        <w:r w:rsidRPr="003B0E83" w:rsidDel="0024554E">
          <w:delText xml:space="preserve"> for example</w:delText>
        </w:r>
        <w:r w:rsidR="00EB7F90" w:rsidDel="0024554E">
          <w:delText>,</w:delText>
        </w:r>
        <w:r w:rsidRPr="003B0E83" w:rsidDel="0024554E">
          <w:delText xml:space="preserve"> in the OWID dashboard tool</w:delText>
        </w:r>
        <w:r w:rsidR="00C977CC" w:rsidDel="0024554E">
          <w:fldChar w:fldCharType="begin"/>
        </w:r>
        <w:r w:rsidR="00924DF1" w:rsidDel="0024554E">
          <w:delInstrText xml:space="preserve"> ADDIN EN.CITE &lt;EndNote&gt;&lt;Cite&gt;&lt;Author&gt;Roser&lt;/Author&gt;&lt;Year&gt;2020&lt;/Year&gt;&lt;RecNum&gt;4&lt;/RecNum&gt;&lt;DisplayText&gt;[38]&lt;/DisplayText&gt;&lt;record&gt;&lt;rec-number&gt;4&lt;/rec-number&gt;&lt;foreign-keys&gt;&lt;key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delInstrText>
        </w:r>
        <w:r w:rsidR="00C977CC" w:rsidDel="0024554E">
          <w:fldChar w:fldCharType="separate"/>
        </w:r>
        <w:r w:rsidR="00924DF1" w:rsidDel="0024554E">
          <w:rPr>
            <w:noProof/>
          </w:rPr>
          <w:delText>[38]</w:delText>
        </w:r>
        <w:r w:rsidR="00C977CC" w:rsidDel="0024554E">
          <w:fldChar w:fldCharType="end"/>
        </w:r>
      </w:del>
      <w:del w:id="75" w:author="Norman Packard" w:date="2020-10-09T19:02:00Z">
        <w:r w:rsidRPr="003B0E83" w:rsidDel="00C977CC">
          <w:delText xml:space="preserve"> </w:delText>
        </w:r>
        <w:r w:rsidRPr="003B0E83" w:rsidDel="00C977CC">
          <w:rPr>
            <w:highlight w:val="yellow"/>
          </w:rPr>
          <w:delText>[ref]</w:delText>
        </w:r>
      </w:del>
      <w:del w:id="76" w:author="Norman Packard" w:date="2020-10-09T23:31:00Z">
        <w:r w:rsidRPr="003B0E83" w:rsidDel="0024554E">
          <w:delText>:  we synchronized the time axis to start at a common low but significant level (10) of resulting deaths.</w:delText>
        </w:r>
        <w:r w:rsidR="00EB7F90" w:rsidDel="0024554E">
          <w:delText xml:space="preserve"> </w:delText>
        </w:r>
        <w:r w:rsidR="004B0294" w:rsidDel="0024554E">
          <w:delText>On the vertical axis, a</w:delText>
        </w:r>
        <w:r w:rsidR="00EB7F90" w:rsidDel="0024554E">
          <w:delText xml:space="preserve">lthough much of the  large differences in the numbers of cases and deaths in different countries can be normalized </w:delText>
        </w:r>
        <w:r w:rsidR="004B0294" w:rsidDel="0024554E">
          <w:delText>relative to</w:delText>
        </w:r>
        <w:r w:rsidR="00EB7F90" w:rsidDel="0024554E">
          <w:delText xml:space="preserve"> population size, reporting </w:delText>
        </w:r>
        <w:r w:rsidR="008E5186" w:rsidDel="0024554E">
          <w:delText>counts in cases and deaths per million, it is also useful in comparing curve shapes to completely rescale the epidemics by their curve maxima, to eliminate variations in the magnitude of the curves from the shape clustering. Further details of</w:delText>
        </w:r>
      </w:del>
      <w:del w:id="77" w:author="Norman Packard" w:date="2020-10-09T23:14:00Z">
        <w:r w:rsidR="008E5186" w:rsidDel="00924DF1">
          <w:delText xml:space="preserve"> the functional</w:delText>
        </w:r>
      </w:del>
      <w:del w:id="78" w:author="Norman Packard" w:date="2020-10-09T23:31:00Z">
        <w:r w:rsidR="008E5186" w:rsidDel="0024554E">
          <w:delText xml:space="preserve"> PCA and clustering are described in the SI. </w:delText>
        </w:r>
      </w:del>
    </w:p>
    <w:p w14:paraId="03230433" w14:textId="38FE8FF1" w:rsidR="00014A64" w:rsidRDefault="00014A64" w:rsidP="009C03BC">
      <w:pPr>
        <w:jc w:val="both"/>
        <w:rPr>
          <w:highlight w:val="yellow"/>
        </w:rPr>
      </w:pPr>
    </w:p>
    <w:p w14:paraId="7A2C953C" w14:textId="282864F7" w:rsidR="00910621" w:rsidDel="007C5044" w:rsidRDefault="004B0294" w:rsidP="009C03BC">
      <w:pPr>
        <w:jc w:val="both"/>
        <w:rPr>
          <w:del w:id="79" w:author="Norman Packard" w:date="2020-10-09T23:58:00Z"/>
        </w:rPr>
      </w:pPr>
      <w:del w:id="80" w:author="Norman Packard" w:date="2020-10-09T23:58:00Z">
        <w:r w:rsidDel="007C5044">
          <w:delText xml:space="preserve">The data form individual countries for both confirmed cases and deaths has been compiled and made publicly available by a number of sources. We employ primarily the compilations by Johns Hopkins University </w:delText>
        </w:r>
        <w:r w:rsidR="00910621" w:rsidDel="007C5044">
          <w:delText xml:space="preserve">(JHU) </w:delText>
        </w:r>
      </w:del>
      <w:del w:id="81" w:author="Norman Packard" w:date="2020-10-09T19:05:00Z">
        <w:r w:rsidRPr="00910621" w:rsidDel="00C977CC">
          <w:rPr>
            <w:highlight w:val="yellow"/>
          </w:rPr>
          <w:delText>[ref]</w:delText>
        </w:r>
        <w:r w:rsidDel="00C977CC">
          <w:delText xml:space="preserve"> </w:delText>
        </w:r>
      </w:del>
      <w:del w:id="82" w:author="Norman Packard" w:date="2020-10-09T19:06:00Z">
        <w:r w:rsidDel="00C977CC">
          <w:delText>a</w:delText>
        </w:r>
      </w:del>
      <w:del w:id="83" w:author="Norman Packard" w:date="2020-10-09T23:58:00Z">
        <w:r w:rsidDel="007C5044">
          <w:delText xml:space="preserve">nd by the </w:delText>
        </w:r>
        <w:r w:rsidR="00910621" w:rsidDel="007C5044">
          <w:delText xml:space="preserve">University of Oxford maintained site </w:delText>
        </w:r>
        <w:r w:rsidDel="007C5044">
          <w:delText xml:space="preserve">Our World in Data </w:delText>
        </w:r>
        <w:r w:rsidR="00910621" w:rsidDel="007C5044">
          <w:delText>(OWID)</w:delText>
        </w:r>
        <w:r w:rsidR="00C977CC" w:rsidDel="007C5044">
          <w:fldChar w:fldCharType="begin"/>
        </w:r>
        <w:r w:rsidR="0024554E" w:rsidDel="007C5044">
          <w:delInstrText xml:space="preserve"> ADDIN EN.CITE &lt;EndNote&gt;&lt;Cite&gt;&lt;Author&gt;Roser&lt;/Author&gt;&lt;Year&gt;2020&lt;/Year&gt;&lt;RecNum&gt;4&lt;/RecNum&gt;&lt;DisplayText&gt;[39]&lt;/DisplayText&gt;&lt;record&gt;&lt;rec-number&gt;4&lt;/rec-number&gt;&lt;foreign-keys&gt;&lt;key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delInstrText>
        </w:r>
        <w:r w:rsidR="00C977CC" w:rsidDel="007C5044">
          <w:fldChar w:fldCharType="separate"/>
        </w:r>
        <w:r w:rsidR="0024554E" w:rsidDel="007C5044">
          <w:rPr>
            <w:noProof/>
          </w:rPr>
          <w:delText>[39]</w:delText>
        </w:r>
        <w:r w:rsidR="00C977CC" w:rsidDel="007C5044">
          <w:fldChar w:fldCharType="end"/>
        </w:r>
      </w:del>
      <w:del w:id="84" w:author="Norman Packard" w:date="2020-10-09T19:05:00Z">
        <w:r w:rsidR="00C977CC" w:rsidDel="00C977CC">
          <w:fldChar w:fldCharType="begin"/>
        </w:r>
        <w:r w:rsidR="00C977CC" w:rsidDel="00C977CC">
          <w:delInstrText xml:space="preserve"> ADDIN EN.CITE &lt;EndNote&gt;&lt;Cite&gt;&lt;RecNum&gt;5&lt;/RecNum&gt;&lt;DisplayText&gt;[38]&lt;/DisplayText&gt;&lt;record&gt;&lt;rec-number&gt;5&lt;/rec-number&gt;&lt;foreign-keys&gt;&lt;key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delInstrText>
        </w:r>
        <w:r w:rsidR="00C977CC" w:rsidDel="00C977CC">
          <w:fldChar w:fldCharType="separate"/>
        </w:r>
        <w:r w:rsidR="00C977CC" w:rsidDel="00C977CC">
          <w:rPr>
            <w:noProof/>
          </w:rPr>
          <w:delText>[38]</w:delText>
        </w:r>
        <w:r w:rsidR="00C977CC" w:rsidDel="00C977CC">
          <w:fldChar w:fldCharType="end"/>
        </w:r>
      </w:del>
      <w:del w:id="85" w:author="Norman Packard" w:date="2020-10-09T19:07:00Z">
        <w:r w:rsidR="00910621" w:rsidDel="00C977CC">
          <w:delText xml:space="preserve"> </w:delText>
        </w:r>
        <w:r w:rsidR="00910621" w:rsidRPr="00910621" w:rsidDel="00C977CC">
          <w:rPr>
            <w:highlight w:val="yellow"/>
          </w:rPr>
          <w:delText>[ref]</w:delText>
        </w:r>
      </w:del>
      <w:del w:id="86" w:author="Norman Packard" w:date="2020-10-09T23:58:00Z">
        <w:r w:rsidR="00910621" w:rsidDel="007C5044">
          <w:delText>. We employ recent population numbers (assumed constant during 2020) as well as testing data  for countries  from the OWID compilation. Although the deaths data is generally more reliable, the confirmed case data provides additional important insight into</w:delText>
        </w:r>
      </w:del>
      <w:del w:id="87" w:author="Norman Packard" w:date="2020-10-09T23:12:00Z">
        <w:r w:rsidR="00910621" w:rsidDel="00AD44D7">
          <w:delText>t</w:delText>
        </w:r>
      </w:del>
      <w:del w:id="88" w:author="Norman Packard" w:date="2020-10-09T23:58:00Z">
        <w:r w:rsidR="00910621" w:rsidDel="007C5044">
          <w:delText xml:space="preserve"> he course of the epidemic, but one that requires a more careful treatment since it is more dependent on the amount, strategy and quality of testing in the different countries. Common problems with the data are</w:delText>
        </w:r>
        <w:r w:rsidR="009E2257" w:rsidDel="007C5044">
          <w:delText>:</w:delText>
        </w:r>
        <w:r w:rsidR="00910621" w:rsidDel="007C5044">
          <w:delText xml:space="preserv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w:delText>
        </w:r>
        <w:r w:rsidR="009E2257" w:rsidDel="007C5044">
          <w:delText xml:space="preserve">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on a daily basis.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delText>
        </w:r>
      </w:del>
    </w:p>
    <w:p w14:paraId="2B569C97" w14:textId="30B61732" w:rsidR="009E2257" w:rsidDel="007C5044" w:rsidRDefault="009E2257" w:rsidP="009C03BC">
      <w:pPr>
        <w:jc w:val="both"/>
        <w:rPr>
          <w:del w:id="89" w:author="Norman Packard" w:date="2020-10-09T23:58:00Z"/>
        </w:rPr>
      </w:pPr>
    </w:p>
    <w:p w14:paraId="1293630B" w14:textId="4C96A8FE" w:rsidR="009E2257" w:rsidDel="007C5044" w:rsidRDefault="009E2257" w:rsidP="009C03BC">
      <w:pPr>
        <w:jc w:val="both"/>
        <w:rPr>
          <w:del w:id="90" w:author="Norman Packard" w:date="2020-10-09T23:58:00Z"/>
        </w:rPr>
      </w:pPr>
      <w:del w:id="91" w:author="Norman Packard" w:date="2020-10-09T23:58:00Z">
        <w:r w:rsidDel="007C5044">
          <w:delText xml:space="preserve">Our procedure for processing the data is detailed in Table S4. </w:delText>
        </w:r>
      </w:del>
    </w:p>
    <w:p w14:paraId="18E4D783" w14:textId="4ADDFC14" w:rsidR="004B0294" w:rsidRPr="004B0294" w:rsidDel="00AE4D83" w:rsidRDefault="00910621" w:rsidP="009C03BC">
      <w:pPr>
        <w:jc w:val="both"/>
        <w:rPr>
          <w:del w:id="92" w:author="Norman Packard" w:date="2020-10-10T00:24:00Z"/>
        </w:rPr>
      </w:pPr>
      <w:del w:id="93" w:author="Norman Packard" w:date="2020-10-09T23:58:00Z">
        <w:r w:rsidDel="007C5044">
          <w:delText xml:space="preserve"> </w:delText>
        </w:r>
      </w:del>
    </w:p>
    <w:p w14:paraId="18C1ED12" w14:textId="1532C5C1" w:rsidR="004B0294" w:rsidRPr="00AE4D83" w:rsidDel="004943D1" w:rsidRDefault="00AE4D83" w:rsidP="009C03BC">
      <w:pPr>
        <w:jc w:val="both"/>
        <w:rPr>
          <w:del w:id="94" w:author="Norman Packard" w:date="2020-10-10T00:12:00Z"/>
          <w:rPrChange w:id="95" w:author="Norman Packard" w:date="2020-10-10T00:19:00Z">
            <w:rPr>
              <w:del w:id="96" w:author="Norman Packard" w:date="2020-10-10T00:12:00Z"/>
              <w:highlight w:val="yellow"/>
            </w:rPr>
          </w:rPrChange>
        </w:rPr>
      </w:pPr>
      <w:ins w:id="97" w:author="Norman Packard" w:date="2020-10-10T00:18:00Z">
        <w:r w:rsidRPr="00AE4D83">
          <w:rPr>
            <w:rPrChange w:id="98" w:author="Norman Packard" w:date="2020-10-10T00:19:00Z">
              <w:rPr>
                <w:highlight w:val="yellow"/>
              </w:rPr>
            </w:rPrChange>
          </w:rPr>
          <w:t>The range of dynamical phenomena observed in the epidemiological dynamics illustrated in Figure 2</w:t>
        </w:r>
      </w:ins>
      <w:ins w:id="99" w:author="Norman Packard" w:date="2020-10-10T00:20:00Z">
        <w:r>
          <w:t xml:space="preserve">, and the different </w:t>
        </w:r>
      </w:ins>
      <w:ins w:id="100" w:author="Norman Packard" w:date="2020-10-10T00:18:00Z">
        <w:r w:rsidRPr="00AE4D83">
          <w:rPr>
            <w:rPrChange w:id="101" w:author="Norman Packard" w:date="2020-10-10T00:19:00Z">
              <w:rPr>
                <w:highlight w:val="yellow"/>
              </w:rPr>
            </w:rPrChange>
          </w:rPr>
          <w:t>classes of dynamics identified by the cluster analysis</w:t>
        </w:r>
      </w:ins>
      <w:ins w:id="102" w:author="Norman Packard" w:date="2020-10-10T00:21:00Z">
        <w:r>
          <w:t xml:space="preserve"> shown in Figure 3 demonstrate that the</w:t>
        </w:r>
      </w:ins>
      <w:ins w:id="103" w:author="Norman Packard" w:date="2020-10-10T00:22:00Z">
        <w:r>
          <w:t xml:space="preserve"> observed epidemiological dynamics</w:t>
        </w:r>
      </w:ins>
      <w:ins w:id="104" w:author="Norman Packard" w:date="2020-10-10T00:18:00Z">
        <w:r w:rsidRPr="00AE4D83">
          <w:rPr>
            <w:rPrChange w:id="105" w:author="Norman Packard" w:date="2020-10-10T00:19:00Z">
              <w:rPr>
                <w:highlight w:val="yellow"/>
              </w:rPr>
            </w:rPrChange>
          </w:rPr>
          <w:t xml:space="preserve"> is well beyond the dynamical repertoire of classical epidemiological models.  We will </w:t>
        </w:r>
      </w:ins>
      <w:ins w:id="106" w:author="Norman Packard" w:date="2020-10-10T00:37:00Z">
        <w:r w:rsidR="00FA1A84">
          <w:t xml:space="preserve">now </w:t>
        </w:r>
      </w:ins>
      <w:ins w:id="107" w:author="Norman Packard" w:date="2020-10-10T00:18:00Z">
        <w:r w:rsidRPr="00AE4D83">
          <w:rPr>
            <w:rPrChange w:id="108" w:author="Norman Packard" w:date="2020-10-10T00:19:00Z">
              <w:rPr>
                <w:highlight w:val="yellow"/>
              </w:rPr>
            </w:rPrChange>
          </w:rPr>
          <w:t xml:space="preserve">demonstrate that addition of caution coupling to the models enriches the models’ dynamical repertoire to </w:t>
        </w:r>
      </w:ins>
      <w:ins w:id="109" w:author="Norman Packard" w:date="2020-10-10T00:23:00Z">
        <w:r>
          <w:t xml:space="preserve">encompass the features </w:t>
        </w:r>
      </w:ins>
      <w:ins w:id="110" w:author="Norman Packard" w:date="2020-10-10T00:24:00Z">
        <w:r>
          <w:t>observed in the data.</w:t>
        </w:r>
      </w:ins>
      <w:del w:id="111" w:author="Norman Packard" w:date="2020-10-10T00:12:00Z">
        <w:r w:rsidR="004B0294" w:rsidRPr="00AE4D83" w:rsidDel="004943D1">
          <w:rPr>
            <w:rPrChange w:id="112" w:author="Norman Packard" w:date="2020-10-10T00:19:00Z">
              <w:rPr>
                <w:highlight w:val="yellow"/>
              </w:rPr>
            </w:rPrChange>
          </w:rPr>
          <w:delText>We</w:delText>
        </w:r>
      </w:del>
    </w:p>
    <w:p w14:paraId="12245AF2" w14:textId="5EE54E44" w:rsidR="00787E3D" w:rsidDel="004943D1" w:rsidRDefault="00E443F4" w:rsidP="009C03BC">
      <w:pPr>
        <w:jc w:val="both"/>
        <w:rPr>
          <w:del w:id="113" w:author="Norman Packard" w:date="2020-10-10T00:12:00Z"/>
        </w:rPr>
      </w:pPr>
      <w:del w:id="114" w:author="Norman Packard" w:date="2020-10-10T00:12:00Z">
        <w:r w:rsidRPr="00EB7F90" w:rsidDel="004943D1">
          <w:rPr>
            <w:highlight w:val="yellow"/>
          </w:rPr>
          <w:delText xml:space="preserve">can be </w:delText>
        </w:r>
        <w:r w:rsidR="00927074" w:rsidRPr="00EB7F90" w:rsidDel="004943D1">
          <w:rPr>
            <w:highlight w:val="yellow"/>
          </w:rPr>
          <w:delText xml:space="preserve">arranged in 2D </w:delText>
        </w:r>
        <w:r w:rsidRPr="00EB7F90" w:rsidDel="004943D1">
          <w:rPr>
            <w:highlight w:val="yellow"/>
          </w:rPr>
          <w:delText xml:space="preserve">using </w:delText>
        </w:r>
        <w:r w:rsidR="00927074" w:rsidRPr="00EB7F90" w:rsidDel="004943D1">
          <w:rPr>
            <w:highlight w:val="yellow"/>
          </w:rPr>
          <w:delText xml:space="preserve">an enhanced </w:delText>
        </w:r>
        <w:r w:rsidRPr="00EB7F90" w:rsidDel="004943D1">
          <w:rPr>
            <w:highlight w:val="yellow"/>
          </w:rPr>
          <w:delText>principal component analysis</w:delText>
        </w:r>
        <w:r w:rsidR="00927074" w:rsidRPr="00EB7F90" w:rsidDel="004943D1">
          <w:rPr>
            <w:highlight w:val="yellow"/>
          </w:rPr>
          <w:delText xml:space="preserve"> and ordered effectively into 4 clusters</w:delText>
        </w:r>
        <w:r w:rsidRPr="00EB7F90" w:rsidDel="004943D1">
          <w:rPr>
            <w:highlight w:val="yellow"/>
          </w:rPr>
          <w:delText xml:space="preserve"> </w:delText>
        </w:r>
        <w:r w:rsidR="00927074" w:rsidRPr="00EB7F90" w:rsidDel="004943D1">
          <w:rPr>
            <w:highlight w:val="yellow"/>
          </w:rPr>
          <w:delText xml:space="preserve">(details are provided in the SI) as shown in Figure </w:delText>
        </w:r>
        <w:r w:rsidR="005039AD" w:rsidRPr="00EB7F90" w:rsidDel="004943D1">
          <w:rPr>
            <w:highlight w:val="yellow"/>
          </w:rPr>
          <w:delText>2a</w:delText>
        </w:r>
        <w:r w:rsidR="00A53F9F" w:rsidRPr="00EB7F90" w:rsidDel="004943D1">
          <w:rPr>
            <w:highlight w:val="yellow"/>
          </w:rPr>
          <w:delText>-c</w:delText>
        </w:r>
        <w:r w:rsidR="00927074" w:rsidRPr="00EB7F90" w:rsidDel="004943D1">
          <w:rPr>
            <w:highlight w:val="yellow"/>
          </w:rPr>
          <w:delText xml:space="preserve">. This clustering in profiles is similar in both the daily deaths data and the confirmed cases data: for more details see SI. The principal component profiles capture </w:delText>
        </w:r>
        <w:r w:rsidR="00787E3D" w:rsidRPr="00EB7F90" w:rsidDel="004943D1">
          <w:rPr>
            <w:highlight w:val="yellow"/>
          </w:rPr>
          <w:delText xml:space="preserve">the dominant forms </w:delText>
        </w:r>
        <w:r w:rsidR="00A53F9F" w:rsidRPr="00EB7F90" w:rsidDel="004943D1">
          <w:rPr>
            <w:highlight w:val="yellow"/>
          </w:rPr>
          <w:delText xml:space="preserve">present in the temporal dynamics, </w:delText>
        </w:r>
        <w:r w:rsidR="00787E3D" w:rsidRPr="00EB7F90" w:rsidDel="004943D1">
          <w:rPr>
            <w:highlight w:val="yellow"/>
          </w:rPr>
          <w:delText xml:space="preserve">and the main departures from them and are shown in Figure </w:delText>
        </w:r>
        <w:r w:rsidR="005039AD" w:rsidRPr="00EB7F90" w:rsidDel="004943D1">
          <w:rPr>
            <w:highlight w:val="yellow"/>
          </w:rPr>
          <w:delText>2e</w:delText>
        </w:r>
        <w:r w:rsidR="00787E3D" w:rsidRPr="00EB7F90" w:rsidDel="004943D1">
          <w:rPr>
            <w:highlight w:val="yellow"/>
          </w:rPr>
          <w:delText xml:space="preserve">. Note </w:delText>
        </w:r>
        <w:r w:rsidR="009A4676" w:rsidRPr="00EB7F90" w:rsidDel="004943D1">
          <w:rPr>
            <w:highlight w:val="yellow"/>
          </w:rPr>
          <w:delText>the</w:delText>
        </w:r>
        <w:r w:rsidR="00787E3D" w:rsidRPr="00EB7F90" w:rsidDel="004943D1">
          <w:rPr>
            <w:highlight w:val="yellow"/>
          </w:rPr>
          <w:delTex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delText>
        </w:r>
        <w:r w:rsidR="00DD18D7" w:rsidRPr="00EB7F90" w:rsidDel="004943D1">
          <w:rPr>
            <w:highlight w:val="yellow"/>
          </w:rPr>
          <w:delText xml:space="preserve">; Figure </w:delText>
        </w:r>
        <w:r w:rsidR="005039AD" w:rsidRPr="00EB7F90" w:rsidDel="004943D1">
          <w:rPr>
            <w:highlight w:val="yellow"/>
          </w:rPr>
          <w:delText xml:space="preserve">2e </w:delText>
        </w:r>
        <w:r w:rsidR="00DD18D7" w:rsidRPr="00EB7F90" w:rsidDel="004943D1">
          <w:rPr>
            <w:highlight w:val="yellow"/>
          </w:rPr>
          <w:delText>shows principal components computed for several different maps from observed to actual data</w:delText>
        </w:r>
        <w:r w:rsidR="00787E3D" w:rsidRPr="00EB7F90" w:rsidDel="004943D1">
          <w:rPr>
            <w:highlight w:val="yellow"/>
          </w:rPr>
          <w:delText xml:space="preserve"> (see the SI for more details).</w:delText>
        </w:r>
        <w:r w:rsidR="00A53F9F" w:rsidRPr="00EB7F90" w:rsidDel="004943D1">
          <w:rPr>
            <w:highlight w:val="yellow"/>
          </w:rPr>
          <w:delText xml:space="preserve">  The range of dynamical phenomena observed in the epidemiological dynamics illustrated in Figure </w:delText>
        </w:r>
        <w:r w:rsidR="005039AD" w:rsidRPr="00EB7F90" w:rsidDel="004943D1">
          <w:rPr>
            <w:highlight w:val="yellow"/>
          </w:rPr>
          <w:delText xml:space="preserve">2 </w:delText>
        </w:r>
        <w:r w:rsidR="00A83AE9" w:rsidRPr="00EB7F90" w:rsidDel="004943D1">
          <w:rPr>
            <w:highlight w:val="yellow"/>
          </w:rPr>
          <w:delText xml:space="preserve">(including the three classes of dynamics identified by the cluster analysis) </w:delText>
        </w:r>
        <w:r w:rsidR="00A53F9F" w:rsidRPr="00EB7F90" w:rsidDel="004943D1">
          <w:rPr>
            <w:highlight w:val="yellow"/>
          </w:rPr>
          <w:delText xml:space="preserve">is </w:delText>
        </w:r>
        <w:r w:rsidR="00A83AE9" w:rsidRPr="00EB7F90" w:rsidDel="004943D1">
          <w:rPr>
            <w:highlight w:val="yellow"/>
          </w:rPr>
          <w:delText xml:space="preserve">well </w:delText>
        </w:r>
        <w:r w:rsidR="00A53F9F" w:rsidRPr="00EB7F90" w:rsidDel="004943D1">
          <w:rPr>
            <w:highlight w:val="yellow"/>
          </w:rPr>
          <w:delText>beyond the dynamical repertoire of classical epidemiological models.</w:delText>
        </w:r>
        <w:r w:rsidR="00A83AE9" w:rsidRPr="00EB7F90" w:rsidDel="004943D1">
          <w:rPr>
            <w:highlight w:val="yellow"/>
          </w:rPr>
          <w:delText xml:space="preserve">  We will demonstrate that addition of caution coupling to the models enriches the models’ dynamical repertoire to include the range of dynamics </w:delText>
        </w:r>
        <w:r w:rsidR="00DD18D7" w:rsidRPr="00EB7F90" w:rsidDel="004943D1">
          <w:rPr>
            <w:highlight w:val="yellow"/>
          </w:rPr>
          <w:delText xml:space="preserve">seen </w:delText>
        </w:r>
        <w:r w:rsidR="00A83AE9" w:rsidRPr="00EB7F90" w:rsidDel="004943D1">
          <w:rPr>
            <w:highlight w:val="yellow"/>
          </w:rPr>
          <w:delText xml:space="preserve">in Figure </w:delText>
        </w:r>
        <w:r w:rsidR="005039AD" w:rsidRPr="00EB7F90" w:rsidDel="004943D1">
          <w:rPr>
            <w:highlight w:val="yellow"/>
          </w:rPr>
          <w:delText>2</w:delText>
        </w:r>
        <w:r w:rsidR="00A83AE9" w:rsidRPr="00EB7F90" w:rsidDel="004943D1">
          <w:rPr>
            <w:highlight w:val="yellow"/>
          </w:rPr>
          <w:delText>.</w:delText>
        </w:r>
      </w:del>
    </w:p>
    <w:p w14:paraId="69AAAF84" w14:textId="77777777" w:rsidR="00787E3D" w:rsidRDefault="00787E3D" w:rsidP="009C03BC">
      <w:pPr>
        <w:jc w:val="both"/>
      </w:pP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lastRenderedPageBreak/>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w:t>
      </w:r>
      <w:r w:rsidR="00B15680">
        <w:lastRenderedPageBreak/>
        <w:t xml:space="preserve">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1090F816"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w:t>
      </w:r>
      <w:r w:rsidR="00E626CB">
        <w:lastRenderedPageBreak/>
        <w:t>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w:t>
      </w:r>
      <w:r w:rsidR="00916FF1">
        <w:lastRenderedPageBreak/>
        <w:t xml:space="preserve">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w:t>
      </w:r>
      <w:r w:rsidR="006A1118">
        <w:rPr>
          <w:rFonts w:eastAsiaTheme="minorEastAsia"/>
        </w:rPr>
        <w:lastRenderedPageBreak/>
        <w:t xml:space="preserve">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xml:space="preserve">, additional work needs to be undertaken to enable the population to maintain the same benefits of high levels of caution but transferred to socially acceptable habits and routines that can have a longer </w:t>
      </w:r>
      <w:r>
        <w:lastRenderedPageBreak/>
        <w:t>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ins w:id="115" w:author="Norman Packard" w:date="2020-10-10T00:40:00Z">
        <w:r w:rsidR="00FA1A84">
          <w:fldChar w:fldCharType="begin"/>
        </w:r>
        <w:r w:rsidR="00FA1A84">
          <w:instrText xml:space="preserve"> HYPERLINK "</w:instrText>
        </w:r>
      </w:ins>
      <w:r w:rsidR="00FA1A84" w:rsidRPr="00781A18">
        <w:instrText>https://github</w:instrText>
      </w:r>
      <w:ins w:id="116" w:author="Norman Packard" w:date="2020-10-10T00:40:00Z">
        <w:r w:rsidR="00FA1A84">
          <w:instrText xml:space="preserve">" </w:instrText>
        </w:r>
        <w:r w:rsidR="00FA1A84">
          <w:fldChar w:fldCharType="separate"/>
        </w:r>
      </w:ins>
      <w:r w:rsidR="00FA1A84" w:rsidRPr="00D862FB">
        <w:rPr>
          <w:rStyle w:val="Hyperlink"/>
        </w:rPr>
        <w:t>https://github</w:t>
      </w:r>
      <w:ins w:id="117" w:author="Norman Packard" w:date="2020-10-10T00:40:00Z">
        <w:r w:rsidR="00FA1A84">
          <w:fldChar w:fldCharType="end"/>
        </w:r>
      </w:ins>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8"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FA1A84">
        <w:rPr>
          <w:sz w:val="22"/>
          <w:szCs w:val="22"/>
          <w:vertAlign w:val="superscript"/>
          <w:rPrChange w:id="118" w:author="Norman Packard" w:date="2020-10-10T00:40:00Z">
            <w:rPr>
              <w:sz w:val="22"/>
              <w:szCs w:val="22"/>
            </w:rPr>
          </w:rPrChange>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07198407" w:rsidR="00D5526F" w:rsidRDefault="00FA1A84">
      <w:pPr>
        <w:rPr>
          <w:b/>
          <w:bCs/>
        </w:rPr>
      </w:pPr>
      <w:r>
        <w:rPr>
          <w:b/>
          <w:bCs/>
          <w:noProof/>
        </w:rPr>
        <w:lastRenderedPageBreak/>
        <w:drawing>
          <wp:anchor distT="0" distB="0" distL="114300" distR="114300" simplePos="0" relativeHeight="251650048" behindDoc="0" locked="0" layoutInCell="1" allowOverlap="1" wp14:anchorId="57F861AE" wp14:editId="3ED73BA0">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51072" behindDoc="0" locked="0" layoutInCell="1" allowOverlap="1" wp14:anchorId="74CDFA73" wp14:editId="6217407D">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52096" behindDoc="0" locked="0" layoutInCell="1" allowOverlap="1" wp14:anchorId="1725F3FF" wp14:editId="3111F3AC">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mc:AlternateContent>
          <mc:Choice Requires="wps">
            <w:drawing>
              <wp:anchor distT="0" distB="0" distL="114300" distR="114300" simplePos="0" relativeHeight="251656192" behindDoc="0" locked="0" layoutInCell="1" allowOverlap="1" wp14:anchorId="30DB1617" wp14:editId="18BDD56B">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6E68C6" w:rsidRDefault="006E68C6"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6E68C6" w:rsidRDefault="006E68C6" w:rsidP="00B07D82">
                      <w:r>
                        <w:rPr>
                          <w:rFonts w:hAnsi="Calibri"/>
                          <w:color w:val="000000" w:themeColor="text1"/>
                          <w:kern w:val="24"/>
                          <w:sz w:val="36"/>
                          <w:szCs w:val="36"/>
                        </w:rPr>
                        <w:t>C</w:t>
                      </w:r>
                    </w:p>
                  </w:txbxContent>
                </v:textbox>
                <w10:wrap type="topAndBottom"/>
              </v:shape>
            </w:pict>
          </mc:Fallback>
        </mc:AlternateContent>
      </w:r>
      <w:r>
        <w:rPr>
          <w:b/>
          <w:bCs/>
          <w:noProof/>
        </w:rPr>
        <mc:AlternateContent>
          <mc:Choice Requires="wps">
            <w:drawing>
              <wp:anchor distT="0" distB="0" distL="114300" distR="114300" simplePos="0" relativeHeight="251657216" behindDoc="0" locked="0" layoutInCell="1" allowOverlap="1" wp14:anchorId="072E8381" wp14:editId="45B12BB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6E68C6" w:rsidRDefault="006E68C6"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6E68C6" w:rsidRDefault="006E68C6" w:rsidP="00B07D82">
                      <w:r>
                        <w:rPr>
                          <w:rFonts w:hAnsi="Calibri"/>
                          <w:color w:val="000000" w:themeColor="text1"/>
                          <w:kern w:val="24"/>
                          <w:sz w:val="36"/>
                          <w:szCs w:val="36"/>
                        </w:rPr>
                        <w:t>B</w:t>
                      </w:r>
                    </w:p>
                  </w:txbxContent>
                </v:textbox>
                <w10:wrap type="topAndBottom"/>
              </v:shape>
            </w:pict>
          </mc:Fallback>
        </mc:AlternateContent>
      </w:r>
      <w:r>
        <w:rPr>
          <w:b/>
          <w:bCs/>
          <w:noProof/>
        </w:rPr>
        <mc:AlternateContent>
          <mc:Choice Requires="wps">
            <w:drawing>
              <wp:anchor distT="0" distB="0" distL="114300" distR="114300" simplePos="0" relativeHeight="251658240" behindDoc="0" locked="0" layoutInCell="1" allowOverlap="1" wp14:anchorId="07A57ABF" wp14:editId="38E7982D">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6E68C6" w:rsidRDefault="006E68C6"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6E68C6" w:rsidRDefault="006E68C6" w:rsidP="00B07D82">
                      <w:r>
                        <w:rPr>
                          <w:rFonts w:hAnsi="Calibri"/>
                          <w:color w:val="000000" w:themeColor="text1"/>
                          <w:kern w:val="24"/>
                          <w:sz w:val="36"/>
                          <w:szCs w:val="36"/>
                        </w:rPr>
                        <w:t>A</w:t>
                      </w:r>
                    </w:p>
                  </w:txbxContent>
                </v:textbox>
                <w10:wrap type="topAndBottom"/>
              </v:shape>
            </w:pict>
          </mc:Fallback>
        </mc:AlternateContent>
      </w:r>
      <w:r w:rsidR="00002DF1">
        <w:rPr>
          <w:b/>
          <w:bCs/>
          <w:noProof/>
        </w:rPr>
        <mc:AlternateContent>
          <mc:Choice Requires="wps">
            <w:drawing>
              <wp:anchor distT="0" distB="0" distL="114300" distR="114300" simplePos="0" relativeHeight="251646976" behindDoc="0" locked="0" layoutInCell="1" allowOverlap="1" wp14:anchorId="051F8640" wp14:editId="27C5B7C3">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6E68C6" w:rsidRDefault="006E68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6E68C6" w:rsidRDefault="006E68C6"/>
                  </w:txbxContent>
                </v:textbox>
              </v:shape>
            </w:pict>
          </mc:Fallback>
        </mc:AlternateContent>
      </w:r>
    </w:p>
    <w:p w14:paraId="741A6AA0" w14:textId="56FB56AD" w:rsidR="00326435" w:rsidRDefault="00326435">
      <w:pPr>
        <w:rPr>
          <w:b/>
          <w:bCs/>
        </w:rPr>
      </w:pPr>
    </w:p>
    <w:p w14:paraId="324DF16D" w14:textId="77777777" w:rsidR="00CA24E5" w:rsidRDefault="00CA24E5">
      <w:pPr>
        <w:rPr>
          <w:b/>
          <w:bCs/>
          <w:sz w:val="22"/>
          <w:szCs w:val="22"/>
        </w:rPr>
      </w:pPr>
    </w:p>
    <w:p w14:paraId="65EC0FCB" w14:textId="58DE3910" w:rsidR="00FA1A84" w:rsidRDefault="00CA24E5" w:rsidP="00582E88">
      <w:pPr>
        <w:jc w:val="both"/>
        <w:rPr>
          <w:ins w:id="119" w:author="Norman Packard" w:date="2020-10-10T00:40:00Z"/>
          <w:sz w:val="22"/>
          <w:szCs w:val="22"/>
        </w:rPr>
      </w:pPr>
      <w:r w:rsidRPr="00B05583">
        <w:rPr>
          <w:b/>
          <w:bCs/>
          <w:sz w:val="22"/>
          <w:szCs w:val="22"/>
        </w:rPr>
        <w:t>Fig.</w:t>
      </w:r>
      <w:r w:rsidR="00326435">
        <w:rPr>
          <w:b/>
          <w:bCs/>
          <w:sz w:val="22"/>
          <w:szCs w:val="22"/>
        </w:rPr>
        <w:t>2</w:t>
      </w:r>
      <w:r w:rsidR="00326435" w:rsidRPr="00B05583">
        <w:rPr>
          <w:b/>
          <w:bCs/>
          <w:sz w:val="22"/>
          <w:szCs w:val="22"/>
        </w:rPr>
        <w:t xml:space="preserve"> </w:t>
      </w:r>
      <w:commentRangeStart w:id="120"/>
      <w:del w:id="121" w:author="Norman Packard" w:date="2020-10-10T00:42:00Z">
        <w:r w:rsidDel="00FA1A84">
          <w:rPr>
            <w:b/>
            <w:bCs/>
            <w:sz w:val="22"/>
            <w:szCs w:val="22"/>
          </w:rPr>
          <w:delText>Clustering of country</w:delText>
        </w:r>
      </w:del>
      <w:ins w:id="122" w:author="Norman Packard" w:date="2020-10-10T00:42:00Z">
        <w:r w:rsidR="00FA1A84">
          <w:rPr>
            <w:b/>
            <w:bCs/>
            <w:sz w:val="22"/>
            <w:szCs w:val="22"/>
          </w:rPr>
          <w:t>Country</w:t>
        </w:r>
      </w:ins>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w:t>
      </w:r>
      <w:ins w:id="123" w:author="Norman Packard" w:date="2020-10-10T00:48:00Z">
        <w:r w:rsidR="00F1292F">
          <w:rPr>
            <w:sz w:val="22"/>
            <w:szCs w:val="22"/>
          </w:rPr>
          <w:t xml:space="preserve">The red, green and blue </w:t>
        </w:r>
        <w:proofErr w:type="spellStart"/>
        <w:r w:rsidR="00F1292F">
          <w:rPr>
            <w:sz w:val="22"/>
            <w:szCs w:val="22"/>
          </w:rPr>
          <w:t>colors</w:t>
        </w:r>
        <w:proofErr w:type="spellEnd"/>
        <w:r w:rsidR="00F1292F">
          <w:rPr>
            <w:sz w:val="22"/>
            <w:szCs w:val="22"/>
          </w:rPr>
          <w:t xml:space="preserve"> of A-C respectively correspond to the membership of </w:t>
        </w:r>
      </w:ins>
      <w:ins w:id="124" w:author="Norman Packard" w:date="2020-10-10T00:49:00Z">
        <w:r w:rsidR="00F1292F">
          <w:rPr>
            <w:sz w:val="22"/>
            <w:szCs w:val="22"/>
          </w:rPr>
          <w:t>clusters described in figure 3.</w:t>
        </w:r>
      </w:ins>
      <w:del w:id="125" w:author="Norman Packard" w:date="2020-10-10T00:42:00Z">
        <w:r w:rsidDel="00FA1A84">
          <w:rPr>
            <w:sz w:val="22"/>
            <w:szCs w:val="22"/>
          </w:rPr>
          <w:delText xml:space="preserve">Clustered scaled profiles into </w:delText>
        </w:r>
        <w:r w:rsidR="00E32672" w:rsidDel="00FA1A84">
          <w:rPr>
            <w:sz w:val="22"/>
            <w:szCs w:val="22"/>
          </w:rPr>
          <w:delText xml:space="preserve">the </w:delText>
        </w:r>
        <w:r w:rsidDel="00FA1A84">
          <w:rPr>
            <w:sz w:val="22"/>
            <w:szCs w:val="22"/>
          </w:rPr>
          <w:delText>3 groups</w:delText>
        </w:r>
        <w:r w:rsidR="00E32672" w:rsidDel="00FA1A84">
          <w:rPr>
            <w:sz w:val="22"/>
            <w:szCs w:val="22"/>
          </w:rPr>
          <w:delText xml:space="preserve"> as shown in </w:delText>
        </w:r>
        <w:r w:rsidR="00B07D82" w:rsidDel="00FA1A84">
          <w:rPr>
            <w:b/>
            <w:bCs/>
            <w:sz w:val="22"/>
            <w:szCs w:val="22"/>
          </w:rPr>
          <w:delText>D</w:delText>
        </w:r>
        <w:r w:rsidR="00E32672" w:rsidRPr="00E32672" w:rsidDel="00FA1A84">
          <w:rPr>
            <w:b/>
            <w:bCs/>
            <w:sz w:val="22"/>
            <w:szCs w:val="22"/>
          </w:rPr>
          <w:delText>.</w:delText>
        </w:r>
        <w:r w:rsidR="00E32672" w:rsidDel="00FA1A84">
          <w:rPr>
            <w:sz w:val="22"/>
            <w:szCs w:val="22"/>
          </w:rPr>
          <w:delText xml:space="preserve"> in red, green and blue. </w:delText>
        </w:r>
        <w:r w:rsidR="00E32672" w:rsidRPr="00E32672" w:rsidDel="00FA1A84">
          <w:rPr>
            <w:b/>
            <w:bCs/>
            <w:sz w:val="22"/>
            <w:szCs w:val="22"/>
          </w:rPr>
          <w:delText>D.</w:delText>
        </w:r>
        <w:r w:rsidR="00E32672" w:rsidDel="00FA1A84">
          <w:rPr>
            <w:sz w:val="22"/>
            <w:szCs w:val="22"/>
          </w:rPr>
          <w:delText xml:space="preserve"> </w:delText>
        </w:r>
        <w:r w:rsidR="00B07D82" w:rsidDel="00FA1A84">
          <w:rPr>
            <w:sz w:val="22"/>
            <w:szCs w:val="22"/>
          </w:rPr>
          <w:delText xml:space="preserve">Clusters were obtained by projecting the data onto 10 </w:delText>
        </w:r>
        <w:r w:rsidR="00B07D82" w:rsidRPr="00B07D82" w:rsidDel="00FA1A84">
          <w:rPr>
            <w:sz w:val="22"/>
            <w:szCs w:val="22"/>
          </w:rPr>
          <w:delText>principal</w:delText>
        </w:r>
        <w:r w:rsidR="00B07D82" w:rsidDel="00FA1A84">
          <w:rPr>
            <w:sz w:val="22"/>
            <w:szCs w:val="22"/>
          </w:rPr>
          <w:delText xml:space="preserve"> components from the collection of time series for each country, and further projecting from the 10 to a two-dimensional representation using </w:delText>
        </w:r>
        <w:r w:rsidR="00B07D82" w:rsidDel="00FA1A84">
          <w:rPr>
            <w:i/>
            <w:iCs/>
            <w:sz w:val="22"/>
            <w:szCs w:val="22"/>
          </w:rPr>
          <w:delText>umap</w:delText>
        </w:r>
        <w:r w:rsidR="00B07D82" w:rsidDel="00FA1A84">
          <w:rPr>
            <w:sz w:val="22"/>
            <w:szCs w:val="22"/>
          </w:rPr>
          <w:delText xml:space="preserve">, </w:delText>
        </w:r>
        <w:r w:rsidR="00243B58" w:rsidDel="00FA1A84">
          <w:rPr>
            <w:sz w:val="22"/>
            <w:szCs w:val="22"/>
          </w:rPr>
          <w:delText>a “uniform manifold approximation and projection” algorithm for dimension reduction</w:delText>
        </w:r>
        <w:r w:rsidR="00B07D82" w:rsidDel="00FA1A84">
          <w:rPr>
            <w:sz w:val="22"/>
            <w:szCs w:val="22"/>
          </w:rPr>
          <w:delText xml:space="preserve">. </w:delText>
        </w:r>
        <w:r w:rsidR="00B07D82" w:rsidDel="00FA1A84">
          <w:rPr>
            <w:b/>
            <w:bCs/>
            <w:sz w:val="22"/>
            <w:szCs w:val="22"/>
          </w:rPr>
          <w:delText xml:space="preserve">E.  </w:delText>
        </w:r>
        <w:r w:rsidR="00E32672" w:rsidRPr="00B07D82" w:rsidDel="00FA1A84">
          <w:rPr>
            <w:sz w:val="22"/>
            <w:szCs w:val="22"/>
          </w:rPr>
          <w:delText>The</w:delText>
        </w:r>
        <w:r w:rsidR="00E32672" w:rsidDel="00FA1A84">
          <w:rPr>
            <w:sz w:val="22"/>
            <w:szCs w:val="22"/>
          </w:rPr>
          <w:delText xml:space="preserve"> 10 principal components found in the analysis, for the deaths (in black) and for various testing corrections to the confirmed case data.</w:delText>
        </w:r>
        <w:commentRangeEnd w:id="120"/>
        <w:r w:rsidR="00CF2600" w:rsidDel="00FA1A84">
          <w:rPr>
            <w:rStyle w:val="CommentReference"/>
          </w:rPr>
          <w:commentReference w:id="120"/>
        </w:r>
      </w:del>
    </w:p>
    <w:p w14:paraId="64211EC7" w14:textId="603FFCD1" w:rsidR="00FA1A84" w:rsidRDefault="0026404D" w:rsidP="00582E88">
      <w:pPr>
        <w:jc w:val="both"/>
        <w:rPr>
          <w:ins w:id="126" w:author="Norman Packard" w:date="2020-10-10T00:40:00Z"/>
          <w:sz w:val="22"/>
          <w:szCs w:val="22"/>
        </w:rPr>
      </w:pPr>
      <w:r>
        <w:rPr>
          <w:b/>
          <w:bCs/>
          <w:noProof/>
          <w:sz w:val="22"/>
          <w:szCs w:val="22"/>
        </w:rPr>
        <mc:AlternateContent>
          <mc:Choice Requires="wpg">
            <w:drawing>
              <wp:anchor distT="0" distB="0" distL="114300" distR="114300" simplePos="0" relativeHeight="251665408" behindDoc="0" locked="0" layoutInCell="1" allowOverlap="1" wp14:anchorId="4BD8ABB4" wp14:editId="02F083FA">
                <wp:simplePos x="0" y="0"/>
                <wp:positionH relativeFrom="column">
                  <wp:posOffset>-285866</wp:posOffset>
                </wp:positionH>
                <wp:positionV relativeFrom="paragraph">
                  <wp:posOffset>229466</wp:posOffset>
                </wp:positionV>
                <wp:extent cx="6436591" cy="1434465"/>
                <wp:effectExtent l="0" t="0" r="2540" b="635"/>
                <wp:wrapTopAndBottom/>
                <wp:docPr id="64" name="Group 64"/>
                <wp:cNvGraphicFramePr/>
                <a:graphic xmlns:a="http://schemas.openxmlformats.org/drawingml/2006/main">
                  <a:graphicData uri="http://schemas.microsoft.com/office/word/2010/wordprocessingGroup">
                    <wpg:wgp>
                      <wpg:cNvGrpSpPr/>
                      <wpg:grpSpPr>
                        <a:xfrm>
                          <a:off x="0" y="0"/>
                          <a:ext cx="6436591" cy="1434465"/>
                          <a:chOff x="0" y="0"/>
                          <a:chExt cx="6436591" cy="1434465"/>
                        </a:xfrm>
                      </wpg:grpSpPr>
                      <pic:pic xmlns:pic="http://schemas.openxmlformats.org/drawingml/2006/picture">
                        <pic:nvPicPr>
                          <pic:cNvPr id="30" name="Picture 30"/>
                          <pic:cNvPicPr>
                            <a:picLocks noChangeAspect="1"/>
                          </pic:cNvPicPr>
                        </pic:nvPicPr>
                        <pic:blipFill rotWithShape="1">
                          <a:blip r:embed="rId17"/>
                          <a:srcRect l="6367" t="8804" r="5940" b="5299"/>
                          <a:stretch/>
                        </pic:blipFill>
                        <pic:spPr>
                          <a:xfrm>
                            <a:off x="5052291" y="18473"/>
                            <a:ext cx="1384300" cy="1350645"/>
                          </a:xfrm>
                          <a:prstGeom prst="rect">
                            <a:avLst/>
                          </a:prstGeom>
                        </pic:spPr>
                      </pic:pic>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69455" y="0"/>
                            <a:ext cx="4040505" cy="1434465"/>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4701309" y="471055"/>
                            <a:ext cx="229235" cy="369570"/>
                          </a:xfrm>
                          <a:prstGeom prst="rect">
                            <a:avLst/>
                          </a:prstGeom>
                          <a:noFill/>
                        </wps:spPr>
                        <wps:txbx>
                          <w:txbxContent>
                            <w:p w14:paraId="29E8ACA5" w14:textId="77777777" w:rsidR="006E68C6" w:rsidRDefault="006E68C6" w:rsidP="00B07D82">
                              <w:r>
                                <w:rPr>
                                  <w:rFonts w:hAnsi="Calibri"/>
                                  <w:color w:val="000000" w:themeColor="text1"/>
                                  <w:kern w:val="24"/>
                                  <w:sz w:val="36"/>
                                  <w:szCs w:val="36"/>
                                </w:rPr>
                                <w:t>D</w:t>
                              </w:r>
                            </w:p>
                          </w:txbxContent>
                        </wps:txbx>
                        <wps:bodyPr wrap="square" rtlCol="0">
                          <a:spAutoFit/>
                        </wps:bodyPr>
                      </wps:wsp>
                      <wps:wsp>
                        <wps:cNvPr id="58" name="TextBox 10"/>
                        <wps:cNvSpPr txBox="1"/>
                        <wps:spPr>
                          <a:xfrm>
                            <a:off x="0" y="517237"/>
                            <a:ext cx="226695" cy="370194"/>
                          </a:xfrm>
                          <a:prstGeom prst="rect">
                            <a:avLst/>
                          </a:prstGeom>
                          <a:noFill/>
                        </wps:spPr>
                        <wps:txbx>
                          <w:txbxContent>
                            <w:p w14:paraId="24479917" w14:textId="77777777" w:rsidR="006E68C6" w:rsidRDefault="006E68C6" w:rsidP="00B07D82">
                              <w:r>
                                <w:rPr>
                                  <w:rFonts w:hAnsi="Calibri"/>
                                  <w:color w:val="000000" w:themeColor="text1"/>
                                  <w:kern w:val="24"/>
                                  <w:sz w:val="36"/>
                                  <w:szCs w:val="36"/>
                                </w:rPr>
                                <w:t>E</w:t>
                              </w:r>
                            </w:p>
                          </w:txbxContent>
                        </wps:txbx>
                        <wps:bodyPr wrap="square" rtlCol="0">
                          <a:spAutoFit/>
                        </wps:bodyPr>
                      </wps:wsp>
                    </wpg:wgp>
                  </a:graphicData>
                </a:graphic>
              </wp:anchor>
            </w:drawing>
          </mc:Choice>
          <mc:Fallback>
            <w:pict>
              <v:group w14:anchorId="4BD8ABB4" id="Group 64" o:spid="_x0000_s1030" style="position:absolute;left:0;text-align:left;margin-left:-22.5pt;margin-top:18.05pt;width:506.8pt;height:112.95pt;z-index:251665408" coordsize="64365,1434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ysrK/8rKyv/f39//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Kysr/AAAA/wAAAP/f39//////////////////////////////////&#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x+PH/1erV/8nkyf/V6tX/8fjx////////////&#13;&#10;////////////////////////////////////////////////////////////////////////////&#13;&#10;////////////////////////////////////////////////////////////////////////////&#13;&#10;//////////////////////////////////////////////H48f/V6tX/yeTJ/9Xq1f/x+PH/////&#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v7/vt6+/1OpU/8DgQP/AIAA/wCAAP8AgAD/&#13;&#10;A4ED/1SqVP++3r7//v7+////////////////////////////////////////////////////////&#13;&#10;////////////////////////////////////////////////////////////////////////////&#13;&#10;//////////////////////////////////////////////7+/v++3r7/U6lT/wOBA/8AgAD/AIAA&#13;&#10;/wCAAP8DgQP/VKpU/77evv/+/v7/////////////////////////////////////////////////&#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83mzf8rlSv/AIAA/wCAAP8AgAD/&#13;&#10;AIAA/wCAAP8AgAD/AIAA/wCAAP8AgAD/K5Ur/83mzf//////////////////////////////////&#13;&#10;////////////////////////////////////////////////////////////////////////////&#13;&#10;////////////////////////////////////////////////////////zebN/yuVK/8AgAD/AIAA&#13;&#10;/wCAAP8AgAD/AIAA/wCAAP8AgAD/AIAA/wCAAP8rlSv/zebN////////////////////////////&#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uty6/wuFC/8AgAD/&#13;&#10;AIAA/wCAAP8AgAD/AIAA/wCAAP8AgAD/AIAA/wCAAP8AgAD/AIAA/wuFC/+63Lr/////////////&#13;&#10;////////////////////////////////////////////////////////////////////////////&#13;&#10;//////////////////////////////////////////////////////////////////+63Lr/C4UL&#13;&#10;/wCAAP8AgAD/AIAA/wCAAP8AgAD/AIAA/wCAAP8AgAD/AIAA/wCAAP8AgAD/C4UL/7rcuv//////&#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&#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&#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&#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SqVP8AgAD/AIAA/wCAAP8AgAD/AIAA/wCAAP8A&#13;&#10;gAD/AIAA/wCAAP8AgAD/AIAA/wCAAP8AgAD/AIAA/wCAAP8AgAD/AIAA/1WqVf//////////////&#13;&#10;////////////////////////////////////////////////////////////////////////////&#13;&#10;////////////////////////////////////////////VKpU/wCAAP8AgAD/AIAA/wCAAP8AgAD/&#13;&#10;AIAA/wCAAP8AgAD/AIAA/wCAAP8AgAD/AIAA/wCAAP8AgAD/AIAA/wCAAP8AgAD/VapV////////&#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&#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&#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&#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&#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&#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&#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&#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&#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&#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&#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&#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&#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&#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&#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&#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&#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&#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&#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&#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&#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&#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&#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&#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&#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&#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&#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&#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&#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&#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&#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&#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&#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&#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&#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&#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&#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&#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&#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&#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&#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&#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&#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&#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&#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&#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&#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&#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&#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&#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&#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&#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&#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&#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&#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g4OD/y4uLv87Ozv/Tk5O/2FhYf90dHT/h4eH/3mJef8AVgD/AGAA/wBpAP8AcwD/AHwA/wCA&#13;&#10;AP8AgAD/AIAA/wCAAP8AgAD/AIAA/wCAAP8AgAD/AIAA/wCAAP8AgAD/AIAA/wCAAP8AgAD/yeTJ&#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9Xq1f8AgAD/AIAA/wCA&#13;&#10;AP8AgAD/AIAA/wCAAP8AgAD/AIAA/wCAAP8AgAD/AIAA/wCAAP8AgAD/AIAA/wCAAP8AgAD/AIAA&#13;&#10;/wCAAP8AgAD/1urW////////////////////////////////////////////////////////////&#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H4&#13;&#10;8f8DgQP/AIAA/wCAAP8AgAD/AIAA/wCAAP8AgAD/AIAA/wCAAP8AgAD/AIAA/wCAAP8AgAD/AIAA&#13;&#10;/wCAAP8AgAD/AIAA/wCAAP8EggT/8fjx////////////////////////////////////////////&#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9UqlT/AIAA/wCAAP8AgAD/AIAA/wCAAP8AgAD/AIAA/wCAAP8AgAD/AIAA&#13;&#10;/wCAAP8AgAD/AIAA/wCAAP8AgAD/AIAA/wCAAP9VqlX/////////////////////////////////&#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3r7/AIAA/wCAAP8AgAD/AIAA/wCAAP8AgAD/AIAA&#13;&#10;/wCAAP8AgAD/AIAA/wCAAP8AgAD/AIAA/wCAAP8AgAD/AIAA/wCAAP+/37//////////////////&#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v7/K5Ur/wCAAP8AgAD/AIAA&#13;&#10;/wCAAP8AgAD/AIAA/wCAAP8AgAD/AIAA/wCAAP8AgAD/AIAA/wCAAP8AgAD/AIAA/yyWLP/+/v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zebN&#13;&#10;/wuFC/8AgAD/AIAA/wCAAP8AgAD/AIAA/wCAAP8AgAD/AIAA/wCAAP8AgAD/AIAA/wCAAP8AgAD/&#13;&#10;C4UL/83mz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7rcuv8LhQv/AIAA/wCAAP8AgAD/AIAA/wCAAP8AgAD/AIAA/wCAAP8AgAD/&#13;&#10;AIAA/wCAAP8LhQv/uty6////////////////////////////////////////////////////////&#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N5s3/K5Ur/wCAAP8AgAD/AIAA/wCAAP8AgAD/&#13;&#10;AIAA/wCAAP8AgAD/AIAA/yyWLP/N5s3/////////////////////////////////////////////&#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v7+/7/fv/9UqlT/&#13;&#10;A4ED/wCAAP8AgAD/AIAA/wSCBP9VqlX/v9+///7+/v//////////////////////////////////&#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8fjx/9bq1v/J5Mn/1urW//H48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8fjx/9Xq1f/J5Mn/1erV//H4&#13;&#10;8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77evv9TqVP/A4ED/wCA&#13;&#10;AP8AgAD/AIAA/wOBA/9UqlT/vt6+//7+/v//////////////////////////////////////////&#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N5s3/K5Ur/wCA&#13;&#10;AP8AgAD/AIAA/wCAAP8AgAD/AIAA/wCAAP8AgAD/AIAA/yuVK//N5s3/////////////////////&#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7rc&#13;&#10;uv8LhQv/AIAA/wCAAP8AgAD/AIAA/wCAAP8AgAD/AIAA/wCAAP8AgAD/AIAA/wCAAP8LhQv/uty6&#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zebN/wuFC/8AgAD/AIAA/wCAAP8AgAD/AIAA/wCAAP8AgAD/AIAA/wCAAP8AgAD/AIAA&#13;&#10;/wCAAP8AgAD/C4UL/83mz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K5Ur/wCAAP8AgAD/AIAA/wCAAP8AgAD/AIAA/wCAAP8AgAD/AIAA&#13;&#10;/wCAAP8AgAD/AIAA/wCAAP8AgAD/AIAA/yyWLP/+/v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3r7/AIAA/wCAAP8AgAD/AIAA/wCAAP8AgAD/AIAA&#13;&#10;/wCAAP8AgAD/AIAA/wCAAP8AgAD/AIAA/wCAAP8AgAD/AIAA/wCAAP+/3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9UqlT/AIAA/wCAAP8AgAD/AIAA&#13;&#10;/wCAAP8AgAD/AIAA/wCAAP8AgAD/AIAA/wCAAP8AgAD/AIAA/wCAAP8AgAD/AIAA/wCAAP9VqlX/&#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H48f8DgQP/AIAA&#13;&#10;/wCAAP8AgAD/AIAA/wCAAP8AgAD/AIAA/wCAAP8AgAD/AIAA/wCAAP8AgAD/AIAA/wCAAP8AgAD/&#13;&#10;AIAA/wCAAP8DgQP/8fjx////////////////////////////////////////////////////////&#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9Xq1f8AgAD/AIAA/wCAAP8AgAD/AIAA/wCAAP8AgAD/AIAA/wCAAP8AgAD/AIAA/wCAAP8AgAD/&#13;&#10;AIAA/wCAAP8AgAD/AIAA/wCAAP8AgAD/1urW////////////////////////////////////////&#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8nkyf8AgAD/AIAA/wCAAP8AgAD/AIAA/wCAAP8AgAD/AIAA/wCAAP8AgAD/&#13;&#10;AIAA/wCAAP8AgAD/AIAA/wCAAP8AgAD/AIAA/wCAAP8AgAD/yeTJ////////////////////////&#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9Xq1f8AgAD/AIAA/wCAAP8AgAD/AIAA/wCAAP8AgAD/&#13;&#10;AIAA/wCAAP8AgAD/AIAA/wCAAP8AgAD/AIAA/wCAAP8AgAD/AIAA/wCAAP8AgAD/1urW////////&#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H48f8DgQP/AIAA/wCAAP8AgAD/&#13;&#10;AIAA/wCAAP8AgAD/AIAA/wCAAP8AgAD/AIAA/wCAAP8AgAD/AIAA/wCAAP8AgAD/AIAA/wCAAP8E&#13;&#10;ggT/8fjx////////////////////////////////////////////////////////////////////&#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9UqlT/&#13;&#10;AIAA/wCAAP8AgAD/AIAA/wCAAP8AgAD/AIAA/wCAAP8AgAD/AIAA/wCAAP8AgAD/AIAA/wCAAP8A&#13;&#10;gAD/AIAA/wCAAP9VqlX/////////////////////////////////////////////////////////&#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3r7/AIAA/wCAAP8AgAD/AIAA/wCAAP8AgAD/AIAA/wCAAP8AgAD/AIAA/wCAAP8A&#13;&#10;gAD/AIAA/wCAAP8AgAD/AIAA/wCAAP+/3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K5Ur/wCAAP8AgAD/AIAA/wCAAP8AgAD/AIAA/wCAAP8A&#13;&#10;gAD/AIAA/wCAAP8AgAD/AIAA/wCAAP8AgAD/AIAA/yyWLP/+/v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zebN/wuFC/8AgAD/AIAA/wCAAP8A&#13;&#10;gAD/AIAA/wCAAP8AgAD/AIAA/wCAAP8AgAD/AIAA/wCAAP8AgAD/C4UL/83mz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7rcuv8L&#13;&#10;hQv/AIAA/wCAAP8AgAD/AIAA/wCAAP8AgAD/AIAA/wCAAP8AgAD/AIAA/wCAAP8LhQv/uty6////&#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N5s3/K5Ur/wCAAP8AgAD/AIAA/wCAAP8AgAD/AIAA/wCAAP8AgAD/AIAA/yyW&#13;&#10;LP/N5s3/////////////////////////////////////////////////////////////////////&#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7/fv/9UqlT/A4ED/wCAAP8AgAD/AIAA/wSC&#13;&#10;BP9VqlX/v9+///7+/v//////////////////////////////////////////////////////////&#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8fjx/9bq&#13;&#10;1v/J5Mn/1urW//H48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6enp/7Ozs/99fX3/SEhI/xMTE/8AAAD/AAAA/19fX///////////&#13;&#10;//////////////////////////////////////////////////////+2trb/UFBQ/xsbG/8GBgb/&#13;&#10;Gxsb/1BQUP+2trb/////////////////////////////////////////////////////////////&#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AAAA/wAAAP8AAAD/AAAA/wAAAP8AAAD/AAAA&#13;&#10;/19fX////////////////////////////////////////////////////////f39/2NjY/8AAAD/&#13;&#10;AAAA/wAAAP8AAAD/AAAA/wAAAP8AAAD/ZGRk//39/f//////////////////////////////////&#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AAAA/wAAAP8AAAD/Hh4e&#13;&#10;/0ZGRv8AAAD/AAAA/19fX///////////////////////////////////////////////////////&#13;&#10;eHh4/wAAAP8AAAD/MTEx/6enp//Kysr/p6en/zExMf8AAAD/AAAA/3l5ef//////////////////&#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fn5+&#13;&#10;/7Ozs//o6Oj//////9/f3/8AAAD/AAAA/19fX///////////////////////////////////////&#13;&#10;///////////Z2dn/BAQE/wAAAP80NDT/9vb2//////////////////X19f80NDT/AAAA/wQEBP/b&#13;&#10;29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9paWn/AAAA/wAAAP/Hx8f////////////////////////////H&#13;&#10;x8f/AAAA/wAAAP9qamr/////////////////////////////////////////////////////////&#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9/f3/8AAAD/AAAA/19fX///////&#13;&#10;//////////////////////////////////////7+/v8aGhr/AAAA/ygoKP//////////////////&#13;&#10;////////////////////Jycn/wAAAP8bGxv//v7+////////////////////////////////////&#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3/8AAAD/&#13;&#10;AAAA/19fX////////////////////////////////////////////93d3f8AAAD/AAAA/2dnZ///&#13;&#10;////////////////////////////////////ZmZm/wAAAP8AAAD/3t7e////////////////////&#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7Ozs/8A&#13;&#10;AAD/AAAA/4+Pj///////////////////////////////////////jo6O/wAAAP8AAAD/tbW1////&#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5eXl/8AAAD/AAAA/6urq///////////////////////////////////////q6ur/wAA&#13;&#10;AP8AAAD/mJiY////////////////////////////////////////////////////////////4+Pj&#13;&#10;/+Pj4//j4+P/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9/f3/8AAAD/AAAA/19fX///////////////////&#13;&#10;/////////////////////////4qKiv8AAAD/AAAA/7e3t///////////////////////////////&#13;&#10;////////tra2/wAAAP8AAAD/jIyM////////////////////////////////////////////////&#13;&#10;////////////AAAA/wAAAP8AAAD/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9/f3/8AAAD/AAAA/19fX///&#13;&#10;/////////////////////////////////////////4KCgv8AAAD/AAAA/729vf//////////////&#13;&#10;////////////////////////vb29/wAAAP8AAAD/g4OD////////////////////////////////&#13;&#10;////////////////////////////AAAA/wAAAP8AAAD/AAAA/wAAAP8AAAD/AAAA/wAAAP8AAAD/&#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3/8A&#13;&#10;AAD/AAAA/19fX////////////////////////////////////////////4qKiv8AAAD/AAAA/7e3&#13;&#10;t///////////////////////////////////////tra2/wAAAP8AAAD/jIyM////////////////&#13;&#10;////////////////////////////////////////////4+Pj/+Pj4//j4+P/4+Pj/+Pj4//j4+P/&#13;&#10;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5eX&#13;&#10;l/8AAAD/AAAA/6urq///////////////////////////////////////q6ur/wAAAP8AAAD/mJiY&#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7Ozs/8AAAD/AAAA/4+Pj///////////////////////////////////////jo6O&#13;&#10;/wAAAP8AAAD/tbW1////////////////////////////////////////////////////////////&#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9/f3/8AAAD/AAAA/19fX///////////////&#13;&#10;/////////////////////////////93d3f8AAAD/AAAA/2dnZ///////////////////////////&#13;&#10;////////////ZmZm/wAAAP8AAAD/3t7e////////////////////////////////////////////&#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3/8AAAD/AAAA/19f&#13;&#10;X/////////////////////////////////////////////7+/v8aGhr/AAAA/ygoKP//////////&#13;&#10;////////////////////////////KCgo/wAAAP8bGxv//v7+////////////////////////////&#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13;&#10;3/8AAAD/AAAA/19fX/////////////////////////////////////////////////9paWn/AAAA&#13;&#10;/wAAAP/Hx8f////////////////////////////Hx8f/AAAA/wAAAP9qamr/////////////////&#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Z2dn/AwMD/wAAAP80NDT/9vb2//////////////////b29v80NDT/AAAA/wQEBP/a2tr/&#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w8PD/5+fn/+fn5//n5+f/4uLi/8AAAD/AAAA/zs7O/+fn5//n5+f/5+fn/+fn5//////&#13;&#10;////////////////////////////eHh4/wAAAP8AAAD/MTEx/6ioqP/Ly8v/qKio/zExMf8AAAD/&#13;&#10;AAAA/3l5ef//////////////////////////////////////////////////////////////////&#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X19f/wAAAP8AAAD/AAAA/wAAAP8AAAD/AAAA/wAAAP8AAAD/AAAA&#13;&#10;/wAAAP8AAAD//////////////////////////////////f39/2JiYv8AAAD/AAAA/wAAAP8AAAD/&#13;&#10;AAAA/wAAAP8AAAD/Y2Nj//39/f//////////////////////////////////////////////////&#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X19f/wAAAP8AAAD/AAAA/wAAAP8AAAD/AAAA&#13;&#10;/wAAAP8AAAD/AAAA/wAAAP8AAAD///////////////////////////////////////////+1tbX/&#13;&#10;T09P/xoaGv8GBgb/Ghoa/09PT/+2trb/////////////////////////////////////////////&#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5+fn/&#13;&#10;m5ub/0ZGRv8YGBj/BgYG/wsLC/8mJib/YGBg/8XFxf//////////////////////////////////&#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g4P8rKyv/AAAA/wAAAP8AAAD/AAAA/wAAAP8AAAD/AAAA/wAAAP9tbW3//v7+////////&#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vr6/ysrK/8AAAD/AAAA/y4uLv+goKD/x8fH/7q6uv9+fn7/CwsL/wAAAP8A&#13;&#10;AAD/h4eH////////////////////////////////////////////////////////////////////&#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q6ur/wAAAP8AAAD/OTk5//z8/P//////////////////&#13;&#10;////zMzM/wUFBf8AAAD/EBAQ//v7+///////////////////////////////////////////////&#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cXFx/wAAAP8AAAD/srKy////////&#13;&#10;/////////////////////////1FRUf8AAAD/AAAA/9LS0v//////////////////////////////&#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a2tr/wAAAP8A&#13;&#10;AAD/1NTU/////////////////////////////////3R0dP8AAAD/AAAA/8zMzP//////////////&#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kpKS/wAAAP8AAAD/srKy/////////////////////////////////1FRUf8AAAD/AQEB//Hx&#13;&#10;8f//////////////////////////////////////////////////////////////////////////&#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6+vr/w4ODv8AAAD/Ozs7//z8/P//////////////////////zs7O/wYG&#13;&#10;Bv8AAAD/W1tb////////////////////////////////////////////////////////////////&#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7Gxsf8KCgr/AAAA/zExMf+hoaH/x8fH/7u7&#13;&#10;u/+AgID/DQ0N/wAAAP8yMjL/6Ojo////////////////////////////////////////////////&#13;&#10;////////////4+Pj/+Pj4//j4+P/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X19f/ZGRk/wEB&#13;&#10;Af8AAAD/AAAA/wAAAP8AAAD/FxcX/5CQkP/19fX/////////////////////////////////////&#13;&#10;////////////////////////////AAAA/wAAAP8AAAD/AAAA/wAAAP8AAAD/AAAA/wAAAP8AAAD/&#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n5&#13;&#10;+f95eXn/FRUV/wAAAP8AAAD/AAAA/wAAAP8AAAD/AAAA/zQ0NP+xsbH/////////////////////&#13;&#10;////////////////////////////////////////////AAAA/wAAAP8AAAD/AAAA/wAAAP8AAAD/&#13;&#10;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9PT0/z09Pf8AAAD/AwMD/3Z2dv/X19f/+fn5//Hx8f+6urr/PDw8/wAAAP8BAQH/jY2N&#13;&#10;////////////////////////////////////////////////////////////4+Pj/+Pj4//j4+P/&#13;&#10;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HR0/wAAAP8AAAD/oKCg////////////////////////////+/v7&#13;&#10;/0FBQf8AAAD/AgIC/9DQ0P//////////////////////////////////////////////////////&#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v7/EhIS/wAAAP8mJib/////////////////////&#13;&#10;/////////////////8TExP8AAAD/AAAA/3BwcP//////////////////////////////////////&#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n5+f/AAAA/wAAAP9XV1f/////&#13;&#10;//////////////////////////////////f39/8AAAD/AAAA/0hISP//////////////////////&#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r6+v/AAAA&#13;&#10;/wAAAP9TU1P///////////////////////////////////////Ly8v8AAAD/AAAA/0xMTP//////&#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9/f3/Dg4O/wAAAP8aGhr/+/v7/////////////////////////////////7Ozs/8AAAD/&#13;&#10;AAAA/21tbf//////////////////////////////////////////////////////////////////&#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&#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&#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&#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&#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&#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&#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&#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&#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&#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&#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&#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&#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&#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&#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13;&#10;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&#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&#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&#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&#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&#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&#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&#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&#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&#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&#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&#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&#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&#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&#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&#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&#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&#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&#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&#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&#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&#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&#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&#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&#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&#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&#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&#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&#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&#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&#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&#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&#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&#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&#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&#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&#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&#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&#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13;&#10;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&#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&#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&#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&#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&#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&#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&#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7//7+///9UVP//AwP//wAA//8AAP//AAD//wQE//9VVf//v7////7+////////vr7/&#13;&#10;/wAA//8AAP//AAD//wAA//8AAP//AAD//wAA//8AAP//AAD//wAA//8AAP//AAD//wAA//8AAP//&#13;&#10;AAD//wAA//8AAP//Pz///wAA//8AAP//AAD//wAA//8AAP//AAD//wAA//8AAP//AAD//wAA//8A&#13;&#10;AP//AAD//wAA//8AAP//AAD//wAA//8AAP//VVX/////////////////////////////////////&#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8fH//9bW///Jyf//1tb///Hx////////////&#13;&#10;/////////////v7//ysr//8AAP//AAD//wAA//8AAP//AAD//wAA//8AAP//AAD//wAA//8AAP//&#13;&#10;AAD//wAA//8AAP//AAD//wAA//8pKf//AwP//wAA//8AAP//AAD//wAA//8AAP//AAD//wAA//8A&#13;&#10;AP//AAD//wAA//8AAP//AAD//wAA//8AAP//AAD//wAA//8AAP//AwP///Hx////////////////&#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83N//8LC///AAD//wAA//8AAP//AAD//wAA//8AAP//&#13;&#10;AAD//wAA//8AAP//AAD//wAA//8AAP//AAD//wsL//+rq///AAD//wAA//8AAP//AAD//wAA//8A&#13;&#10;AP//AAD//wAA//8AAP//AAD//wAA//8AAP//AAD//wAA//8AAP//AAD//wAA//8AAP//AAD//9bW&#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6uv//Cwv//wAA//8AAP//&#13;&#10;AAD//wAA//8AAP//AAD//wAA//8AAP//AAD//wAA//8AAP//Cwv//7q6///Jyf//AAD//wAA//8A&#13;&#10;AP//AAD//wAA//8AAP//AAD//wAA//8AAP//AAD//wAA//8AAP//AAD//wAA//8AAP//AAD//wAA&#13;&#10;//8AAP//AAD//8nJ////////////////////////////////////////////////////////////&#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zc3//ysr//8AAP//AAD//wAA//8AAP//AAD//wAA//8AAP//AAD//wAA//8sLP//zc3////////V&#13;&#10;1f//AAD//wAA//8AAP//AAD//wAA//8AAP//AAD//wAA//8AAP//AAD//wAA//8AAP//AAD//wAA&#13;&#10;//8AAP//AAD//wAA//8AAP//AAD//9bW////////////////////////////////////////////&#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7+//+/v///VFT//wMD//8AAP//AAD//wAA//8EBP//VVX//7+////+&#13;&#10;/v/////////////x8f//AwP//wAA//8AAP//AAD//wAA//8AAP//AAD//wAA//8AAP//AAD//wAA&#13;&#10;//8AAP//AAD//wAA//8AAP//AAD//wAA//8AAP//BAT///Hx////////////////////////////&#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Hx///W1v//ycn//9bW///x&#13;&#10;8f//////////////////////////////////VFT//wAA//8AAP//AAD//wAA//8AAP//AAD//wAA&#13;&#10;//8AAP//AAD//wAA//8AAP//AAD//wAA//8AAP//AAD//wAA//8AAP//VVX/////////////////&#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&#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&#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&#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&#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&#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&#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&#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&#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&#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&#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&#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&#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&#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&#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&#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&#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&#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&#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RU//8AAP//AAD//wAA//8AAP//AAD/&#13;&#10;/wAA//8AAP//AAD//wAA//8AAP//AAD//wAA//8AAP//AAD//wAA//8AAP//AAD//1VV////////&#13;&#10;///////////////////////////////////////////x8f//1dX//8nJ///V1f//8fH/////////&#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76+//8AAP//AAD/&#13;&#10;/wAA//8AAP//AAD//wAA//8AAP//AAD//wAA//8AAP//AAD//wAA//8AAP//AAD//wAA//8AAP//&#13;&#10;AAD//7+////////////////////////////////////+/v//vr7//1NT//8DA///AAD//wAA//8A&#13;&#10;AP//AwP//1RU//++vv///v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7+//8rK///AAD//wAA//8AAP//AAD//wAA//8AAP//AAD//wAA//8AAP//AAD//wAA//8AAP//&#13;&#10;AAD//wAA//8AAP//LCz///7+/////////////////////////////83N//8rK///AAD//wAA//8A&#13;&#10;AP//AAD//wAA//8AAP//AAD//wAA//8AAP//Kyv//83N////////////////////////////////&#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Nzf//Cwv//wAA//8AAP//AAD//wAA//8AAP//AAD//wAA//8AAP//&#13;&#10;AAD//wAA//8AAP//AAD//wAA//8LC///zc3/////////////////////////////urr//wsL//8A&#13;&#10;AP//AAD//wAA//8AAP//AAD//wAA//8AAP//AAD//wAA//8AAP//AAD//wsL//+6uv//////////&#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urr//wsL//8AAP//AAD//wAA//8AAP//&#13;&#10;AAD//wAA//8AAP//AAD//wAA//8AAP//AAD//wsL//+6uv/////////////////////////////N&#13;&#10;zf//Cwv//wAA//8AAP//AAD//wAA//8AAP//AAD//wAA//8AAP//AAD//wAA//8AAP//AAD//wAA&#13;&#10;//8LC///zc3/////////////////////////////////////////////////////////////////&#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83N//8rK///&#13;&#10;AAD//wAA//8AAP//AAD//wAA//8AAP//AAD//wAA//8AAP//LCz//83N////////////////////&#13;&#10;//////////7+//8rK///AAD//wAA//8AAP//AAD//wAA//8AAP//AAD//wAA//8AAP//AAD//wAA&#13;&#10;//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v//v7///1RU//8DA///AAD//wAA//8AAP//BAT//1VV//+/v////v7/////////&#13;&#10;/////////////////////////76+//8AAP//AAD//wAA//8AAP//AAD//wAA//8AAP//AAD//wAA&#13;&#10;//8AAP//AAD//wAA//8AAP//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x8f//1tb//8nJ///W1v//8fH/////////&#13;&#10;/////////////////////////////////////////1RU//8AAP//AAD//wAA//8AAP//AAD//wAA&#13;&#10;//8AAP//AAD//wAA//8AAP//AAD//wAA//8AAP//AAD//wAA//8AAP//AAD//1VV////////////&#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8fH//wMD//8AAP//AAD//wAA&#13;&#10;//8AAP//AAD//wAA//8AAP//AAD//wAA//8AAP//AAD//wAA//8AAP//AAD//wAA//8AAP//AAD/&#13;&#10;/wMD///x8f//////////////////////////////////////////////////////////////////&#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dX//wAA&#13;&#10;//8AAP//AAD//wAA//8AAP//AAD//wAA//8AAP//AAD//wAA//8AAP//AAD//wAA//8AAP//AAD/&#13;&#10;/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ycn//wAA//8AAP//AAD//wAA//8AAP//AAD//wAA//8AAP//AAD//wAA//8AAP//AAD/&#13;&#10;/wAA//8AAP//AAD//wAA//8AAP//AAD//wAA///Jy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dX//wAA//8AAP//AAD//wAA//8AAP//AAD//wAA//8AAP//AAD/&#13;&#10;/wAA//8AAP//AAD//wAA//8AAP//AAD//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8fH//wMD//8AAP//AAD//wAA//8AAP//AAD/&#13;&#10;/wAA//8AAP//AAD//wAA//8AAP//AAD//wAA//8AAP//AAD//wAA//8AAP//AAD//wQE///x8f//&#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x8f//1dX//8nJ///V&#13;&#10;1f//8fH/////////////////////////////////////////////////////////////////////&#13;&#10;/////////////////////////////////////////////////////////////1RU//8AAP//AAD/&#13;&#10;/wAA//8AAP//AAD//wAA//8AAP//AAD//wAA//8AAP//AAD//wAA//8AAP//AAD//wAA//8AAP//&#13;&#10;AAD//1V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v//vr7//1NT//8D&#13;&#10;A///AAD//wAA//8AAP//AwP//1RU//++vv///v7/////////////////////////////////////&#13;&#10;////////////////////////////////////////////////////////////////////////////&#13;&#10;/76+//8AAP//AAD//wAA//8AAP//AAD//wAA//8AAP//AAD//wAA//8AAP//AAD//wAA//8AAP//&#13;&#10;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83N//8r&#13;&#10;K///AAD//wAA//8AAP//AAD//wAA//8AAP//AAD//wAA//8AAP//Kyv//83N////////////////&#13;&#10;////////////////////////////////////////////////////////////////////////////&#13;&#10;//////////////////7+//8rK///AAD//wAA//8AAP//AAD//wAA//8AAP//AAD//wAA//8AAP//&#13;&#10;AAD//wAA//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urr//wsL//8AAP//AAD//wAA//8AAP//AAD//wAA//8AAP//AAD//wAA//8AAP//AAD//wsL&#13;&#10;//+6uv//////////////////////////////////////////////////////////////////////&#13;&#10;///////////////////////////////////////Nzf//Cwv//wAA//8AAP//AAD//wAA//8AAP//&#13;&#10;AAD//wAA//8AAP//AAD//wAA//8AAP//AAD//wAA//8AAP//IiL//83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&#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&#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76+//8AAP//AAD//wAA//8AAP//AAD//wAA&#13;&#10;//8AAP//AAD//wAA//8AAP//AAD//wAA//8AAP//AAD//wAA//8AAP//AAD//7+/////////////&#13;&#10;////////////////////////////////////////////////////////////////////////////&#13;&#10;//////////////////////7+//8qKv//AAD//wAA//8AAP//AAD//wAA//8AAP//AAD//wAA//8A&#13;&#10;AP//AAD//wAA//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RU//8AAP//AAD//wAA&#13;&#10;//8AAP//AAD//wAA//8AAP//AAD//wAA//8AAP//AAD//wAA//8AAP//AAD//wAA//8AAP//AAD/&#13;&#10;/1VV////////////////////////////////////////////////////////////////////////&#13;&#10;/////////////////////////////////////76+//8AAP//AAD//wAA//8AAP//AAD//wAA//8A&#13;&#10;AP//AAD//wAA//8AAP//AAD//wAA//8AAP//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8fH//wMD&#13;&#10;//8AAP//AAD//wAA//8AAP//AAD//wAA//8AAP//AAD//wAA//8AAP//AAD//wAA//8AAP//AAD/&#13;&#10;/wAA//8AAP//AAD//wMD///x8f//////////////////////////////////////////////////&#13;&#10;/////////////////////////////////////////////////////1RU//8AAP//AAD//wAA//8A&#13;&#10;AP//AAD//wAA//8AAP//AAD//wAA//8AAP//AAD//wAA//8AAP//AAD//wAA//8AAP//AAD//1VV&#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&#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dX//wAA//8AAP//AAD//wAA//8AAP//AAD/&#13;&#10;/wAA//8AAP//AAD//wAA//8AAP//AAD//wAA//8AAP//AAD//wAA//8AAP//AAD//wAA///W1v//&#13;&#10;////////////////////////////////////////////////////////////////////////////&#13;&#10;////////////////////ycn//wAA//8AAP//AAD//wAA//8AAP//AAD//wAA//8AAP//AAD//wAA&#13;&#10;//8AAP//AAD//wAA//8AAP//AAD//wAA//8AAP//AAD//wAA///Jy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8fH//wMD//8AAP//AAD/&#13;&#10;/wAA//8AAP//AAD//wAA//8AAP//AAD//wAA//8AAP//AAD//wAA//8AAP//AAD//wAA//8AAP//&#13;&#10;AAD//wQE///x8f//////////////////////////////////////////////////////////////&#13;&#10;////////////////////////////////////1dX//wAA//8AAP//AAD//wAA//8AAP//AAD//wAA&#13;&#10;//8AAP//AAD//wAA//8AAP//AAD//wAA//8AAP//AAD//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&#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&#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Nzf//Cwv//wAA//8AAP//&#13;&#10;AAD//wAA//8AAP//AAD//wAA//8AAP//AAD//wAA//8AAP//AAD//wAA//8LC///zc3/////////&#13;&#10;////////////////////////////////////////////////////////////////////////////&#13;&#10;//////////////////////////////7+//8rK///AAD//wAA//8AAP//AAD//wAA//8AAP//AAD/&#13;&#10;/wAA//8AAP//AAD//wAA//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urr//wsL//8AAP//AAD//wAA//8AAP//AAD//wAA//8AAP//AAD//wAA//8AAP//AAD//wsL//+6&#13;&#10;uv//////////////////////////////////////////////////////////////////////////&#13;&#10;///////////////////////////////////////////////////Nzf//Cwv//wAA//8AAP//AAD/&#13;&#10;/wAA//8AAP//AAD//wAA//8AAP//AAD//wAA//8AAP//AAD//wAA//8LC///zc3/////////////&#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83N//8rK///AAD//wAA//8AAP//AAD//wAA//8AAP//AAD//wAA//8A&#13;&#10;AP//LCz//83N////////////////////////////////////////////////////////////////&#13;&#10;////////////////////////////////////////////////////////////////////////urr/&#13;&#10;/wsL//8AAP//AAD//wAA//8AAP//AAD//wAA//8AAP//AAD//wAA//8AAP//AAD//wsL//+6uv//&#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v//v7///1RU//8DA///AAD//wAA//8A&#13;&#10;AP//BAT//1VV//+/v////v7/////////////////////////////////////////////////////&#13;&#10;////////////////////////////////////////////////////////////////////////////&#13;&#10;/////////////////83N//8rK///AAD//wAA//8AAP//AAD//wAA//8AAP//AAD//wAA//8AAP//&#13;&#10;LCz//83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g4P/AAAA/wAAAP8mJib/i4uL/8DAwP/P&#13;&#10;z8//vLy8/4uLi/86Ojr/cXFx////////////////////////////////////////////////////&#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7y8vP8AAAD/AAAA/15eXv/6&#13;&#10;+vr/////////////////////////////////+fn5////////////////////////////////////&#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f39/yUlJf8A&#13;&#10;AAD/Ly8v//v7+///////////////////////////////////////////////////////////////&#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t7e3/wAAAP8AAAD/pqam////////////////////////////////////////////////////&#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YmJi/wAAAP8BAQH/8vLy////////////7e3t/9ra2v/t7e3/////////&#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Kioq/wAAAP8hISH//////6Wlpf8sLCz/AAAA/wAA&#13;&#10;AP8AAAD/JiYm/4uLi//4+Pj/////////////////////////////////////////////////////&#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9/f3/AgIC/wAAAP81NTX/bm5u/wAA&#13;&#10;AP8AAAD/AAAA/wAAAP8AAAD/AAAA/wAAAP86Ojr/7+/v////////////////////////////////&#13;&#10;////////////////////////////4+Pj/+Pj4//j4+P/4+Pj/+Pj4//j4+P/4+Pj/+Pj4//Kysr/&#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u7u7/AAAA/wAA&#13;&#10;AP8ICAj/AAAA/xkZGf+kpKT/7u7u//b29v/BwcH/ODg4/wAAAP8AAAD/UVFR////////////////&#13;&#10;////////////////////////////////////////////AAAA/wAAAP8AAAD/AAAA/wAAAP8AAAD/&#13;&#10;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j4+P/AAAA/wAAAP8AAAD/CgoK/9jY2P//////////////////////9vb2/y8vL/8AAAD/AAAA&#13;&#10;/8jIyP//////////////////////////////////////////////////////AAAA/wAAAP8AAAD/&#13;&#10;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r6+v/AAAA/wAAAP8AAAD/bm5u////////////////////////////////&#13;&#10;/7S0tP8AAAD/AAAA/3Fxcf//////////////////////////////////////////////////////&#13;&#10;4+Pj/+Pj4//j4+P/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4+Pj/AAAA/wAAAP8AAAD/tLS0////////////////&#13;&#10;//////////////////f39/8EBAT/AAAA/zw8PP//////////////////////////////////////&#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FRUV/wAAAP8AAAD/0dHR&#13;&#10;//////////////////////////////////////8YGBj/AAAA/ycnJ///////////////////////&#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QEBA&#13;&#10;/wAAAP8AAAD/zs7O//////////////////////////////////////8VFRX/AAAA/ysrK///////&#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fn5+/wAAAP8AAAD/rKys//////////////////////////////////Hx8f8BAQH/&#13;&#10;AAAA/0ZGR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0dHR/wAAAP8AAAD/W1tb////////////////////////////&#13;&#10;/////6CgoP8AAAD/AAAA/4ODg///////////////////////////////////////////////////&#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0lJSf8AAAD/AgIC/7y8vP//////&#13;&#10;////////////////5+fn/xwcHP8AAAD/BgYG/+Tk5P//////////////////////////////////&#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nZ2f8QEBD/&#13;&#10;AAAA/wgICP94eHj/wsLC/8vLy/+VlZX/HBwc/wAAAP8AAAD/iYmJ////////////////////////&#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w8P/FxcX/wAAAP8AAAD/AAAA/wAAAP8AAAD/AAAA/wEBAf98fHz/////////////&#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7Ozs/39/f/8vLy//Dg4O/wgICP8hISH/YWFh/87Oz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nZ2/wAAAP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Pz8//BAQE/wAAAP8A&#13;&#10;AAD/AAAA/7+/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39/f81&#13;&#10;NTX/AAAA/xYWFv8AAAD/AAAA/7+/v///////////////////////////////////////////////&#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4+Pj/8AAAD/KCgo/3l5e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4eHh/wwMDP8AAAD/wMDA/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TExM/wAAAP9fX1///////39/f/8AAAD/AAAA/7+/&#13;&#10;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pqan/AAAA/xISEv/r6+v//////39/&#13;&#10;f/8AAAD/AAAA/7+/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v7/8YGBj/AAAA/5ub&#13;&#10;m////////////39/f/8AAAD/AAAA/7+/v///////////////////////////////////////////&#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2Vl&#13;&#10;Zf8AAAD/Ozs7//7+/v///////////39/f/8AAAD/AAAA/7+/v///////////////////////////&#13;&#10;////////////////////////////////////////////4+Pj/+Pj4//j4+P/4+Pj/+Pj4//j4+P/&#13;&#10;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wsLC/wEBAf8EBAT/09PT/////////////////39/f/8AAAD/AAAA/7+/v///////////&#13;&#10;////////////////////////////////////////////////////////////AAAA/wAAAP8AAAD/&#13;&#10;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5+fn/KCgo/wAAAP91dXX//////////////////////39/f/8AAAD/AAAA&#13;&#10;/7+/v///////////////////////////////////////////////////////////////////////&#13;&#10;AAAA/wAAAP8AAAD/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9/f3//AAAA/x4eHv/09PT/////////////////////&#13;&#10;/39/f/8AAAD/AAAA/7+/v///////////////////////////////////////////////////////&#13;&#10;////////////////4+Pj/+Pj4//j4+P/4+Pj/+Pj4//j4+P/4+Pj/+Pj4//Kysr/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X1/8GBgb/AAAA/7Gxsf//////////&#13;&#10;/////////////////39/f/8AAAD/AAAA/7+/v///////////////////////////////////////&#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2ZmZv8AAAD/IiIi&#13;&#10;/6enp/+np6f/p6en/6enp/+np6f/p6en/1NTU/8AAAD/AAAA/319ff+np6f/p6en//T09P//////&#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9fX/8AAAD/AAAA/wAAAP8AAAD/AAAA/wAAAP8AAAD/AAAA/wAAAP8AAAD/AAAA/wAAAP8AAAD/&#13;&#10;AAAA/9/f3///////////////////////////////////////////////////////////////////&#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9fX/8AAAD/AAAA/wAAAP8AAAD/AAAA/wAAAP8AAAD/AAAA/wAAAP8AAAD/&#13;&#10;AAAA/wAAAP8AAAD/AAAA/9/f3///////////////////////////////////////////////////&#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39/f/8AAAD/AAAA/7+/v///////////////////////////////////////////////////&#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13;&#10;AAD/AAAA/7+/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1dX/&#13;&#10;/8nJ///V1f//8fH/////////////////////////////////////////////////////////////&#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v//vr7/&#13;&#10;/1NT//8DA///AAD//wAA//8AAP//AwP//1RU//++vv///v7/////////////////////////////&#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&#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&#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&#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&#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&#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&#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&#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&#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&#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&#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&#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&#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&#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&#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&#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&#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&#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RU//8AAP//AAD/&#13;&#10;/wAA//8AAP//AAD//wAA//8AAP//AAD//wAA//8AAP//AAD//wAA//8AAP//AAD//wAA//8AAP//&#13;&#10;AAD//1VV///////////////////////////////////////////////////////////////////V&#13;&#10;1f//AAD//wAA//8AAP//AAD//wAA//8AAP//AAD//wAA//8AAP//AAD//wAA//8AAP//AAD//wAA&#13;&#10;//8AAP//AAD//wAA//8AAP//AAD//9bW////////////////////////////////////////////&#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fH/&#13;&#10;/wMD//8AAP//AAD//wAA//8AAP//AAD//wAA//8AAP//AAD//wAA//8AAP//AAD//wAA//8AAP//&#13;&#10;AAD//wAA//8AAP//AAD//wMD///x8f//////////////////////////////////////////////&#13;&#10;///////////////Jyf//AAD//wAA//8AAP//AAD//wAA//8AAP//AAD//wAA//8AAP//AAD//wAA&#13;&#10;//8AAP//AAD//wAA//8AAP//AAD//wAA//8AAP//AAD//8nJ////////////////////////////&#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dX//wAA//8AAP//AAD//wAA//8AAP//AAD//wAA//8AAP//AAD//wAA//8AAP//&#13;&#10;AAD//wAA//8AAP//AAD//wAA//8AAP//AAD//wAA///W1v//////////////////////////////&#13;&#10;///////////////////////////////V1f//AAD//wAA//8AAP//AAD//wAA//8AAP//AAD//wAA&#13;&#10;//8AAP//AAD//wAA//8AAP//AAD//wAA//8AAP//AAD//wAA//8AAP//AAD//9bW////////////&#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&#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dX//wAA//8AAP//AAD//wAA//8AAP//&#13;&#10;AAD//wAA//8AAP//AAD//wAA//8AAP//AAD//wAA//8AAP//AAD//wAA//8AAP//AAD//wAA///W&#13;&#10;1v//////////////////////////////////////////////////////////////////VFT//wAA&#13;&#10;//8AAP//AAD//wAA//8AAP//AAD//wAA//8AAP//AAD//wAA//8AAP//AAD//wAA//8AAP//AAD/&#13;&#10;/wAA//8AAP//VVX/////////////////////////////////////////////////////////////&#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fH//wMD//8AAP//&#13;&#10;AAD//wAA//8AAP//AAD//wAA//8AAP//AAD//wAA//8AAP//AAD//wAA//8AAP//AAD//wAA//8A&#13;&#10;AP//AAD//wQE///x8f//////////////////////////////////////////////////////////&#13;&#10;////////vr7//wAA//8AAP//AAD//wAA//8AAP//AAD//wAA//8AAP//AAD//wAA//8AAP//AAD/&#13;&#10;/wAA//8AAP//AAD//wAA//8AAP//v7//////////////////////////////////////////////&#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RU//8AAP//AAD//wAA//8AAP//AAD//wAA//8AAP//AAD//wAA//8AAP//AAD//wAA//8A&#13;&#10;AP//AAD//wAA//8AAP//AAD//1VV////////////////////////////////////////////////&#13;&#10;/////////////////////////v7//ysr//8AAP//AAD//wAA//8AAP//AAD//wAA//8AAP//AAD/&#13;&#10;/wAA//8AAP//AAD//wAA//8AAP//AAD//wAA//8sLP///v7/////////////////////////////&#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76+//8AAP//AAD//wAA//8AAP//AAD//wAA//8AAP//AAD//wAA//8A&#13;&#10;AP//AAD//wAA//8AAP//AAD//wAA//8AAP//AAD//7+/////////////////////////////////&#13;&#10;/////////////////////////////////////////////83N//8LC///AAD//wAA//8AAP//AAD/&#13;&#10;/wAA//8AAP//AAD//wAA//8AAP//AAD//wAA//8AAP//AAD//wsL///Nzf//////////////////&#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7+//8rK///AAD//wAA//8AAP//AAD//wAA//8A&#13;&#10;AP//AAD//wAA//8AAP//AAD//wAA//8AAP//AAD//wAA//8AAP//LCz///7+////////////////&#13;&#10;//////////////////////////////////////////////////////////////////+6uv//Cwv/&#13;&#10;/wAA//8AAP//AAD//wAA//8AAP//AAD//wAA//8AAP//AAD//wAA//8AAP//Cwv//7q6////////&#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Nzf//Cwv//wAA//8A&#13;&#10;AP//AAD//wAA//8AAP//AAD//wAA//8AAP//AAD//wAA//8AAP//AAD//wAA//8LC///zc3/////&#13;&#10;////////////////////////////////////////////////////////////////////////////&#13;&#10;////////////zc3//ysr//8AAP//AAD//wAA//8AAP//AAD//wAA//8AAP//AAD//wAA//8sLP//&#13;&#10;zc3/////////////////////////////////////////////////////////////////////////&#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urr//wsL//8AAP//AAD//wAA//8AAP//AAD//wAA//8AAP//AAD//wAA//8AAP//AAD//wsL&#13;&#10;//+6uv//////////////////////////////////////////////////////////////////////&#13;&#10;//////////////////////////////////7+//+/v///VFT//wMD//8AAP//AAD//wAA//8EBP//&#13;&#10;VVX//7+////+/v//////////////////////////////////////////////////////////////&#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3N//8rK///AAD//wAA//8AAP//AAD//wAA//8AAP//AAD//wAA&#13;&#10;//8AAP//LCz//8HB///V1f//ycn//9XV///x8f//////////////////////////////////////&#13;&#10;//////////////////////////////////////////////////////////////////Hx///W1v//&#13;&#10;ycn//9bW///x8f//////////////////////////////////////////////////////////////&#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v//v7///1RU//8DA///AAD//wAA&#13;&#10;//8AAP//BAT//1RU//+Ojv//U1P//wMD//8AAP//AAD//wAA//8DA///VFT//76+///+/v//////&#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1tb//8nJ///W1v//wcH//ysr//8AAP//AAD//wAA//8AAP//AAD//wAA//8AAP//AAD/&#13;&#10;/wAA//8rK///zc3/////////////////////////////////////////////////////////////&#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6uv//Cwv//wAA//8AAP//AAD//wAA//8AAP//AAD/&#13;&#10;/wAA//8AAP//AAD//wAA//8AAP//Cwv//7q6////////////////////////////////////////&#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3N//8LC///AAD//wAA//8AAP//AAD/&#13;&#10;/wAA//8AAP//AAD//wAA//8AAP//AAD//wAA//8AAP//AAD//wsL///Nzf//////////////////&#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v7//ysr//8AAP//AAD/&#13;&#10;/wAA//8AAP//AAD//wAA//8AAP//AAD//wAA//8AAP//AAD//wAA//8AAP//AAD//wAA//8sLP//&#13;&#10;/v7/////////////////////////////////////////////////////////////////////////&#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vr7/&#13;&#10;/wAA//8AAP//AAD//wAA//8AAP//AAD//wAA//8AAP//AAD//wAA//8AAP//AAD//wAA//8AAP//&#13;&#10;AAD//wAA//8AAP//v7//////////////////////////////////////////////////////////&#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FT//wAA//8AAP//AAD//wAA//8AAP//AAD//wAA//8AAP//AAD//wAA//8AAP//&#13;&#10;AAD//wAA//8AAP//AAD//wAA//8AAP//VVX/////////////////////////////////////////&#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&#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&#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&#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&#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&#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&#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&#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&#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&#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&#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13;&#10;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&#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&#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&#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&#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&#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&#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&#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RU//8AAP//AAD//wAA//8AAP//AAD//wAA//8AAP//AAD//wAA//8AAP//&#13;&#10;AAD//wAA//8AAP//AAD//wAA//8AAP//AAD//1VV////////////////////////////////////&#13;&#10;//////////////////////////Hx///W1v//ycn//9bW///x8f//////////////////////////&#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urr//wsL//8AAP//AAD//wAA//8AAP//AAD//wAA//8AAP//AAD//wAA//8A&#13;&#10;AP//AAD//wsL//+6uv//////////////////////////////////////////////////////////&#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&#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7+//++vv//U1P//wMD//8AAP//AAD//wAA//8D&#13;&#10;A///VFT//76+///+/v//////////////////////////////////////////////////////////&#13;&#10;///+/v//v7///1RU//8DA///AAD//wAA//8AAP//BAT//1VV//+/v////v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zc3//ysr//8AAP//AAD//wAA//8A&#13;&#10;AP//AAD//wAA//8AAP//AAD//wAA//8rK///zc3/////////////////////////////////////&#13;&#10;///////////////////////////////////x8f//1tb//8nJ///W1v//8fH/////////////////&#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6uv//Cwv//wAA//8A&#13;&#10;AP//AAD//wAA//8AAP//AAD//wAA//8AAP//AAD//wAA//8AAP//Cwv//7q6////////////////&#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83N//8L&#13;&#10;C///AAD//wAA//8AAP//AAD//wAA//8AAP//AAD//wAA//8AAP//AAD//wAA//8AAP//AAD//wsL&#13;&#10;///Nzf//////////////////////////////////////////////////////////////////////&#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7//ysr//8AAP//AAD//wAA//8AAP//AAD//wAA//8AAP//AAD//wAA//8AAP//AAD//wAA&#13;&#10;//8AAP//AAD//wAA//8sLP///v7/////////////////////////////////////////////////&#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r7//wAA//8AAP//AAD//wAA//8AAP//AAD//wAA//8AAP//AAD//wAA&#13;&#10;//8AAP//AAD//wAA//8AAP//AAD//wAA//8AAP//v7//////////////////////////////////&#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FT//wAA//8AAP//AAD//wAA//8AAP//AAD//wAA&#13;&#10;//8AAP//AAD//wAA//8AAP//AAD//wAA//8AAP//AAD//wAA//8AAP//VVX/////////////////&#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x8f//AwP//wAA//8AAP//AAD//wAA&#13;&#10;//8AAP//AAD//wAA//8AAP//AAD//wAA//8AAP//AAD//wAA//8AAP//AAD//wAA//8AAP//AwP/&#13;&#10;//Hx////////////////////////////////////////////////////////////////////////&#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V1f//AAD//wAA&#13;&#10;//8AAP//AAD//wAA//8AAP//AAD//wAA//8AAP//AAD//wAA//8AAP//AAD//wAA//8AAP//AAD/&#13;&#10;/wAA//8AAP//AAD//9bW////////////////////////////////////////////////////////&#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Jyf//AAD//wAA//8AAP//AAD//wAA//8AAP//AAD//wAA//8AAP//AAD//wAA//8AAP//AAD/&#13;&#10;/wAA//8AAP//AAD//wAA//8AAP//AAD//8nJ////////////////////////////////////////&#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1f//AAD//wAA//8AAP//AAD//wAA//8AAP//AAD//wAA//8AAP//AAD/&#13;&#10;/wAA//8AAP//AAD//wAA//8AAP//AAD//wAA//8AAP//AAD//9bW////////8fH//9XV///Jyf//&#13;&#10;1dX///Hx////////////////////////////////////////////////////////////////////&#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x8f//AwP//wAA//8AAP//AAD//wAA//8AAP//AAD/&#13;&#10;/wAA//8AAP//AAD//wAA//8AAP//AAD//wAA//8AAP//AAD//wAA//8AAP//AwP//7Oz//9TU///&#13;&#10;AwP//wAA//8AAP//AAD//wMD//9UVP//vr7///7+////////////////////////////////////&#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VFT//wAA//8AAP//AAD/&#13;&#10;/wAA//8AAP//AAD//wAA//8AAP//AAD//wAA//8AAP//AAD//wAA//8AAP//AAD//wAA//8AAP//&#13;&#10;Dg7//wAA//8AAP//AAD//wAA//8AAP//AAD//wAA//8AAP//AAD//ysr///Nzf//////////////&#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vr7/&#13;&#10;/wAA//8AAP//AAD//wAA//8AAP//AAD//wAA//8AAP//AAD//wAA//8AAP//AAD//wAA//8AAP//&#13;&#10;AAD//wAA//8AAP//AAD//wAA//8AAP//AAD//wAA//8AAP//AAD//wAA//8AAP//AAD//wAA//8L&#13;&#10;C///urr/////////////////////////////////////////////////////////////////////&#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7//ysr//8AAP//AAD//wAA//8AAP//AAD//wAA//8AAP//AAD//wAA//8AAP//&#13;&#10;AAD//wAA//8AAP//AAD//wAA//8AAP//AAD//wAA//8AAP//AAD//wAA//8AAP//AAD//wAA//8A&#13;&#10;AP//AAD//wAA//8AAP//Cwv//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83N//8LC///AAD//wAA//8AAP//AAD//wAA//8AAP//&#13;&#10;AAD//wAA//8AAP//AAD//wAA//8AAP//AAD//wAA//8AAP//AAD//wAA//8AAP//AAD//wAA//8A&#13;&#10;AP//AAD//wAA//8AAP//AAD//wAA//8AAP//AAD//yws///+/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6uv//Cwv//wAA//8AAP//&#13;&#10;AAD//wAA//8AAP//AAD//wAA//8AAP//AAD//wAA//8AAP//AAD//wAA//8AAP//AAD//wAA//8A&#13;&#10;AP//AAD//wAA//8AAP//AAD//wAA//8AAP//AAD//wAA//8AAP//AAD//wAA//+Ojv///v7/////&#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zc3//ysr//8AAP//AAD//wAA//8AAP//AAD//wAA//8AAP//AAD//wAA//8ODv//AAD//wAA//8A&#13;&#10;AP//AAD//wAA//8AAP//AAD//wAA//8AAP//AAD//wAA//8AAP//AAD//wAA//8AAP//AAD//wAA&#13;&#10;//8AAP//Kyv//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7+//+/v///VFT//wMD//8AAP//AAD//wAA//8EBP//VVX//7S0//8D&#13;&#10;A///AAD//wAA//8AAP//AAD//wAA//8AAP//AAD//wAA//8AAP//AAD//wAA//8AAP//AAD//wAA&#13;&#10;//8A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Hx///W1v//ycn//9bW///x&#13;&#10;8f///////9XV//8AAP//AAD//wAA//8AAP//AAD//wAA//8AAP//AAD//wAA//8AAP//AAD//wAA&#13;&#10;//8AAP//AAD//wAA//8AAP//AAD//wAA//8AAP//AAD//wAA//8LC///zc3/////////////////&#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8nJ//8AAP//AAD//wAA//8AAP//AAD//wAA//8AAP//AAD//wAA&#13;&#10;//8AAP//AAD//wAA//8AAP//AAD//wAA//8AAP//AAD//wAA//8AAP//AAD//wAA//8AAP//LCz/&#13;&#10;//7+////////////////////////////////////////////////////////////////////////&#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9XV//8AAP//AAD//wAA//8AAP//AAD//wAA&#13;&#10;//8AAP//AAD//wAA//8AAP//AAD//wAA//8AAP//AAD//wAA//8AAP//AAD//wAA//8AAP//AAD/&#13;&#10;/wAA//8AAP//AAD//7+/////////////////////////////////////////////////////////&#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Hx//8DA///AAD//wAA&#13;&#10;//8AAP//AAD//wAA//8AAP//AAD//wAA//8AAP//AAD//wAA//8AAP//AAD//wAA//8AAP//AAD/&#13;&#10;/wAA//8AAP//AAD//wAA//8AAP//AAD//1V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9UVP//AAD//wAA//8AAP//AAD//wAA//8AAP//AAD//wAA//8AAP//AAD//wAA//8AAP//AAD/&#13;&#10;/wAA//8AAP//AAD//wAA//8AAP//AAD//wAA//8AAP//AAD//wMD///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vv//AAD//wAA//8AAP//AAD//wAA//8AAP//AAD//wAA//8AAP//AAD/&#13;&#10;/wAA//8AAP//AAD//wAA//8AAP//AAD//wAA//8AAP//AAD//wAA//8AAP//AAD//wAA///W1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v//Kyv//wAA//8AAP//AAD//wAA//8AAP//AAD/&#13;&#10;/wAA//8AAP//AAD//wAA//8AAP//AAD//wAA//8AAP//AAD//wAA//8AAP//AAD//wAA//8AAP//&#13;&#10;AAD//wAA///Jyf//////////////////////////////////////////////////////////////&#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zc3//wsL//8AAP//AAD/&#13;&#10;/wAA//8AAP//AAD//wAA//8AAP//AAD//wAA//8AAP//AAD//wAA//8AAP//AAD//wAA//8AAP//&#13;&#10;AAD//wAA//8AAP//AAD//wAA///W1v//////////////////////////////////////////////&#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7q6//8LC///AAD//wAA//8AAP//AAD//wAA//8AAP//AAD//wAA//8AAP//AAD//wAA//8AAP//&#13;&#10;AAD//wAA//8AAP//AAD//wAA//8AAP//AAD//wQE///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Nzf//Kyv//wAA//8AAP//AAD//wAA//8AAP//AAD//wAA//8AAP//&#13;&#10;AAD//wAA//8AAP//AAD//wAA//8AAP//AAD//wAA//8AAP//AAD//1V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v7//46O//8AAP//AAD//wAA//8AAP//&#13;&#10;AAD//wAA//8AAP//AAD//wAA//8AAP//AAD//wAA//8AAP//AAD//wAA//8AAP//AAD//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7+//8rK///&#13;&#10;AAD//wAA//8AAP//AAD//wAA//8AAP//AAD//wAA//8AAP//AAD//wAA//8AAP//AAD//wAA//8A&#13;&#10;AP//LCz///7+////////////////////////////////////////////////////////////////&#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urr//wsL//8AAP//AAD//wAA//8AAP//AAD//wAA//8A&#13;&#10;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83N//8rK///AAD//wAA//8A&#13;&#10;AP//AAD//wAA//8AAP//AAD//wAA//8AAP//LCz//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x8f//1dX//8nJ///V1f//8fH/&#13;&#10;////////////////////////////////////////////////////////////////////////////&#13;&#10;///////////////////////////////////////////////////////////////////////////+&#13;&#10;/v//v7///1RU//8DA///AAD//wAA//8AAP//BAT//1VV//+/v////v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v//vr7//1NT//8DA///AAD/&#13;&#10;/wAA//8AAP//AwP//1RU//++vv///v7/////////////////////////////////////////////&#13;&#10;////////////////////////////////////////////////////////////////////////////&#13;&#10;///////////////////////////////x8f//1tb//8nJ///W1v//8fH/////////////////////&#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83N//8rK///AAD//wAA//8AAP//AAD//wAA//8AAP//AAD//wAA//8AAP//LCz/&#13;&#10;/83N////////////////////////////////////////////////////////////////////////&#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v//v7///1RU//8DA///AAD//wAA//8AAP//BAT/&#13;&#10;/1VV//+/v////v7/////////////////////////////////////////////////////////////&#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x8f//1tb/&#13;&#10;/8nJ///W1v//8fH/////////////////////////////////////////////////////////////&#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f39//&#13;&#10;AAAA/wAAAP/Kysr/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Kysr/AAAA/wAAAP/Kysr/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Kysr/&#13;&#10;AAAA/wAAAP/Kysr/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8rKyv8AAAD/AAAA/8rKyv/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8rKyv8AAAD/AAAA/8rKyv/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8rKyv8AAAD/AAAA/8rKyv/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8rKyv8AAAD/AAAA/8rKyv/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8rKyv8AAAD/AAAA/8rK&#13;&#10;yv/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1" type="#_x0000_t75" style="position:absolute;left:50522;top:184;width:13843;height:135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9" o:title="" croptop="5770f" cropbottom="3473f" cropleft="4173f" cropright="3893f"/>
                </v:shape>
                <v:shape id="Picture 31" o:spid="_x0000_s1032" type="#_x0000_t75" style="position:absolute;left:3694;width:40405;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20" o:title=""/>
                </v:shape>
                <v:shape id="TextBox 1" o:spid="_x0000_s1033" type="#_x0000_t202" style="position:absolute;left:47013;top:4710;width:2292;height:3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6E68C6" w:rsidRDefault="006E68C6" w:rsidP="00B07D82">
                        <w:r>
                          <w:rPr>
                            <w:rFonts w:hAnsi="Calibri"/>
                            <w:color w:val="000000" w:themeColor="text1"/>
                            <w:kern w:val="24"/>
                            <w:sz w:val="36"/>
                            <w:szCs w:val="36"/>
                          </w:rPr>
                          <w:t>D</w:t>
                        </w:r>
                      </w:p>
                    </w:txbxContent>
                  </v:textbox>
                </v:shape>
                <v:shape id="TextBox 10" o:spid="_x0000_s1034" type="#_x0000_t202" style="position:absolute;top:5172;width:2266;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6E68C6" w:rsidRDefault="006E68C6" w:rsidP="00B07D82">
                        <w:r>
                          <w:rPr>
                            <w:rFonts w:hAnsi="Calibri"/>
                            <w:color w:val="000000" w:themeColor="text1"/>
                            <w:kern w:val="24"/>
                            <w:sz w:val="36"/>
                            <w:szCs w:val="36"/>
                          </w:rPr>
                          <w:t>E</w:t>
                        </w:r>
                      </w:p>
                    </w:txbxContent>
                  </v:textbox>
                </v:shape>
                <w10:wrap type="topAndBottom"/>
              </v:group>
            </w:pict>
          </mc:Fallback>
        </mc:AlternateContent>
      </w:r>
    </w:p>
    <w:p w14:paraId="06A0DC43" w14:textId="77777777" w:rsidR="00FA1A84" w:rsidRDefault="00FA1A84" w:rsidP="00582E88">
      <w:pPr>
        <w:jc w:val="both"/>
        <w:rPr>
          <w:ins w:id="127" w:author="Norman Packard" w:date="2020-10-10T00:45:00Z"/>
          <w:b/>
          <w:bCs/>
          <w:sz w:val="22"/>
          <w:szCs w:val="22"/>
        </w:rPr>
      </w:pPr>
    </w:p>
    <w:p w14:paraId="5AA00535" w14:textId="77777777" w:rsidR="00FA1A84" w:rsidRDefault="00FA1A84" w:rsidP="00582E88">
      <w:pPr>
        <w:jc w:val="both"/>
        <w:rPr>
          <w:ins w:id="128" w:author="Norman Packard" w:date="2020-10-10T00:45:00Z"/>
          <w:b/>
          <w:bCs/>
          <w:sz w:val="22"/>
          <w:szCs w:val="22"/>
        </w:rPr>
      </w:pPr>
    </w:p>
    <w:p w14:paraId="01B098F4" w14:textId="0A5BD901" w:rsidR="00CA24E5" w:rsidRDefault="00FA1A84" w:rsidP="00582E88">
      <w:pPr>
        <w:jc w:val="both"/>
        <w:rPr>
          <w:noProof/>
        </w:rPr>
      </w:pPr>
      <w:ins w:id="129" w:author="Norman Packard" w:date="2020-10-10T00:40:00Z">
        <w:r w:rsidRPr="00B05583">
          <w:rPr>
            <w:b/>
            <w:bCs/>
            <w:sz w:val="22"/>
            <w:szCs w:val="22"/>
          </w:rPr>
          <w:t>Fig.</w:t>
        </w:r>
        <w:r>
          <w:rPr>
            <w:b/>
            <w:bCs/>
            <w:sz w:val="22"/>
            <w:szCs w:val="22"/>
          </w:rPr>
          <w:t xml:space="preserve">3 [new] </w:t>
        </w:r>
        <w:r w:rsidRPr="00B05583">
          <w:rPr>
            <w:b/>
            <w:bCs/>
            <w:sz w:val="22"/>
            <w:szCs w:val="22"/>
          </w:rPr>
          <w:t xml:space="preserve"> </w:t>
        </w:r>
      </w:ins>
      <w:ins w:id="130" w:author="Norman Packard" w:date="2020-10-10T00:49:00Z">
        <w:r w:rsidR="00F1292F">
          <w:rPr>
            <w:b/>
            <w:bCs/>
            <w:sz w:val="22"/>
            <w:szCs w:val="22"/>
          </w:rPr>
          <w:t>A</w:t>
        </w:r>
      </w:ins>
      <w:commentRangeStart w:id="131"/>
      <w:ins w:id="132" w:author="Norman Packard" w:date="2020-10-10T00:40:00Z">
        <w:r w:rsidRPr="00E32672">
          <w:rPr>
            <w:b/>
            <w:bCs/>
            <w:sz w:val="22"/>
            <w:szCs w:val="22"/>
          </w:rPr>
          <w:t>.</w:t>
        </w:r>
        <w:r>
          <w:rPr>
            <w:sz w:val="22"/>
            <w:szCs w:val="22"/>
          </w:rPr>
          <w:t xml:space="preserve"> Clusters were obtained by projecting the data onto 10 </w:t>
        </w:r>
        <w:r w:rsidRPr="00B07D82">
          <w:rPr>
            <w:sz w:val="22"/>
            <w:szCs w:val="22"/>
          </w:rPr>
          <w:t>principal</w:t>
        </w:r>
        <w:r>
          <w:rPr>
            <w:sz w:val="22"/>
            <w:szCs w:val="22"/>
          </w:rPr>
          <w:t xml:space="preserve"> components from the collection of time series for each country</w:t>
        </w:r>
      </w:ins>
      <w:ins w:id="133" w:author="Norman Packard" w:date="2020-10-10T00:51:00Z">
        <w:r w:rsidR="00F1292F">
          <w:rPr>
            <w:sz w:val="22"/>
            <w:szCs w:val="22"/>
          </w:rPr>
          <w:t xml:space="preserve">.  </w:t>
        </w:r>
      </w:ins>
      <w:ins w:id="134" w:author="Norman Packard" w:date="2020-10-10T00:40:00Z">
        <w:r w:rsidRPr="00B07D82">
          <w:rPr>
            <w:sz w:val="22"/>
            <w:szCs w:val="22"/>
          </w:rPr>
          <w:t>The</w:t>
        </w:r>
        <w:r>
          <w:rPr>
            <w:sz w:val="22"/>
            <w:szCs w:val="22"/>
          </w:rPr>
          <w:t xml:space="preserve"> 10 principal components found in the analysis</w:t>
        </w:r>
      </w:ins>
      <w:ins w:id="135" w:author="Norman Packard" w:date="2020-10-10T00:51:00Z">
        <w:r w:rsidR="00F1292F">
          <w:rPr>
            <w:sz w:val="22"/>
            <w:szCs w:val="22"/>
          </w:rPr>
          <w:t xml:space="preserve"> are shown</w:t>
        </w:r>
      </w:ins>
      <w:ins w:id="136" w:author="Norman Packard" w:date="2020-10-10T00:40:00Z">
        <w:r>
          <w:rPr>
            <w:sz w:val="22"/>
            <w:szCs w:val="22"/>
          </w:rPr>
          <w:t xml:space="preserve"> for the deaths (in black) and for various testing corrections to the confirmed case data.</w:t>
        </w:r>
        <w:commentRangeEnd w:id="131"/>
        <w:r>
          <w:rPr>
            <w:rStyle w:val="CommentReference"/>
          </w:rPr>
          <w:commentReference w:id="131"/>
        </w:r>
      </w:ins>
      <w:ins w:id="137" w:author="Norman Packard" w:date="2020-10-10T00:51:00Z">
        <w:r w:rsidR="00F1292F">
          <w:rPr>
            <w:sz w:val="22"/>
            <w:szCs w:val="22"/>
          </w:rPr>
          <w:t xml:space="preserve">  </w:t>
        </w:r>
      </w:ins>
      <w:ins w:id="138" w:author="Norman Packard" w:date="2020-10-10T00:53:00Z">
        <w:r w:rsidR="00F1292F" w:rsidRPr="00F1292F">
          <w:rPr>
            <w:b/>
            <w:bCs/>
            <w:sz w:val="22"/>
            <w:szCs w:val="22"/>
            <w:rPrChange w:id="139" w:author="Norman Packard" w:date="2020-10-10T00:53:00Z">
              <w:rPr>
                <w:sz w:val="22"/>
                <w:szCs w:val="22"/>
              </w:rPr>
            </w:rPrChange>
          </w:rPr>
          <w:t>B</w:t>
        </w:r>
      </w:ins>
      <w:ins w:id="140" w:author="Norman Packard" w:date="2020-10-10T00:52:00Z">
        <w:r w:rsidR="00F1292F">
          <w:rPr>
            <w:sz w:val="22"/>
            <w:szCs w:val="22"/>
          </w:rPr>
          <w:t>. the FPCA components are</w:t>
        </w:r>
      </w:ins>
      <w:ins w:id="141" w:author="Norman Packard" w:date="2020-10-10T00:51:00Z">
        <w:r w:rsidR="00F1292F">
          <w:rPr>
            <w:sz w:val="22"/>
            <w:szCs w:val="22"/>
          </w:rPr>
          <w:t xml:space="preserve"> further project</w:t>
        </w:r>
      </w:ins>
      <w:ins w:id="142" w:author="Norman Packard" w:date="2020-10-10T00:52:00Z">
        <w:r w:rsidR="00F1292F">
          <w:rPr>
            <w:sz w:val="22"/>
            <w:szCs w:val="22"/>
          </w:rPr>
          <w:t>ed</w:t>
        </w:r>
      </w:ins>
      <w:ins w:id="143" w:author="Norman Packard" w:date="2020-10-10T00:51:00Z">
        <w:r w:rsidR="00F1292F">
          <w:rPr>
            <w:sz w:val="22"/>
            <w:szCs w:val="22"/>
          </w:rPr>
          <w:t xml:space="preserve"> from the 10 to a two-dimensional representation using </w:t>
        </w:r>
        <w:proofErr w:type="spellStart"/>
        <w:r w:rsidR="00F1292F">
          <w:rPr>
            <w:i/>
            <w:iCs/>
            <w:sz w:val="22"/>
            <w:szCs w:val="22"/>
          </w:rPr>
          <w:t>umap</w:t>
        </w:r>
        <w:proofErr w:type="spellEnd"/>
        <w:r w:rsidR="00F1292F">
          <w:rPr>
            <w:sz w:val="22"/>
            <w:szCs w:val="22"/>
          </w:rPr>
          <w:t xml:space="preserve">, a “uniform manifold approximation and projection” algorithm for dimension reduction. </w:t>
        </w:r>
      </w:ins>
      <w:ins w:id="144" w:author="Norman Packard" w:date="2020-10-10T00:53:00Z">
        <w:r w:rsidR="00F1292F">
          <w:rPr>
            <w:b/>
            <w:bCs/>
            <w:sz w:val="22"/>
            <w:szCs w:val="22"/>
          </w:rPr>
          <w:t>C</w:t>
        </w:r>
      </w:ins>
      <w:ins w:id="145" w:author="Norman Packard" w:date="2020-10-10T00:51:00Z">
        <w:r w:rsidR="00F1292F">
          <w:rPr>
            <w:b/>
            <w:bCs/>
            <w:sz w:val="22"/>
            <w:szCs w:val="22"/>
          </w:rPr>
          <w:t>.</w:t>
        </w:r>
      </w:ins>
      <w:ins w:id="146" w:author="Norman Packard" w:date="2020-10-10T00:59:00Z">
        <w:r w:rsidR="00CE2D64">
          <w:rPr>
            <w:sz w:val="22"/>
            <w:szCs w:val="22"/>
          </w:rPr>
          <w:t xml:space="preserve">  Distributional superposition of all country profiles, </w:t>
        </w:r>
      </w:ins>
      <w:ins w:id="147" w:author="Norman Packard" w:date="2020-10-10T01:00:00Z">
        <w:r w:rsidR="00CE2D64">
          <w:rPr>
            <w:sz w:val="22"/>
            <w:szCs w:val="22"/>
          </w:rPr>
          <w:t xml:space="preserve">with middle </w:t>
        </w:r>
      </w:ins>
      <w:ins w:id="148" w:author="Norman Packard" w:date="2020-10-10T01:01:00Z">
        <w:r w:rsidR="00CE2D64">
          <w:rPr>
            <w:sz w:val="22"/>
            <w:szCs w:val="22"/>
          </w:rPr>
          <w:t>dec</w:t>
        </w:r>
      </w:ins>
      <w:ins w:id="149" w:author="Norman Packard" w:date="2020-10-10T01:00:00Z">
        <w:r w:rsidR="00CE2D64">
          <w:rPr>
            <w:sz w:val="22"/>
            <w:szCs w:val="22"/>
          </w:rPr>
          <w:t xml:space="preserve">iles </w:t>
        </w:r>
        <w:proofErr w:type="spellStart"/>
        <w:r w:rsidR="00CE2D64">
          <w:rPr>
            <w:sz w:val="22"/>
            <w:szCs w:val="22"/>
          </w:rPr>
          <w:t>colored</w:t>
        </w:r>
        <w:proofErr w:type="spellEnd"/>
        <w:r w:rsidR="00CE2D64">
          <w:rPr>
            <w:sz w:val="22"/>
            <w:szCs w:val="22"/>
          </w:rPr>
          <w:t xml:space="preserve"> in red and green, outer </w:t>
        </w:r>
      </w:ins>
      <w:ins w:id="150" w:author="Norman Packard" w:date="2020-10-10T01:01:00Z">
        <w:r w:rsidR="00CE2D64">
          <w:rPr>
            <w:sz w:val="22"/>
            <w:szCs w:val="22"/>
          </w:rPr>
          <w:t>dec</w:t>
        </w:r>
      </w:ins>
      <w:ins w:id="151" w:author="Norman Packard" w:date="2020-10-10T01:00:00Z">
        <w:r w:rsidR="00CE2D64">
          <w:rPr>
            <w:sz w:val="22"/>
            <w:szCs w:val="22"/>
          </w:rPr>
          <w:t xml:space="preserve">iles </w:t>
        </w:r>
        <w:proofErr w:type="spellStart"/>
        <w:r w:rsidR="00CE2D64">
          <w:rPr>
            <w:sz w:val="22"/>
            <w:szCs w:val="22"/>
          </w:rPr>
          <w:t>colored</w:t>
        </w:r>
        <w:proofErr w:type="spellEnd"/>
        <w:r w:rsidR="00CE2D64">
          <w:rPr>
            <w:sz w:val="22"/>
            <w:szCs w:val="22"/>
          </w:rPr>
          <w:t xml:space="preserve"> in shades of </w:t>
        </w:r>
        <w:proofErr w:type="spellStart"/>
        <w:r w:rsidR="00CE2D64">
          <w:rPr>
            <w:sz w:val="22"/>
            <w:szCs w:val="22"/>
          </w:rPr>
          <w:t>gray</w:t>
        </w:r>
        <w:proofErr w:type="spellEnd"/>
        <w:r w:rsidR="00CE2D64">
          <w:rPr>
            <w:sz w:val="22"/>
            <w:szCs w:val="22"/>
          </w:rPr>
          <w:t>.</w:t>
        </w:r>
      </w:ins>
      <w:r w:rsidR="00CA24E5">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rPr>
          <w:ins w:id="152" w:author="Norman Packard" w:date="2020-10-09T23:31:00Z"/>
        </w:rPr>
      </w:pPr>
      <w:r>
        <w:lastRenderedPageBreak/>
        <w:t>Supplementary Material</w:t>
      </w:r>
    </w:p>
    <w:p w14:paraId="169F607A" w14:textId="7B44D520" w:rsidR="0024554E" w:rsidRDefault="0024554E" w:rsidP="0024554E">
      <w:pPr>
        <w:rPr>
          <w:ins w:id="153" w:author="Norman Packard" w:date="2020-10-09T23:31:00Z"/>
        </w:rPr>
      </w:pPr>
    </w:p>
    <w:p w14:paraId="1AB11E4B" w14:textId="258848CB" w:rsidR="0024554E" w:rsidRDefault="0024554E" w:rsidP="0024554E">
      <w:pPr>
        <w:pStyle w:val="Heading2"/>
        <w:rPr>
          <w:ins w:id="154" w:author="Norman Packard" w:date="2020-10-09T23:32:00Z"/>
        </w:rPr>
      </w:pPr>
      <w:ins w:id="155" w:author="Norman Packard" w:date="2020-10-09T23:32:00Z">
        <w:r>
          <w:t>Data</w:t>
        </w:r>
      </w:ins>
    </w:p>
    <w:p w14:paraId="5A140E22" w14:textId="77777777" w:rsidR="0024554E" w:rsidRDefault="0024554E" w:rsidP="0024554E">
      <w:pPr>
        <w:jc w:val="both"/>
        <w:rPr>
          <w:ins w:id="156" w:author="Norman Packard" w:date="2020-10-09T23:33:00Z"/>
        </w:rPr>
      </w:pPr>
    </w:p>
    <w:p w14:paraId="18010A4A" w14:textId="75838ACC" w:rsidR="0024554E" w:rsidRDefault="003A0EFF" w:rsidP="0024554E">
      <w:pPr>
        <w:jc w:val="both"/>
        <w:rPr>
          <w:ins w:id="157" w:author="Norman Packard" w:date="2020-10-09T23:43:00Z"/>
          <w:b/>
          <w:bCs/>
        </w:rPr>
      </w:pPr>
      <w:ins w:id="158" w:author="Norman Packard" w:date="2020-10-09T23:43:00Z">
        <w:r>
          <w:rPr>
            <w:b/>
            <w:bCs/>
          </w:rPr>
          <w:t>Data sources</w:t>
        </w:r>
      </w:ins>
    </w:p>
    <w:p w14:paraId="52709AD6" w14:textId="1C4A4059" w:rsidR="003A0EFF" w:rsidRDefault="003A0EFF" w:rsidP="0024554E">
      <w:pPr>
        <w:jc w:val="both"/>
        <w:rPr>
          <w:ins w:id="159" w:author="Norman Packard" w:date="2020-10-10T00:00:00Z"/>
          <w:b/>
          <w:bCs/>
        </w:rPr>
      </w:pPr>
    </w:p>
    <w:p w14:paraId="1D4EC4A7" w14:textId="77777777" w:rsidR="007C5044" w:rsidRDefault="007C5044" w:rsidP="007C5044">
      <w:pPr>
        <w:jc w:val="both"/>
        <w:rPr>
          <w:ins w:id="160" w:author="Norman Packard" w:date="2020-10-10T00:00:00Z"/>
        </w:rPr>
      </w:pPr>
      <w:ins w:id="161" w:author="Norman Packard" w:date="2020-10-10T00:00:00Z">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Pr>
            <w:noProof/>
          </w:rPr>
          <w:t>[42]</w:t>
        </w:r>
        <w:r>
          <w:fldChar w:fldCharType="end"/>
        </w:r>
        <w:r>
          <w:t xml:space="preserve"> and by the University of Oxford maintained site Our World in Data (OWID) </w:t>
        </w:r>
        <w:r>
          <w:fldChar w:fldCharType="begin"/>
        </w:r>
        <w:r>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Pr>
            <w:noProof/>
          </w:rPr>
          <w:t>[43]</w:t>
        </w:r>
        <w:r>
          <w:fldChar w:fldCharType="end"/>
        </w:r>
        <w:r>
          <w:t xml:space="preserve">. We employ recent population numbers (assumed constant during 2020) as well as testing data  for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ins>
    </w:p>
    <w:p w14:paraId="71DAF2B6" w14:textId="77777777" w:rsidR="007C5044" w:rsidRDefault="007C5044" w:rsidP="007C5044">
      <w:pPr>
        <w:jc w:val="both"/>
        <w:rPr>
          <w:ins w:id="162" w:author="Norman Packard" w:date="2020-10-10T00:00:00Z"/>
        </w:rPr>
      </w:pPr>
    </w:p>
    <w:p w14:paraId="779E2B39" w14:textId="77777777" w:rsidR="007C5044" w:rsidRDefault="007C5044" w:rsidP="007C5044">
      <w:pPr>
        <w:jc w:val="both"/>
        <w:rPr>
          <w:ins w:id="163" w:author="Norman Packard" w:date="2020-10-10T00:00:00Z"/>
        </w:rPr>
      </w:pPr>
      <w:ins w:id="164" w:author="Norman Packard" w:date="2020-10-10T00:00:00Z">
        <w:r>
          <w:t xml:space="preserve">Our procedure for processing the data is detailed in Table S4. </w:t>
        </w:r>
      </w:ins>
    </w:p>
    <w:p w14:paraId="679369CD" w14:textId="77777777" w:rsidR="007C5044" w:rsidRDefault="007C5044" w:rsidP="0024554E">
      <w:pPr>
        <w:jc w:val="both"/>
        <w:rPr>
          <w:ins w:id="165" w:author="Norman Packard" w:date="2020-10-09T23:43:00Z"/>
          <w:b/>
          <w:bCs/>
        </w:rPr>
      </w:pPr>
    </w:p>
    <w:p w14:paraId="7AF47D37" w14:textId="37320D8B" w:rsidR="0024554E" w:rsidRDefault="00AF0ADB" w:rsidP="0024554E">
      <w:pPr>
        <w:jc w:val="both"/>
        <w:rPr>
          <w:ins w:id="166" w:author="Norman Packard" w:date="2020-10-09T23:33:00Z"/>
        </w:rPr>
      </w:pPr>
      <w:del w:id="167" w:author="Norman Packard" w:date="2020-10-10T00:00:00Z">
        <w:r w:rsidDel="007C5044">
          <w:fldChar w:fldCharType="begin"/>
        </w:r>
        <w:r w:rsidR="007C5044" w:rsidDel="007C5044">
          <w:del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delInstrText>
        </w:r>
        <w:r w:rsidDel="007C5044">
          <w:fldChar w:fldCharType="separate"/>
        </w:r>
        <w:r w:rsidR="007C5044" w:rsidDel="007C5044">
          <w:rPr>
            <w:noProof/>
          </w:rPr>
          <w:delText>[42]</w:delText>
        </w:r>
        <w:r w:rsidDel="007C5044">
          <w:fldChar w:fldCharType="end"/>
        </w:r>
        <w:r w:rsidDel="007C5044">
          <w:fldChar w:fldCharType="begin"/>
        </w:r>
        <w:r w:rsidR="007C5044" w:rsidDel="007C5044">
          <w:del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delInstrText>
        </w:r>
        <w:r w:rsidDel="007C5044">
          <w:fldChar w:fldCharType="separate"/>
        </w:r>
        <w:r w:rsidR="007C5044" w:rsidDel="007C5044">
          <w:rPr>
            <w:noProof/>
          </w:rPr>
          <w:delText>[43]</w:delText>
        </w:r>
        <w:r w:rsidDel="007C5044">
          <w:fldChar w:fldCharType="end"/>
        </w:r>
      </w:del>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rPr>
          <w:ins w:id="168" w:author="Norman Packard" w:date="2020-10-09T23:33:00Z"/>
        </w:trPr>
        <w:tc>
          <w:tcPr>
            <w:tcW w:w="3681" w:type="dxa"/>
          </w:tcPr>
          <w:p w14:paraId="10749A00" w14:textId="77777777" w:rsidR="0024554E" w:rsidRPr="002C4E62" w:rsidRDefault="0024554E" w:rsidP="006E68C6">
            <w:pPr>
              <w:rPr>
                <w:ins w:id="169" w:author="Norman Packard" w:date="2020-10-09T23:33:00Z"/>
                <w:b/>
                <w:bCs/>
              </w:rPr>
            </w:pPr>
            <w:ins w:id="170" w:author="Norman Packard" w:date="2020-10-09T23:33:00Z">
              <w:r>
                <w:rPr>
                  <w:b/>
                  <w:bCs/>
                </w:rPr>
                <w:t>Main c</w:t>
              </w:r>
              <w:r w:rsidRPr="002C4E62">
                <w:rPr>
                  <w:b/>
                  <w:bCs/>
                </w:rPr>
                <w:t>ountry specific data</w:t>
              </w:r>
              <w:r>
                <w:rPr>
                  <w:b/>
                  <w:bCs/>
                </w:rPr>
                <w:t xml:space="preserve"> used</w:t>
              </w:r>
            </w:ins>
          </w:p>
        </w:tc>
        <w:tc>
          <w:tcPr>
            <w:tcW w:w="1843" w:type="dxa"/>
          </w:tcPr>
          <w:p w14:paraId="64449E95" w14:textId="77777777" w:rsidR="0024554E" w:rsidRPr="002C4E62" w:rsidRDefault="0024554E" w:rsidP="006E68C6">
            <w:pPr>
              <w:rPr>
                <w:ins w:id="171" w:author="Norman Packard" w:date="2020-10-09T23:33:00Z"/>
                <w:b/>
                <w:bCs/>
              </w:rPr>
            </w:pPr>
            <w:ins w:id="172" w:author="Norman Packard" w:date="2020-10-09T23:33:00Z">
              <w:r w:rsidRPr="002C4E62">
                <w:rPr>
                  <w:b/>
                  <w:bCs/>
                </w:rPr>
                <w:t>JHU</w:t>
              </w:r>
            </w:ins>
          </w:p>
        </w:tc>
        <w:tc>
          <w:tcPr>
            <w:tcW w:w="3402" w:type="dxa"/>
          </w:tcPr>
          <w:p w14:paraId="378496E4" w14:textId="77777777" w:rsidR="0024554E" w:rsidRPr="002C4E62" w:rsidRDefault="0024554E" w:rsidP="006E68C6">
            <w:pPr>
              <w:rPr>
                <w:ins w:id="173" w:author="Norman Packard" w:date="2020-10-09T23:33:00Z"/>
                <w:b/>
                <w:bCs/>
              </w:rPr>
            </w:pPr>
            <w:ins w:id="174" w:author="Norman Packard" w:date="2020-10-09T23:33:00Z">
              <w:r w:rsidRPr="002C4E62">
                <w:rPr>
                  <w:b/>
                  <w:bCs/>
                </w:rPr>
                <w:t>OWID</w:t>
              </w:r>
            </w:ins>
          </w:p>
        </w:tc>
      </w:tr>
      <w:tr w:rsidR="0024554E" w14:paraId="31E742F3" w14:textId="77777777" w:rsidTr="006E68C6">
        <w:trPr>
          <w:ins w:id="175" w:author="Norman Packard" w:date="2020-10-09T23:33:00Z"/>
        </w:trPr>
        <w:tc>
          <w:tcPr>
            <w:tcW w:w="3681" w:type="dxa"/>
          </w:tcPr>
          <w:p w14:paraId="58ECF454" w14:textId="77777777" w:rsidR="0024554E" w:rsidRDefault="0024554E" w:rsidP="006E68C6">
            <w:pPr>
              <w:rPr>
                <w:ins w:id="176" w:author="Norman Packard" w:date="2020-10-09T23:33:00Z"/>
              </w:rPr>
            </w:pPr>
            <w:ins w:id="177" w:author="Norman Packard" w:date="2020-10-09T23:33:00Z">
              <w:r>
                <w:t xml:space="preserve">Covid-19 deaths from </w:t>
              </w:r>
            </w:ins>
          </w:p>
        </w:tc>
        <w:tc>
          <w:tcPr>
            <w:tcW w:w="1843" w:type="dxa"/>
          </w:tcPr>
          <w:p w14:paraId="1566175B" w14:textId="77777777" w:rsidR="0024554E" w:rsidRDefault="0024554E" w:rsidP="006E68C6">
            <w:pPr>
              <w:rPr>
                <w:ins w:id="178" w:author="Norman Packard" w:date="2020-10-09T23:33:00Z"/>
              </w:rPr>
            </w:pPr>
            <w:proofErr w:type="spellStart"/>
            <w:ins w:id="179" w:author="Norman Packard" w:date="2020-10-09T23:33:00Z">
              <w:r>
                <w:t>deaths_jhu</w:t>
              </w:r>
              <w:proofErr w:type="spellEnd"/>
            </w:ins>
          </w:p>
        </w:tc>
        <w:tc>
          <w:tcPr>
            <w:tcW w:w="3402" w:type="dxa"/>
          </w:tcPr>
          <w:p w14:paraId="089AB390" w14:textId="77777777" w:rsidR="0024554E" w:rsidRDefault="0024554E" w:rsidP="006E68C6">
            <w:pPr>
              <w:rPr>
                <w:ins w:id="180" w:author="Norman Packard" w:date="2020-10-09T23:33:00Z"/>
              </w:rPr>
            </w:pPr>
            <w:proofErr w:type="spellStart"/>
            <w:ins w:id="181" w:author="Norman Packard" w:date="2020-10-09T23:33:00Z">
              <w:r>
                <w:t>deaths_owid</w:t>
              </w:r>
              <w:proofErr w:type="spellEnd"/>
            </w:ins>
          </w:p>
        </w:tc>
      </w:tr>
      <w:tr w:rsidR="0024554E" w14:paraId="05D9FB77" w14:textId="77777777" w:rsidTr="006E68C6">
        <w:trPr>
          <w:ins w:id="182" w:author="Norman Packard" w:date="2020-10-09T23:33:00Z"/>
        </w:trPr>
        <w:tc>
          <w:tcPr>
            <w:tcW w:w="3681" w:type="dxa"/>
          </w:tcPr>
          <w:p w14:paraId="1000417E" w14:textId="77777777" w:rsidR="0024554E" w:rsidRDefault="0024554E" w:rsidP="006E68C6">
            <w:pPr>
              <w:rPr>
                <w:ins w:id="183" w:author="Norman Packard" w:date="2020-10-09T23:33:00Z"/>
              </w:rPr>
            </w:pPr>
            <w:ins w:id="184" w:author="Norman Packard" w:date="2020-10-09T23:33:00Z">
              <w:r>
                <w:t xml:space="preserve">Confirmed cases </w:t>
              </w:r>
            </w:ins>
          </w:p>
        </w:tc>
        <w:tc>
          <w:tcPr>
            <w:tcW w:w="1843" w:type="dxa"/>
          </w:tcPr>
          <w:p w14:paraId="74DD30BF" w14:textId="77777777" w:rsidR="0024554E" w:rsidRDefault="0024554E" w:rsidP="006E68C6">
            <w:pPr>
              <w:rPr>
                <w:ins w:id="185" w:author="Norman Packard" w:date="2020-10-09T23:33:00Z"/>
              </w:rPr>
            </w:pPr>
            <w:proofErr w:type="spellStart"/>
            <w:ins w:id="186" w:author="Norman Packard" w:date="2020-10-09T23:33:00Z">
              <w:r>
                <w:t>confirmed_jhu</w:t>
              </w:r>
              <w:proofErr w:type="spellEnd"/>
            </w:ins>
          </w:p>
        </w:tc>
        <w:tc>
          <w:tcPr>
            <w:tcW w:w="3402" w:type="dxa"/>
          </w:tcPr>
          <w:p w14:paraId="64A41582" w14:textId="77777777" w:rsidR="0024554E" w:rsidRDefault="0024554E" w:rsidP="006E68C6">
            <w:pPr>
              <w:rPr>
                <w:ins w:id="187" w:author="Norman Packard" w:date="2020-10-09T23:33:00Z"/>
              </w:rPr>
            </w:pPr>
            <w:proofErr w:type="spellStart"/>
            <w:ins w:id="188" w:author="Norman Packard" w:date="2020-10-09T23:33:00Z">
              <w:r>
                <w:t>confirmed_owid</w:t>
              </w:r>
              <w:proofErr w:type="spellEnd"/>
            </w:ins>
          </w:p>
        </w:tc>
      </w:tr>
      <w:tr w:rsidR="0024554E" w14:paraId="59239C25" w14:textId="77777777" w:rsidTr="006E68C6">
        <w:trPr>
          <w:ins w:id="189" w:author="Norman Packard" w:date="2020-10-09T23:33:00Z"/>
        </w:trPr>
        <w:tc>
          <w:tcPr>
            <w:tcW w:w="3681" w:type="dxa"/>
          </w:tcPr>
          <w:p w14:paraId="1690B28A" w14:textId="77777777" w:rsidR="0024554E" w:rsidRDefault="0024554E" w:rsidP="006E68C6">
            <w:pPr>
              <w:rPr>
                <w:ins w:id="190" w:author="Norman Packard" w:date="2020-10-09T23:33:00Z"/>
              </w:rPr>
            </w:pPr>
            <w:ins w:id="191" w:author="Norman Packard" w:date="2020-10-09T23:33:00Z">
              <w:r>
                <w:t>Population size at end of series</w:t>
              </w:r>
            </w:ins>
          </w:p>
        </w:tc>
        <w:tc>
          <w:tcPr>
            <w:tcW w:w="1843" w:type="dxa"/>
          </w:tcPr>
          <w:p w14:paraId="481E1559" w14:textId="77777777" w:rsidR="0024554E" w:rsidRDefault="0024554E" w:rsidP="006E68C6">
            <w:pPr>
              <w:rPr>
                <w:ins w:id="192" w:author="Norman Packard" w:date="2020-10-09T23:33:00Z"/>
              </w:rPr>
            </w:pPr>
          </w:p>
        </w:tc>
        <w:tc>
          <w:tcPr>
            <w:tcW w:w="3402" w:type="dxa"/>
          </w:tcPr>
          <w:p w14:paraId="4525E088" w14:textId="77777777" w:rsidR="0024554E" w:rsidRDefault="0024554E" w:rsidP="006E68C6">
            <w:pPr>
              <w:rPr>
                <w:ins w:id="193" w:author="Norman Packard" w:date="2020-10-09T23:33:00Z"/>
              </w:rPr>
            </w:pPr>
            <w:ins w:id="194" w:author="Norman Packard" w:date="2020-10-09T23:33:00Z">
              <w:r>
                <w:t>population</w:t>
              </w:r>
            </w:ins>
          </w:p>
        </w:tc>
      </w:tr>
      <w:tr w:rsidR="0024554E" w14:paraId="78C67E8E" w14:textId="77777777" w:rsidTr="006E68C6">
        <w:trPr>
          <w:ins w:id="195" w:author="Norman Packard" w:date="2020-10-09T23:33:00Z"/>
        </w:trPr>
        <w:tc>
          <w:tcPr>
            <w:tcW w:w="3681" w:type="dxa"/>
          </w:tcPr>
          <w:p w14:paraId="462A1002" w14:textId="77777777" w:rsidR="0024554E" w:rsidRDefault="0024554E" w:rsidP="006E68C6">
            <w:pPr>
              <w:rPr>
                <w:ins w:id="196" w:author="Norman Packard" w:date="2020-10-09T23:33:00Z"/>
              </w:rPr>
            </w:pPr>
            <w:ins w:id="197" w:author="Norman Packard" w:date="2020-10-09T23:33:00Z">
              <w:r>
                <w:t>Covid-19 tests per million people</w:t>
              </w:r>
            </w:ins>
          </w:p>
        </w:tc>
        <w:tc>
          <w:tcPr>
            <w:tcW w:w="1843" w:type="dxa"/>
          </w:tcPr>
          <w:p w14:paraId="56B4EB07" w14:textId="77777777" w:rsidR="0024554E" w:rsidRDefault="0024554E" w:rsidP="006E68C6">
            <w:pPr>
              <w:rPr>
                <w:ins w:id="198" w:author="Norman Packard" w:date="2020-10-09T23:33:00Z"/>
              </w:rPr>
            </w:pPr>
          </w:p>
        </w:tc>
        <w:tc>
          <w:tcPr>
            <w:tcW w:w="3402" w:type="dxa"/>
          </w:tcPr>
          <w:p w14:paraId="75A93E43" w14:textId="77777777" w:rsidR="0024554E" w:rsidRDefault="0024554E" w:rsidP="006E68C6">
            <w:pPr>
              <w:rPr>
                <w:ins w:id="199" w:author="Norman Packard" w:date="2020-10-09T23:33:00Z"/>
              </w:rPr>
            </w:pPr>
            <w:ins w:id="200" w:author="Norman Packard" w:date="2020-10-09T23:33:00Z">
              <w:r>
                <w:t>testing</w:t>
              </w:r>
            </w:ins>
          </w:p>
        </w:tc>
      </w:tr>
      <w:tr w:rsidR="0024554E" w14:paraId="3843EEA9" w14:textId="77777777" w:rsidTr="006E68C6">
        <w:trPr>
          <w:ins w:id="201" w:author="Norman Packard" w:date="2020-10-09T23:33:00Z"/>
        </w:trPr>
        <w:tc>
          <w:tcPr>
            <w:tcW w:w="3681" w:type="dxa"/>
          </w:tcPr>
          <w:p w14:paraId="71F21547" w14:textId="77777777" w:rsidR="0024554E" w:rsidRDefault="0024554E" w:rsidP="006E68C6">
            <w:pPr>
              <w:rPr>
                <w:ins w:id="202" w:author="Norman Packard" w:date="2020-10-09T23:33:00Z"/>
              </w:rPr>
            </w:pPr>
            <w:ins w:id="203" w:author="Norman Packard" w:date="2020-10-09T23:33:00Z">
              <w:r>
                <w:t>Stringency of measures</w:t>
              </w:r>
            </w:ins>
          </w:p>
        </w:tc>
        <w:tc>
          <w:tcPr>
            <w:tcW w:w="1843" w:type="dxa"/>
          </w:tcPr>
          <w:p w14:paraId="6F274332" w14:textId="77777777" w:rsidR="0024554E" w:rsidRDefault="0024554E" w:rsidP="006E68C6">
            <w:pPr>
              <w:rPr>
                <w:ins w:id="204" w:author="Norman Packard" w:date="2020-10-09T23:33:00Z"/>
              </w:rPr>
            </w:pPr>
          </w:p>
        </w:tc>
        <w:tc>
          <w:tcPr>
            <w:tcW w:w="3402" w:type="dxa"/>
          </w:tcPr>
          <w:p w14:paraId="5049BF7D" w14:textId="77777777" w:rsidR="0024554E" w:rsidRDefault="0024554E" w:rsidP="006E68C6">
            <w:pPr>
              <w:rPr>
                <w:ins w:id="205" w:author="Norman Packard" w:date="2020-10-09T23:33:00Z"/>
              </w:rPr>
            </w:pPr>
            <w:ins w:id="206" w:author="Norman Packard" w:date="2020-10-09T23:33:00Z">
              <w:r>
                <w:t>stringency</w:t>
              </w:r>
            </w:ins>
          </w:p>
        </w:tc>
      </w:tr>
      <w:tr w:rsidR="0024554E" w14:paraId="40480BB7" w14:textId="77777777" w:rsidTr="006E68C6">
        <w:trPr>
          <w:ins w:id="207" w:author="Norman Packard" w:date="2020-10-09T23:33:00Z"/>
        </w:trPr>
        <w:tc>
          <w:tcPr>
            <w:tcW w:w="3681" w:type="dxa"/>
          </w:tcPr>
          <w:p w14:paraId="2127917A" w14:textId="77777777" w:rsidR="0024554E" w:rsidRDefault="0024554E" w:rsidP="006E68C6">
            <w:pPr>
              <w:rPr>
                <w:ins w:id="208" w:author="Norman Packard" w:date="2020-10-09T23:33:00Z"/>
              </w:rPr>
            </w:pPr>
            <w:ins w:id="209" w:author="Norman Packard" w:date="2020-10-09T23:33:00Z">
              <w:r>
                <w:t xml:space="preserve">Other country indicators </w:t>
              </w:r>
            </w:ins>
          </w:p>
        </w:tc>
        <w:tc>
          <w:tcPr>
            <w:tcW w:w="1843" w:type="dxa"/>
          </w:tcPr>
          <w:p w14:paraId="0604C51F" w14:textId="77777777" w:rsidR="0024554E" w:rsidRDefault="0024554E" w:rsidP="006E68C6">
            <w:pPr>
              <w:rPr>
                <w:ins w:id="210" w:author="Norman Packard" w:date="2020-10-09T23:33:00Z"/>
              </w:rPr>
            </w:pPr>
          </w:p>
        </w:tc>
        <w:tc>
          <w:tcPr>
            <w:tcW w:w="3402" w:type="dxa"/>
          </w:tcPr>
          <w:p w14:paraId="000AFAE6" w14:textId="77777777" w:rsidR="0024554E" w:rsidRDefault="0024554E" w:rsidP="006E68C6">
            <w:pPr>
              <w:rPr>
                <w:ins w:id="211" w:author="Norman Packard" w:date="2020-10-09T23:33:00Z"/>
              </w:rPr>
            </w:pPr>
            <w:proofErr w:type="spellStart"/>
            <w:ins w:id="212" w:author="Norman Packard" w:date="2020-10-09T23:33:00Z">
              <w:r>
                <w:t>population_density</w:t>
              </w:r>
              <w:proofErr w:type="spellEnd"/>
            </w:ins>
          </w:p>
        </w:tc>
      </w:tr>
      <w:tr w:rsidR="0024554E" w14:paraId="701C46A6" w14:textId="77777777" w:rsidTr="006E68C6">
        <w:trPr>
          <w:ins w:id="213" w:author="Norman Packard" w:date="2020-10-09T23:33:00Z"/>
        </w:trPr>
        <w:tc>
          <w:tcPr>
            <w:tcW w:w="3681" w:type="dxa"/>
          </w:tcPr>
          <w:p w14:paraId="26F6543C" w14:textId="77777777" w:rsidR="0024554E" w:rsidRDefault="0024554E" w:rsidP="006E68C6">
            <w:pPr>
              <w:rPr>
                <w:ins w:id="214" w:author="Norman Packard" w:date="2020-10-09T23:33:00Z"/>
              </w:rPr>
            </w:pPr>
          </w:p>
        </w:tc>
        <w:tc>
          <w:tcPr>
            <w:tcW w:w="1843" w:type="dxa"/>
          </w:tcPr>
          <w:p w14:paraId="530A405C" w14:textId="77777777" w:rsidR="0024554E" w:rsidRDefault="0024554E" w:rsidP="006E68C6">
            <w:pPr>
              <w:rPr>
                <w:ins w:id="215" w:author="Norman Packard" w:date="2020-10-09T23:33:00Z"/>
              </w:rPr>
            </w:pPr>
          </w:p>
        </w:tc>
        <w:tc>
          <w:tcPr>
            <w:tcW w:w="3402" w:type="dxa"/>
          </w:tcPr>
          <w:p w14:paraId="4B53FCF6" w14:textId="77777777" w:rsidR="0024554E" w:rsidRDefault="0024554E" w:rsidP="006E68C6">
            <w:pPr>
              <w:rPr>
                <w:ins w:id="216" w:author="Norman Packard" w:date="2020-10-09T23:33:00Z"/>
              </w:rPr>
            </w:pPr>
            <w:proofErr w:type="spellStart"/>
            <w:ins w:id="217" w:author="Norman Packard" w:date="2020-10-09T23:33:00Z">
              <w:r>
                <w:t>gdp_per_capita</w:t>
              </w:r>
              <w:proofErr w:type="spellEnd"/>
            </w:ins>
          </w:p>
        </w:tc>
      </w:tr>
    </w:tbl>
    <w:p w14:paraId="07CF53FB" w14:textId="418E30DA" w:rsidR="0024554E" w:rsidRDefault="0024554E" w:rsidP="0024554E">
      <w:pPr>
        <w:rPr>
          <w:ins w:id="218" w:author="Norman Packard" w:date="2020-10-09T23:59:00Z"/>
        </w:rPr>
      </w:pPr>
    </w:p>
    <w:p w14:paraId="06F4F8C9" w14:textId="7EF8E579" w:rsidR="007C5044" w:rsidRDefault="007C5044" w:rsidP="0024554E">
      <w:pPr>
        <w:rPr>
          <w:ins w:id="219" w:author="Norman Packard" w:date="2020-10-09T23:59:00Z"/>
        </w:rPr>
      </w:pPr>
    </w:p>
    <w:p w14:paraId="2D88447A" w14:textId="77777777" w:rsidR="007C5044" w:rsidRDefault="007C5044" w:rsidP="0024554E">
      <w:pPr>
        <w:rPr>
          <w:ins w:id="220" w:author="Norman Packard" w:date="2020-10-09T23:33:00Z"/>
        </w:rPr>
      </w:pPr>
    </w:p>
    <w:p w14:paraId="3A348FEC" w14:textId="3DB76446" w:rsidR="003A0EFF" w:rsidRPr="003A0EFF" w:rsidRDefault="003A0EFF" w:rsidP="0024554E">
      <w:pPr>
        <w:jc w:val="both"/>
        <w:rPr>
          <w:ins w:id="221" w:author="Norman Packard" w:date="2020-10-09T23:37:00Z"/>
          <w:b/>
          <w:bCs/>
          <w:rPrChange w:id="222" w:author="Norman Packard" w:date="2020-10-09T23:37:00Z">
            <w:rPr>
              <w:ins w:id="223" w:author="Norman Packard" w:date="2020-10-09T23:37:00Z"/>
            </w:rPr>
          </w:rPrChange>
        </w:rPr>
      </w:pPr>
      <w:ins w:id="224" w:author="Norman Packard" w:date="2020-10-09T23:37:00Z">
        <w:r>
          <w:rPr>
            <w:b/>
            <w:bCs/>
          </w:rPr>
          <w:t xml:space="preserve">Data cleaning and </w:t>
        </w:r>
      </w:ins>
      <w:ins w:id="225" w:author="Norman Packard" w:date="2020-10-09T23:47:00Z">
        <w:r w:rsidR="00AF0ADB">
          <w:rPr>
            <w:b/>
            <w:bCs/>
          </w:rPr>
          <w:t>smoothing</w:t>
        </w:r>
      </w:ins>
    </w:p>
    <w:p w14:paraId="56183608" w14:textId="77777777" w:rsidR="003A0EFF" w:rsidRDefault="003A0EFF" w:rsidP="0024554E">
      <w:pPr>
        <w:jc w:val="both"/>
        <w:rPr>
          <w:ins w:id="226" w:author="Norman Packard" w:date="2020-10-09T23:37:00Z"/>
        </w:rPr>
      </w:pPr>
    </w:p>
    <w:p w14:paraId="37D57975" w14:textId="44E5AD42" w:rsidR="0024554E" w:rsidRDefault="0024554E" w:rsidP="0024554E">
      <w:pPr>
        <w:jc w:val="both"/>
        <w:rPr>
          <w:ins w:id="227" w:author="Norman Packard" w:date="2020-10-09T23:33:00Z"/>
        </w:rPr>
      </w:pPr>
      <w:ins w:id="228" w:author="Norman Packard" w:date="2020-10-09T23:33:00Z">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ins>
    </w:p>
    <w:p w14:paraId="13A15CF7" w14:textId="77777777" w:rsidR="0024554E" w:rsidRDefault="0024554E" w:rsidP="0024554E">
      <w:pPr>
        <w:jc w:val="both"/>
        <w:rPr>
          <w:ins w:id="229" w:author="Norman Packard" w:date="2020-10-09T23:33:00Z"/>
        </w:rPr>
      </w:pPr>
    </w:p>
    <w:p w14:paraId="307832F1" w14:textId="77777777" w:rsidR="0024554E" w:rsidRDefault="0024554E" w:rsidP="0024554E">
      <w:pPr>
        <w:jc w:val="both"/>
        <w:rPr>
          <w:ins w:id="230" w:author="Norman Packard" w:date="2020-10-09T23:33:00Z"/>
        </w:rPr>
      </w:pPr>
      <w:ins w:id="231" w:author="Norman Packard" w:date="2020-10-09T23:33:00Z">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ins>
    </w:p>
    <w:p w14:paraId="0E471EC5" w14:textId="77777777" w:rsidR="0024554E" w:rsidRDefault="0024554E" w:rsidP="0024554E">
      <w:pPr>
        <w:jc w:val="both"/>
        <w:rPr>
          <w:ins w:id="232" w:author="Norman Packard" w:date="2020-10-09T23:33:00Z"/>
        </w:rPr>
      </w:pPr>
    </w:p>
    <w:p w14:paraId="59742F86" w14:textId="77777777" w:rsidR="0024554E" w:rsidRDefault="0024554E" w:rsidP="0024554E">
      <w:pPr>
        <w:jc w:val="both"/>
        <w:rPr>
          <w:ins w:id="233" w:author="Norman Packard" w:date="2020-10-09T23:33:00Z"/>
        </w:rPr>
      </w:pPr>
      <w:ins w:id="234" w:author="Norman Packard" w:date="2020-10-09T23:33:00Z">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w:ins>
      <m:oMath>
        <m:r>
          <w:ins w:id="235" w:author="Norman Packard" w:date="2020-10-09T23:33:00Z">
            <w:rPr>
              <w:rFonts w:ascii="Cambria Math" w:hAnsi="Cambria Math"/>
            </w:rPr>
            <m:t>σ</m:t>
          </w:ins>
        </m:r>
      </m:oMath>
      <w:ins w:id="236" w:author="Norman Packard" w:date="2020-10-09T23:33:00Z">
        <w:r>
          <w:t xml:space="preserve"> from the mean for the unsmoothed data of the last 7 days or more than </w:t>
        </w:r>
      </w:ins>
      <m:oMath>
        <m:f>
          <m:fPr>
            <m:ctrlPr>
              <w:ins w:id="237" w:author="Norman Packard" w:date="2020-10-09T23:33:00Z">
                <w:rPr>
                  <w:rFonts w:ascii="Cambria Math" w:hAnsi="Cambria Math"/>
                  <w:i/>
                </w:rPr>
              </w:ins>
            </m:ctrlPr>
          </m:fPr>
          <m:num>
            <m:r>
              <w:ins w:id="238" w:author="Norman Packard" w:date="2020-10-09T23:33:00Z">
                <w:rPr>
                  <w:rFonts w:ascii="Cambria Math" w:hAnsi="Cambria Math"/>
                </w:rPr>
                <m:t>2</m:t>
              </w:ins>
            </m:r>
          </m:num>
          <m:den>
            <m:r>
              <w:ins w:id="239" w:author="Norman Packard" w:date="2020-10-09T23:33:00Z">
                <w:rPr>
                  <w:rFonts w:ascii="Cambria Math" w:hAnsi="Cambria Math"/>
                </w:rPr>
                <m:t>7</m:t>
              </w:ins>
            </m:r>
          </m:den>
        </m:f>
        <m:r>
          <w:ins w:id="240" w:author="Norman Packard" w:date="2020-10-09T23:33:00Z">
            <w:rPr>
              <w:rFonts w:ascii="Cambria Math" w:hAnsi="Cambria Math"/>
            </w:rPr>
            <m:t>σ</m:t>
          </w:ins>
        </m:r>
      </m:oMath>
      <w:ins w:id="241" w:author="Norman Packard" w:date="2020-10-09T23:33:00Z">
        <w:r>
          <w:rPr>
            <w:rFonts w:eastAsiaTheme="minorEastAsia"/>
          </w:rPr>
          <w:t xml:space="preserve"> for the smoothed data. </w:t>
        </w:r>
        <w:r>
          <w:t>We assumed that all country data is correct and accurate in cumulative content, but that significant reporting delays and revisions can occur.</w:t>
        </w:r>
      </w:ins>
    </w:p>
    <w:p w14:paraId="59501E37" w14:textId="77777777" w:rsidR="0024554E" w:rsidRDefault="0024554E" w:rsidP="0024554E">
      <w:pPr>
        <w:jc w:val="both"/>
        <w:rPr>
          <w:ins w:id="242" w:author="Norman Packard" w:date="2020-10-09T23:33:00Z"/>
        </w:rPr>
      </w:pPr>
    </w:p>
    <w:p w14:paraId="55780341" w14:textId="3CD5487A" w:rsidR="004943D1" w:rsidRPr="004943D1" w:rsidRDefault="004943D1" w:rsidP="003A0EFF">
      <w:pPr>
        <w:jc w:val="both"/>
        <w:rPr>
          <w:ins w:id="243" w:author="Norman Packard" w:date="2020-10-10T00:10:00Z"/>
          <w:b/>
          <w:bCs/>
          <w:rPrChange w:id="244" w:author="Norman Packard" w:date="2020-10-10T00:10:00Z">
            <w:rPr>
              <w:ins w:id="245" w:author="Norman Packard" w:date="2020-10-10T00:10:00Z"/>
            </w:rPr>
          </w:rPrChange>
        </w:rPr>
      </w:pPr>
      <w:ins w:id="246" w:author="Norman Packard" w:date="2020-10-10T00:10:00Z">
        <w:r>
          <w:rPr>
            <w:b/>
            <w:bCs/>
          </w:rPr>
          <w:t>Testing data and testing corrections</w:t>
        </w:r>
      </w:ins>
    </w:p>
    <w:p w14:paraId="41C0AC32" w14:textId="77777777" w:rsidR="004943D1" w:rsidRDefault="004943D1" w:rsidP="003A0EFF">
      <w:pPr>
        <w:jc w:val="both"/>
        <w:rPr>
          <w:ins w:id="247" w:author="Norman Packard" w:date="2020-10-10T00:10:00Z"/>
        </w:rPr>
      </w:pPr>
    </w:p>
    <w:p w14:paraId="721C9CBA" w14:textId="1CD93FF9" w:rsidR="003A0EFF" w:rsidRDefault="0024554E" w:rsidP="003A0EFF">
      <w:pPr>
        <w:jc w:val="both"/>
        <w:rPr>
          <w:ins w:id="248" w:author="Norman Packard" w:date="2020-10-09T23:37:00Z"/>
        </w:rPr>
      </w:pPr>
      <w:ins w:id="249" w:author="Norman Packard" w:date="2020-10-09T23:33:00Z">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ins>
    </w:p>
    <w:p w14:paraId="71021DC2" w14:textId="793C7F94" w:rsidR="003A0EFF" w:rsidRDefault="003A0EFF" w:rsidP="003A0EFF">
      <w:pPr>
        <w:jc w:val="both"/>
        <w:rPr>
          <w:ins w:id="250" w:author="Norman Packard" w:date="2020-10-09T23:37:00Z"/>
        </w:rPr>
      </w:pPr>
    </w:p>
    <w:p w14:paraId="20F74462" w14:textId="230DC7FF" w:rsidR="003A0EFF" w:rsidRPr="003A0EFF" w:rsidRDefault="00AF0ADB" w:rsidP="003A0EFF">
      <w:pPr>
        <w:jc w:val="both"/>
        <w:rPr>
          <w:ins w:id="251" w:author="Norman Packard" w:date="2020-10-09T23:33:00Z"/>
          <w:b/>
          <w:bCs/>
          <w:rPrChange w:id="252" w:author="Norman Packard" w:date="2020-10-09T23:37:00Z">
            <w:rPr>
              <w:ins w:id="253" w:author="Norman Packard" w:date="2020-10-09T23:33:00Z"/>
            </w:rPr>
          </w:rPrChange>
        </w:rPr>
      </w:pPr>
      <w:ins w:id="254" w:author="Norman Packard" w:date="2020-10-09T23:47:00Z">
        <w:r>
          <w:rPr>
            <w:b/>
            <w:bCs/>
          </w:rPr>
          <w:t xml:space="preserve">Country filtering </w:t>
        </w:r>
      </w:ins>
      <w:proofErr w:type="spellStart"/>
      <w:ins w:id="255" w:author="Norman Packard" w:date="2020-10-09T23:37:00Z">
        <w:r w:rsidR="003A0EFF">
          <w:rPr>
            <w:b/>
            <w:bCs/>
          </w:rPr>
          <w:t>Filtering</w:t>
        </w:r>
        <w:proofErr w:type="spellEnd"/>
        <w:r w:rsidR="003A0EFF">
          <w:rPr>
            <w:b/>
            <w:bCs/>
          </w:rPr>
          <w:t xml:space="preserve"> </w:t>
        </w:r>
      </w:ins>
    </w:p>
    <w:p w14:paraId="3D585B6D" w14:textId="77777777" w:rsidR="0024554E" w:rsidRDefault="0024554E" w:rsidP="0024554E">
      <w:pPr>
        <w:rPr>
          <w:ins w:id="256" w:author="Norman Packard" w:date="2020-10-09T23:33:00Z"/>
        </w:rPr>
      </w:pPr>
    </w:p>
    <w:p w14:paraId="29DD2B48" w14:textId="77777777" w:rsidR="003A0EFF" w:rsidRPr="00176998" w:rsidRDefault="003A0EFF" w:rsidP="003A0EFF">
      <w:pPr>
        <w:rPr>
          <w:ins w:id="257" w:author="Norman Packard" w:date="2020-10-09T23:36:00Z"/>
        </w:rPr>
      </w:pPr>
      <w:ins w:id="258" w:author="Norman Packard" w:date="2020-10-09T23:36:00Z">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710305"/>
                      </a:xfrm>
                      <a:prstGeom prst="rect">
                        <a:avLst/>
                      </a:prstGeom>
                    </pic:spPr>
                  </pic:pic>
                </a:graphicData>
              </a:graphic>
            </wp:inline>
          </w:drawing>
        </w:r>
      </w:ins>
    </w:p>
    <w:p w14:paraId="24D236C9" w14:textId="77777777" w:rsidR="003A0EFF" w:rsidRDefault="003A0EFF" w:rsidP="003A0EFF">
      <w:pPr>
        <w:jc w:val="center"/>
        <w:rPr>
          <w:ins w:id="259" w:author="Norman Packard" w:date="2020-10-09T23:36:00Z"/>
        </w:rPr>
      </w:pPr>
    </w:p>
    <w:p w14:paraId="2F8C7764" w14:textId="3202278F" w:rsidR="003A0EFF" w:rsidRPr="00F24362" w:rsidRDefault="003A0EFF" w:rsidP="003A0EFF">
      <w:pPr>
        <w:jc w:val="center"/>
        <w:rPr>
          <w:ins w:id="260" w:author="Norman Packard" w:date="2020-10-09T23:36:00Z"/>
          <w:sz w:val="22"/>
          <w:szCs w:val="22"/>
        </w:rPr>
      </w:pPr>
      <w:ins w:id="261" w:author="Norman Packard" w:date="2020-10-09T23:36:00Z">
        <w:r w:rsidRPr="00F24362">
          <w:rPr>
            <w:b/>
            <w:bCs/>
            <w:sz w:val="22"/>
            <w:szCs w:val="22"/>
          </w:rPr>
          <w:t>Table S4a Common countries.</w:t>
        </w:r>
        <w:r w:rsidRPr="00F24362">
          <w:rPr>
            <w:sz w:val="22"/>
            <w:szCs w:val="22"/>
          </w:rPr>
          <w:t xml:space="preserve"> Table of 18</w:t>
        </w:r>
        <w:del w:id="262" w:author="John McCaskill" w:date="2020-10-10T14:04:00Z">
          <w:r w:rsidRPr="00F24362" w:rsidDel="006E68C6">
            <w:rPr>
              <w:sz w:val="22"/>
              <w:szCs w:val="22"/>
            </w:rPr>
            <w:delText>6</w:delText>
          </w:r>
        </w:del>
      </w:ins>
      <w:ins w:id="263" w:author="John McCaskill" w:date="2020-10-10T14:04:00Z">
        <w:r w:rsidR="006E68C6">
          <w:rPr>
            <w:sz w:val="22"/>
            <w:szCs w:val="22"/>
          </w:rPr>
          <w:t>7</w:t>
        </w:r>
      </w:ins>
      <w:ins w:id="264" w:author="Norman Packard" w:date="2020-10-09T23:36:00Z">
        <w:r w:rsidRPr="00F24362">
          <w:rPr>
            <w:sz w:val="22"/>
            <w:szCs w:val="22"/>
          </w:rPr>
          <w:t xml:space="preserve"> Countries in both JHU and OWID Databases</w:t>
        </w:r>
      </w:ins>
    </w:p>
    <w:p w14:paraId="3ACCFDE9" w14:textId="77777777" w:rsidR="003A0EFF" w:rsidRDefault="003A0EFF" w:rsidP="003A0EFF">
      <w:pPr>
        <w:rPr>
          <w:ins w:id="265" w:author="Norman Packard" w:date="2020-10-09T23:36:00Z"/>
        </w:rPr>
      </w:pPr>
    </w:p>
    <w:p w14:paraId="6535B187" w14:textId="5BDC76F5" w:rsidR="003A0EFF" w:rsidRDefault="003A0EFF" w:rsidP="003A0EFF">
      <w:pPr>
        <w:jc w:val="center"/>
        <w:rPr>
          <w:ins w:id="266" w:author="Norman Packard" w:date="2020-10-09T23:36:00Z"/>
        </w:rPr>
      </w:pPr>
      <w:ins w:id="267" w:author="Norman Packard" w:date="2020-10-09T23:36:00Z">
        <w:del w:id="268" w:author="John McCaskill" w:date="2020-10-10T14:14:00Z">
          <w:r w:rsidRPr="00D75906" w:rsidDel="00FD7B39">
            <w:rPr>
              <w:noProof/>
            </w:rPr>
            <w:drawing>
              <wp:inline distT="0" distB="0" distL="0" distR="0" wp14:anchorId="3606CBE5" wp14:editId="7194E50B">
                <wp:extent cx="4497705" cy="165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023" cy="1663155"/>
                        </a:xfrm>
                        <a:prstGeom prst="rect">
                          <a:avLst/>
                        </a:prstGeom>
                      </pic:spPr>
                    </pic:pic>
                  </a:graphicData>
                </a:graphic>
              </wp:inline>
            </w:drawing>
          </w:r>
        </w:del>
      </w:ins>
      <w:ins w:id="269" w:author="John McCaskill" w:date="2020-10-10T14:14:00Z">
        <w:r w:rsidR="00FD7B39" w:rsidRPr="00FD7B39">
          <w:rPr>
            <w:noProof/>
          </w:rPr>
          <w:t xml:space="preserve"> </w:t>
        </w:r>
      </w:ins>
      <w:ins w:id="270" w:author="John McCaskill" w:date="2020-10-10T14:15:00Z">
        <w:r w:rsidR="00FD7B39"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2718" cy="1569295"/>
                      </a:xfrm>
                      <a:prstGeom prst="rect">
                        <a:avLst/>
                      </a:prstGeom>
                    </pic:spPr>
                  </pic:pic>
                </a:graphicData>
              </a:graphic>
            </wp:inline>
          </w:drawing>
        </w:r>
      </w:ins>
    </w:p>
    <w:p w14:paraId="57E878BC" w14:textId="77777777" w:rsidR="003A0EFF" w:rsidRDefault="003A0EFF" w:rsidP="003A0EFF">
      <w:pPr>
        <w:jc w:val="center"/>
        <w:rPr>
          <w:ins w:id="271" w:author="Norman Packard" w:date="2020-10-09T23:36:00Z"/>
        </w:rPr>
      </w:pPr>
    </w:p>
    <w:p w14:paraId="0C6CA555" w14:textId="77777777" w:rsidR="003A0EFF" w:rsidRPr="00F24362" w:rsidRDefault="003A0EFF" w:rsidP="003A0EFF">
      <w:pPr>
        <w:rPr>
          <w:ins w:id="272" w:author="Norman Packard" w:date="2020-10-09T23:36:00Z"/>
          <w:sz w:val="22"/>
          <w:szCs w:val="22"/>
        </w:rPr>
      </w:pPr>
      <w:ins w:id="273" w:author="Norman Packard" w:date="2020-10-09T23:36:00Z">
        <w:r w:rsidRPr="00F24362">
          <w:rPr>
            <w:b/>
            <w:bCs/>
            <w:sz w:val="22"/>
            <w:szCs w:val="22"/>
          </w:rPr>
          <w:t>Table S4b Big epidemic countries.</w:t>
        </w:r>
        <w:r w:rsidRPr="00F24362">
          <w:rPr>
            <w:sz w:val="22"/>
            <w:szCs w:val="22"/>
          </w:rPr>
          <w:t xml:space="preserve"> Table of 81 Countries with Major Epidemic in both JHU and OWID Databases</w:t>
        </w:r>
      </w:ins>
    </w:p>
    <w:p w14:paraId="3F0F69F9" w14:textId="77777777" w:rsidR="003A0EFF" w:rsidRDefault="003A0EFF" w:rsidP="003A0EFF">
      <w:pPr>
        <w:rPr>
          <w:ins w:id="274" w:author="Norman Packard" w:date="2020-10-09T23:36:00Z"/>
        </w:rPr>
      </w:pPr>
    </w:p>
    <w:p w14:paraId="4D6142DC" w14:textId="77777777" w:rsidR="003A0EFF" w:rsidRDefault="003A0EFF" w:rsidP="003A0EFF">
      <w:pPr>
        <w:jc w:val="center"/>
        <w:rPr>
          <w:ins w:id="275" w:author="Norman Packard" w:date="2020-10-09T23:36:00Z"/>
        </w:rPr>
      </w:pPr>
      <w:ins w:id="276" w:author="Norman Packard" w:date="2020-10-09T23:36:00Z">
        <w:r w:rsidRPr="00D75906">
          <w:rPr>
            <w:noProof/>
          </w:rPr>
          <w:drawing>
            <wp:inline distT="0" distB="0" distL="0" distR="0" wp14:anchorId="603A0167" wp14:editId="2C54C0C8">
              <wp:extent cx="4514850" cy="14260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212" cy="1437833"/>
                      </a:xfrm>
                      <a:prstGeom prst="rect">
                        <a:avLst/>
                      </a:prstGeom>
                    </pic:spPr>
                  </pic:pic>
                </a:graphicData>
              </a:graphic>
            </wp:inline>
          </w:drawing>
        </w:r>
      </w:ins>
    </w:p>
    <w:p w14:paraId="274EBDC0" w14:textId="77777777" w:rsidR="003A0EFF" w:rsidRDefault="003A0EFF" w:rsidP="003A0EFF">
      <w:pPr>
        <w:rPr>
          <w:ins w:id="277" w:author="Norman Packard" w:date="2020-10-09T23:36:00Z"/>
        </w:rPr>
      </w:pPr>
    </w:p>
    <w:p w14:paraId="12D241B3" w14:textId="77777777" w:rsidR="003A0EFF" w:rsidRPr="00F24362" w:rsidRDefault="003A0EFF" w:rsidP="003A0EFF">
      <w:pPr>
        <w:rPr>
          <w:ins w:id="278" w:author="Norman Packard" w:date="2020-10-09T23:36:00Z"/>
          <w:sz w:val="22"/>
          <w:szCs w:val="22"/>
        </w:rPr>
      </w:pPr>
      <w:ins w:id="279" w:author="Norman Packard" w:date="2020-10-09T23:36:00Z">
        <w:r w:rsidRPr="00F24362">
          <w:rPr>
            <w:b/>
            <w:bCs/>
            <w:sz w:val="22"/>
            <w:szCs w:val="22"/>
          </w:rPr>
          <w:t>Table S4c Big long epidemic countries.</w:t>
        </w:r>
        <w:r>
          <w:rPr>
            <w:sz w:val="22"/>
            <w:szCs w:val="22"/>
          </w:rPr>
          <w:t xml:space="preserve"> </w:t>
        </w:r>
        <w:r w:rsidRPr="00F24362">
          <w:rPr>
            <w:sz w:val="22"/>
            <w:szCs w:val="22"/>
          </w:rPr>
          <w:t>Table of 67 Countries with long Major Epidemic in both JHU and OWID Databases</w:t>
        </w:r>
      </w:ins>
    </w:p>
    <w:p w14:paraId="66D35C71" w14:textId="77777777" w:rsidR="003A0EFF" w:rsidRDefault="003A0EFF" w:rsidP="0024554E">
      <w:pPr>
        <w:jc w:val="both"/>
        <w:rPr>
          <w:ins w:id="280" w:author="Norman Packard" w:date="2020-10-09T23:35:00Z"/>
          <w:b/>
          <w:bCs/>
        </w:rPr>
      </w:pPr>
    </w:p>
    <w:p w14:paraId="5024ABBC" w14:textId="77777777" w:rsidR="003A0EFF" w:rsidRDefault="003A0EFF" w:rsidP="0024554E">
      <w:pPr>
        <w:jc w:val="both"/>
        <w:rPr>
          <w:ins w:id="281" w:author="Norman Packard" w:date="2020-10-09T23:35:00Z"/>
          <w:b/>
          <w:bCs/>
        </w:rPr>
      </w:pPr>
    </w:p>
    <w:p w14:paraId="3A9D3671" w14:textId="6A52F2C2" w:rsidR="00AF0ADB" w:rsidRDefault="00AF0ADB" w:rsidP="0024554E">
      <w:pPr>
        <w:jc w:val="both"/>
        <w:rPr>
          <w:ins w:id="282" w:author="Norman Packard" w:date="2020-10-09T23:48:00Z"/>
          <w:b/>
          <w:bCs/>
        </w:rPr>
      </w:pPr>
      <w:ins w:id="283" w:author="Norman Packard" w:date="2020-10-09T23:48:00Z">
        <w:r>
          <w:rPr>
            <w:b/>
            <w:bCs/>
          </w:rPr>
          <w:t>Data alignment</w:t>
        </w:r>
      </w:ins>
      <w:ins w:id="284" w:author="Norman Packard" w:date="2020-10-09T23:50:00Z">
        <w:r>
          <w:rPr>
            <w:b/>
            <w:bCs/>
          </w:rPr>
          <w:t xml:space="preserve"> and scaling</w:t>
        </w:r>
      </w:ins>
    </w:p>
    <w:p w14:paraId="41E9BFE5" w14:textId="77777777" w:rsidR="00AF0ADB" w:rsidRDefault="00AF0ADB" w:rsidP="0024554E">
      <w:pPr>
        <w:jc w:val="both"/>
        <w:rPr>
          <w:ins w:id="285" w:author="Norman Packard" w:date="2020-10-09T23:48:00Z"/>
          <w:b/>
          <w:bCs/>
        </w:rPr>
      </w:pPr>
    </w:p>
    <w:p w14:paraId="3599B4C9" w14:textId="734FCB4C" w:rsidR="0024554E" w:rsidRPr="003B0E83" w:rsidRDefault="0024554E" w:rsidP="0024554E">
      <w:pPr>
        <w:jc w:val="both"/>
        <w:rPr>
          <w:ins w:id="286" w:author="Norman Packard" w:date="2020-10-09T23:34:00Z"/>
        </w:rPr>
      </w:pPr>
      <w:ins w:id="287" w:author="Norman Packard" w:date="2020-10-09T23:34:00Z">
        <w:r w:rsidRPr="003B0E83">
          <w:t>In order to systematic</w:t>
        </w:r>
      </w:ins>
      <w:ins w:id="288" w:author="Norman Packard" w:date="2020-10-09T23:49:00Z">
        <w:r w:rsidR="00AF0ADB">
          <w:t xml:space="preserve">ally </w:t>
        </w:r>
        <w:proofErr w:type="spellStart"/>
        <w:r w:rsidR="00AF0ADB">
          <w:t>analyze</w:t>
        </w:r>
      </w:ins>
      <w:proofErr w:type="spellEnd"/>
      <w:ins w:id="289" w:author="Norman Packard" w:date="2020-10-09T23:34:00Z">
        <w:r w:rsidRPr="003B0E83">
          <w:t xml:space="preserve"> responses</w:t>
        </w:r>
      </w:ins>
      <w:ins w:id="290" w:author="Norman Packard" w:date="2020-10-09T23:49:00Z">
        <w:r w:rsidR="00AF0ADB">
          <w:t xml:space="preserve"> (e.g. with FPCA and clustering, as described in the main text)</w:t>
        </w:r>
      </w:ins>
      <w:ins w:id="291" w:author="Norman Packard" w:date="2020-10-09T23:34:00Z">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ins>
      <w:r w:rsidR="007C5044">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ins w:id="292" w:author="Norman Packard" w:date="2020-10-09T23:34:00Z">
        <w:r>
          <w:fldChar w:fldCharType="separate"/>
        </w:r>
      </w:ins>
      <w:r w:rsidR="007C5044">
        <w:rPr>
          <w:noProof/>
        </w:rPr>
        <w:t>[43]</w:t>
      </w:r>
      <w:ins w:id="293" w:author="Norman Packard" w:date="2020-10-09T23:34:00Z">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ins>
    </w:p>
    <w:p w14:paraId="6011DE55" w14:textId="77777777" w:rsidR="004943D1" w:rsidRDefault="004943D1" w:rsidP="0024554E">
      <w:pPr>
        <w:rPr>
          <w:ins w:id="294" w:author="Norman Packard" w:date="2020-10-10T00:13:00Z"/>
        </w:rPr>
      </w:pPr>
    </w:p>
    <w:p w14:paraId="55E4544F" w14:textId="77777777" w:rsidR="004943D1" w:rsidRDefault="004943D1" w:rsidP="004943D1">
      <w:pPr>
        <w:pStyle w:val="Heading2"/>
        <w:rPr>
          <w:ins w:id="295" w:author="Norman Packard" w:date="2020-10-10T00:13:00Z"/>
        </w:rPr>
      </w:pPr>
      <w:ins w:id="296" w:author="Norman Packard" w:date="2020-10-10T00:13:00Z">
        <w:r>
          <w:t>FPCA and Clustering</w:t>
        </w:r>
      </w:ins>
    </w:p>
    <w:p w14:paraId="4FC4D2CA" w14:textId="77777777" w:rsidR="004943D1" w:rsidRDefault="004943D1" w:rsidP="004943D1">
      <w:pPr>
        <w:pStyle w:val="Heading2"/>
        <w:rPr>
          <w:ins w:id="297" w:author="Norman Packard" w:date="2020-10-10T00:13:00Z"/>
        </w:rPr>
      </w:pPr>
    </w:p>
    <w:p w14:paraId="4CD773C9" w14:textId="77777777" w:rsidR="004943D1" w:rsidRPr="00EB7F90" w:rsidRDefault="004943D1" w:rsidP="004943D1">
      <w:pPr>
        <w:jc w:val="both"/>
        <w:rPr>
          <w:ins w:id="298" w:author="Norman Packard" w:date="2020-10-10T00:13:00Z"/>
          <w:highlight w:val="yellow"/>
        </w:rPr>
      </w:pPr>
      <w:ins w:id="299" w:author="Norman Packard" w:date="2020-10-10T00:13:00Z">
        <w:r>
          <w:rPr>
            <w:highlight w:val="yellow"/>
          </w:rPr>
          <w:t>We</w:t>
        </w:r>
      </w:ins>
    </w:p>
    <w:p w14:paraId="0081CF26" w14:textId="22D1453E" w:rsidR="004943D1" w:rsidRDefault="004943D1" w:rsidP="004943D1">
      <w:pPr>
        <w:jc w:val="both"/>
        <w:rPr>
          <w:ins w:id="300" w:author="Norman Packard" w:date="2020-10-10T00:13:00Z"/>
        </w:rPr>
      </w:pPr>
      <w:ins w:id="301" w:author="Norman Packard" w:date="2020-10-10T00:13:00Z">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ins>
    </w:p>
    <w:p w14:paraId="5799FE4E" w14:textId="329C82DF" w:rsidR="004943D1" w:rsidRDefault="004943D1" w:rsidP="004943D1">
      <w:pPr>
        <w:pStyle w:val="Heading2"/>
        <w:rPr>
          <w:ins w:id="302" w:author="Norman Packard" w:date="2020-10-10T00:14:00Z"/>
        </w:rPr>
      </w:pPr>
    </w:p>
    <w:p w14:paraId="3955866B" w14:textId="6B1B707D" w:rsidR="004943D1" w:rsidRDefault="004943D1" w:rsidP="004943D1">
      <w:pPr>
        <w:rPr>
          <w:ins w:id="303" w:author="Norman Packard" w:date="2020-10-10T00:14:00Z"/>
          <w:b/>
          <w:bCs/>
        </w:rPr>
      </w:pPr>
      <w:ins w:id="304" w:author="Norman Packard" w:date="2020-10-10T00:14:00Z">
        <w:r>
          <w:rPr>
            <w:b/>
            <w:bCs/>
          </w:rPr>
          <w:t>Consensus clustering</w:t>
        </w:r>
      </w:ins>
    </w:p>
    <w:p w14:paraId="16B766F8" w14:textId="691CD3E8" w:rsidR="004943D1" w:rsidRDefault="004943D1" w:rsidP="004943D1">
      <w:pPr>
        <w:rPr>
          <w:ins w:id="305" w:author="Norman Packard" w:date="2020-10-10T00:14:00Z"/>
        </w:rPr>
      </w:pPr>
      <w:ins w:id="306" w:author="Norman Packard" w:date="2020-10-10T00:14:00Z">
        <w:r>
          <w:rPr>
            <w:b/>
            <w:bCs/>
          </w:rPr>
          <w:t>…</w:t>
        </w:r>
      </w:ins>
    </w:p>
    <w:p w14:paraId="11FA5336" w14:textId="77777777" w:rsidR="004943D1" w:rsidRPr="004943D1" w:rsidRDefault="004943D1" w:rsidP="004943D1">
      <w:pPr>
        <w:rPr>
          <w:ins w:id="307" w:author="Norman Packard" w:date="2020-10-09T23:33:00Z"/>
        </w:rPr>
      </w:pPr>
    </w:p>
    <w:p w14:paraId="7AD214CA" w14:textId="77777777" w:rsidR="0024554E" w:rsidRDefault="0024554E" w:rsidP="0024554E">
      <w:pPr>
        <w:rPr>
          <w:ins w:id="308" w:author="Norman Packard" w:date="2020-10-09T23:33:00Z"/>
        </w:rPr>
      </w:pPr>
    </w:p>
    <w:p w14:paraId="25383E49" w14:textId="77777777" w:rsidR="0024554E" w:rsidRDefault="0024554E" w:rsidP="0024554E">
      <w:pPr>
        <w:rPr>
          <w:ins w:id="309" w:author="Norman Packard" w:date="2020-10-09T23:32:00Z"/>
        </w:rPr>
      </w:pPr>
    </w:p>
    <w:p w14:paraId="69BD81CE" w14:textId="7310D49A" w:rsidR="0024554E" w:rsidRPr="0024554E" w:rsidRDefault="0024554E">
      <w:pPr>
        <w:pStyle w:val="Heading2"/>
        <w:pPrChange w:id="310" w:author="Norman Packard" w:date="2020-10-09T23:32:00Z">
          <w:pPr>
            <w:pStyle w:val="Heading1"/>
          </w:pPr>
        </w:pPrChange>
      </w:pPr>
      <w:ins w:id="311" w:author="Norman Packard" w:date="2020-10-09T23:32:00Z">
        <w:r>
          <w:t>Models</w:t>
        </w:r>
      </w:ins>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xml:space="preserve">. The standard models SIR, SEIR and SEI3R are each extended by distinguishing first cautioned individuals (in two stages, differentiating first only susceptibles and then also non-critical infected or exposed individuals) and </w:t>
      </w:r>
      <w:r w:rsidRPr="00E838A3">
        <w:rPr>
          <w:sz w:val="22"/>
          <w:szCs w:val="22"/>
        </w:rPr>
        <w:lastRenderedPageBreak/>
        <w:t>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rPr>
                      <w:rFonts w:ascii="Cambria Math" w:hAnsi="Cambria Math"/>
                      <w:i/>
                      <w:sz w:val="22"/>
                      <w:szCs w:val="22"/>
                    </w:rPr>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rPr>
                      <w:rFonts w:ascii="Cambria Math" w:hAnsi="Cambria Math"/>
                      <w:i/>
                      <w:sz w:val="22"/>
                      <w:szCs w:val="22"/>
                    </w:rPr>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66D0DF56" w14:textId="0E186D95" w:rsidR="00E838A3" w:rsidDel="0024554E" w:rsidRDefault="002C4E62" w:rsidP="00021AD8">
      <w:pPr>
        <w:jc w:val="both"/>
        <w:rPr>
          <w:del w:id="312" w:author="Norman Packard" w:date="2020-10-09T23:33:00Z"/>
        </w:rPr>
      </w:pPr>
      <w:del w:id="313" w:author="Norman Packard" w:date="2020-10-09T23:33:00Z">
        <w:r w:rsidDel="0024554E">
          <w:lastRenderedPageBreak/>
          <w:delText>Table S3 Data Processing Outline</w:delText>
        </w:r>
      </w:del>
    </w:p>
    <w:p w14:paraId="22D09D4D" w14:textId="5A30AF70" w:rsidR="002C4E62" w:rsidDel="0024554E" w:rsidRDefault="002C4E62" w:rsidP="00021AD8">
      <w:pPr>
        <w:jc w:val="both"/>
        <w:rPr>
          <w:del w:id="314" w:author="Norman Packard" w:date="2020-10-09T23:33:00Z"/>
        </w:rPr>
      </w:pPr>
    </w:p>
    <w:p w14:paraId="1C5E4738" w14:textId="31AFFBED" w:rsidR="002C4E62" w:rsidDel="0024554E" w:rsidRDefault="002C4E62" w:rsidP="00021AD8">
      <w:pPr>
        <w:jc w:val="both"/>
        <w:rPr>
          <w:del w:id="315" w:author="Norman Packard" w:date="2020-10-09T23:33:00Z"/>
        </w:rPr>
      </w:pPr>
      <w:del w:id="316" w:author="Norman Packard" w:date="2020-10-09T23:33:00Z">
        <w:r w:rsidDel="0024554E">
          <w:delText>Main Inputs for Databases</w:delText>
        </w:r>
      </w:del>
    </w:p>
    <w:p w14:paraId="22EAA4B0" w14:textId="5BEC5D4D" w:rsidR="002C4E62" w:rsidDel="0024554E" w:rsidRDefault="002C4E62" w:rsidP="002C4E62">
      <w:pPr>
        <w:jc w:val="both"/>
        <w:rPr>
          <w:del w:id="317" w:author="Norman Packard" w:date="2020-10-09T23:33:00Z"/>
        </w:rPr>
      </w:pPr>
      <w:del w:id="318" w:author="Norman Packard" w:date="2020-10-09T23:33:00Z">
        <w:r w:rsidDel="0024554E">
          <w:delText xml:space="preserve">Cumulative time series data on </w:delText>
        </w:r>
      </w:del>
    </w:p>
    <w:p w14:paraId="01F2DFAB" w14:textId="15C437FB" w:rsidR="002C4E62" w:rsidDel="0024554E" w:rsidRDefault="002C4E62" w:rsidP="002C4E62">
      <w:pPr>
        <w:jc w:val="both"/>
        <w:rPr>
          <w:del w:id="319" w:author="Norman Packard" w:date="2020-10-09T23:33:00Z"/>
        </w:rPr>
      </w:pPr>
    </w:p>
    <w:tbl>
      <w:tblPr>
        <w:tblStyle w:val="TableGrid"/>
        <w:tblW w:w="0" w:type="auto"/>
        <w:tblLook w:val="04A0" w:firstRow="1" w:lastRow="0" w:firstColumn="1" w:lastColumn="0" w:noHBand="0" w:noVBand="1"/>
      </w:tblPr>
      <w:tblGrid>
        <w:gridCol w:w="3681"/>
        <w:gridCol w:w="1843"/>
        <w:gridCol w:w="3402"/>
      </w:tblGrid>
      <w:tr w:rsidR="002C4E62" w:rsidDel="0024554E" w14:paraId="1470847B" w14:textId="380E65DF" w:rsidTr="00DC3505">
        <w:trPr>
          <w:del w:id="320" w:author="Norman Packard" w:date="2020-10-09T23:33:00Z"/>
        </w:trPr>
        <w:tc>
          <w:tcPr>
            <w:tcW w:w="3681" w:type="dxa"/>
          </w:tcPr>
          <w:p w14:paraId="5B18F878" w14:textId="3121EE91" w:rsidR="002C4E62" w:rsidRPr="002C4E62" w:rsidDel="0024554E" w:rsidRDefault="002C4E62">
            <w:pPr>
              <w:rPr>
                <w:del w:id="321" w:author="Norman Packard" w:date="2020-10-09T23:33:00Z"/>
                <w:b/>
                <w:bCs/>
              </w:rPr>
            </w:pPr>
            <w:del w:id="322" w:author="Norman Packard" w:date="2020-10-09T23:33:00Z">
              <w:r w:rsidDel="0024554E">
                <w:rPr>
                  <w:b/>
                  <w:bCs/>
                </w:rPr>
                <w:delText>Main c</w:delText>
              </w:r>
              <w:r w:rsidRPr="002C4E62" w:rsidDel="0024554E">
                <w:rPr>
                  <w:b/>
                  <w:bCs/>
                </w:rPr>
                <w:delText>ountry specific data</w:delText>
              </w:r>
              <w:r w:rsidDel="0024554E">
                <w:rPr>
                  <w:b/>
                  <w:bCs/>
                </w:rPr>
                <w:delText xml:space="preserve"> used</w:delText>
              </w:r>
            </w:del>
          </w:p>
        </w:tc>
        <w:tc>
          <w:tcPr>
            <w:tcW w:w="1843" w:type="dxa"/>
          </w:tcPr>
          <w:p w14:paraId="6800E903" w14:textId="49CEA976" w:rsidR="002C4E62" w:rsidRPr="002C4E62" w:rsidDel="0024554E" w:rsidRDefault="002C4E62">
            <w:pPr>
              <w:rPr>
                <w:del w:id="323" w:author="Norman Packard" w:date="2020-10-09T23:33:00Z"/>
                <w:b/>
                <w:bCs/>
              </w:rPr>
            </w:pPr>
            <w:del w:id="324" w:author="Norman Packard" w:date="2020-10-09T23:33:00Z">
              <w:r w:rsidRPr="002C4E62" w:rsidDel="0024554E">
                <w:rPr>
                  <w:b/>
                  <w:bCs/>
                </w:rPr>
                <w:delText>JHU</w:delText>
              </w:r>
            </w:del>
          </w:p>
        </w:tc>
        <w:tc>
          <w:tcPr>
            <w:tcW w:w="3402" w:type="dxa"/>
          </w:tcPr>
          <w:p w14:paraId="05F7F4A1" w14:textId="1D3FEA5B" w:rsidR="002C4E62" w:rsidRPr="002C4E62" w:rsidDel="0024554E" w:rsidRDefault="002C4E62">
            <w:pPr>
              <w:rPr>
                <w:del w:id="325" w:author="Norman Packard" w:date="2020-10-09T23:33:00Z"/>
                <w:b/>
                <w:bCs/>
              </w:rPr>
            </w:pPr>
            <w:del w:id="326" w:author="Norman Packard" w:date="2020-10-09T23:33:00Z">
              <w:r w:rsidRPr="002C4E62" w:rsidDel="0024554E">
                <w:rPr>
                  <w:b/>
                  <w:bCs/>
                </w:rPr>
                <w:delText>OWID</w:delText>
              </w:r>
            </w:del>
          </w:p>
        </w:tc>
      </w:tr>
      <w:tr w:rsidR="002C4E62" w:rsidDel="0024554E" w14:paraId="05B71EFA" w14:textId="46D5F3F5" w:rsidTr="00DC3505">
        <w:trPr>
          <w:del w:id="327" w:author="Norman Packard" w:date="2020-10-09T23:33:00Z"/>
        </w:trPr>
        <w:tc>
          <w:tcPr>
            <w:tcW w:w="3681" w:type="dxa"/>
          </w:tcPr>
          <w:p w14:paraId="3B971ACE" w14:textId="58A1D5FA" w:rsidR="002C4E62" w:rsidDel="0024554E" w:rsidRDefault="002C4E62">
            <w:pPr>
              <w:rPr>
                <w:del w:id="328" w:author="Norman Packard" w:date="2020-10-09T23:33:00Z"/>
              </w:rPr>
            </w:pPr>
            <w:del w:id="329" w:author="Norman Packard" w:date="2020-10-09T23:33:00Z">
              <w:r w:rsidDel="0024554E">
                <w:delText xml:space="preserve">Covid-19 deaths from </w:delText>
              </w:r>
            </w:del>
          </w:p>
        </w:tc>
        <w:tc>
          <w:tcPr>
            <w:tcW w:w="1843" w:type="dxa"/>
          </w:tcPr>
          <w:p w14:paraId="2EEC2C8D" w14:textId="731F7539" w:rsidR="002C4E62" w:rsidDel="0024554E" w:rsidRDefault="002C4E62">
            <w:pPr>
              <w:rPr>
                <w:del w:id="330" w:author="Norman Packard" w:date="2020-10-09T23:33:00Z"/>
              </w:rPr>
            </w:pPr>
            <w:del w:id="331" w:author="Norman Packard" w:date="2020-10-09T23:33:00Z">
              <w:r w:rsidDel="0024554E">
                <w:delText>deaths_jhu</w:delText>
              </w:r>
            </w:del>
          </w:p>
        </w:tc>
        <w:tc>
          <w:tcPr>
            <w:tcW w:w="3402" w:type="dxa"/>
          </w:tcPr>
          <w:p w14:paraId="3575DD4A" w14:textId="0CC3991F" w:rsidR="002C4E62" w:rsidDel="0024554E" w:rsidRDefault="002C4E62">
            <w:pPr>
              <w:rPr>
                <w:del w:id="332" w:author="Norman Packard" w:date="2020-10-09T23:33:00Z"/>
              </w:rPr>
            </w:pPr>
            <w:del w:id="333" w:author="Norman Packard" w:date="2020-10-09T23:33:00Z">
              <w:r w:rsidDel="0024554E">
                <w:delText>deaths_owid</w:delText>
              </w:r>
            </w:del>
          </w:p>
        </w:tc>
      </w:tr>
      <w:tr w:rsidR="002C4E62" w:rsidDel="0024554E" w14:paraId="30778714" w14:textId="5946AB66" w:rsidTr="00DC3505">
        <w:trPr>
          <w:del w:id="334" w:author="Norman Packard" w:date="2020-10-09T23:33:00Z"/>
        </w:trPr>
        <w:tc>
          <w:tcPr>
            <w:tcW w:w="3681" w:type="dxa"/>
          </w:tcPr>
          <w:p w14:paraId="5D2C0E0C" w14:textId="3A9B891F" w:rsidR="002C4E62" w:rsidDel="0024554E" w:rsidRDefault="00DC3505">
            <w:pPr>
              <w:rPr>
                <w:del w:id="335" w:author="Norman Packard" w:date="2020-10-09T23:33:00Z"/>
              </w:rPr>
            </w:pPr>
            <w:del w:id="336" w:author="Norman Packard" w:date="2020-10-09T23:33:00Z">
              <w:r w:rsidDel="0024554E">
                <w:delText>C</w:delText>
              </w:r>
              <w:r w:rsidR="002C4E62" w:rsidDel="0024554E">
                <w:delText xml:space="preserve">onfirmed cases </w:delText>
              </w:r>
            </w:del>
          </w:p>
        </w:tc>
        <w:tc>
          <w:tcPr>
            <w:tcW w:w="1843" w:type="dxa"/>
          </w:tcPr>
          <w:p w14:paraId="7E23C928" w14:textId="189D8A37" w:rsidR="002C4E62" w:rsidDel="0024554E" w:rsidRDefault="002C4E62">
            <w:pPr>
              <w:rPr>
                <w:del w:id="337" w:author="Norman Packard" w:date="2020-10-09T23:33:00Z"/>
              </w:rPr>
            </w:pPr>
            <w:del w:id="338" w:author="Norman Packard" w:date="2020-10-09T23:33:00Z">
              <w:r w:rsidDel="0024554E">
                <w:delText>confirmed_jhu</w:delText>
              </w:r>
            </w:del>
          </w:p>
        </w:tc>
        <w:tc>
          <w:tcPr>
            <w:tcW w:w="3402" w:type="dxa"/>
          </w:tcPr>
          <w:p w14:paraId="3DE90BD4" w14:textId="2771F166" w:rsidR="002C4E62" w:rsidDel="0024554E" w:rsidRDefault="002C4E62">
            <w:pPr>
              <w:rPr>
                <w:del w:id="339" w:author="Norman Packard" w:date="2020-10-09T23:33:00Z"/>
              </w:rPr>
            </w:pPr>
            <w:del w:id="340" w:author="Norman Packard" w:date="2020-10-09T23:33:00Z">
              <w:r w:rsidDel="0024554E">
                <w:delText>confirmed_owid</w:delText>
              </w:r>
            </w:del>
          </w:p>
        </w:tc>
      </w:tr>
      <w:tr w:rsidR="002C4E62" w:rsidDel="0024554E" w14:paraId="24626B30" w14:textId="0686F266" w:rsidTr="00DC3505">
        <w:trPr>
          <w:del w:id="341" w:author="Norman Packard" w:date="2020-10-09T23:33:00Z"/>
        </w:trPr>
        <w:tc>
          <w:tcPr>
            <w:tcW w:w="3681" w:type="dxa"/>
          </w:tcPr>
          <w:p w14:paraId="7485D38B" w14:textId="27A749A0" w:rsidR="002C4E62" w:rsidDel="0024554E" w:rsidRDefault="00DC3505">
            <w:pPr>
              <w:rPr>
                <w:del w:id="342" w:author="Norman Packard" w:date="2020-10-09T23:33:00Z"/>
              </w:rPr>
            </w:pPr>
            <w:del w:id="343" w:author="Norman Packard" w:date="2020-10-09T23:33:00Z">
              <w:r w:rsidDel="0024554E">
                <w:delText>P</w:delText>
              </w:r>
              <w:r w:rsidR="002C4E62" w:rsidDel="0024554E">
                <w:delText>opulation size</w:delText>
              </w:r>
              <w:r w:rsidDel="0024554E">
                <w:delText xml:space="preserve"> at end of series</w:delText>
              </w:r>
            </w:del>
          </w:p>
        </w:tc>
        <w:tc>
          <w:tcPr>
            <w:tcW w:w="1843" w:type="dxa"/>
          </w:tcPr>
          <w:p w14:paraId="4D116E10" w14:textId="57C03C57" w:rsidR="002C4E62" w:rsidDel="0024554E" w:rsidRDefault="002C4E62">
            <w:pPr>
              <w:rPr>
                <w:del w:id="344" w:author="Norman Packard" w:date="2020-10-09T23:33:00Z"/>
              </w:rPr>
            </w:pPr>
          </w:p>
        </w:tc>
        <w:tc>
          <w:tcPr>
            <w:tcW w:w="3402" w:type="dxa"/>
          </w:tcPr>
          <w:p w14:paraId="30B82B50" w14:textId="4E2542F8" w:rsidR="002C4E62" w:rsidDel="0024554E" w:rsidRDefault="00DC3505">
            <w:pPr>
              <w:rPr>
                <w:del w:id="345" w:author="Norman Packard" w:date="2020-10-09T23:33:00Z"/>
              </w:rPr>
            </w:pPr>
            <w:del w:id="346" w:author="Norman Packard" w:date="2020-10-09T23:33:00Z">
              <w:r w:rsidDel="0024554E">
                <w:delText>p</w:delText>
              </w:r>
              <w:r w:rsidR="002C4E62" w:rsidDel="0024554E">
                <w:delText>opulation</w:delText>
              </w:r>
            </w:del>
          </w:p>
        </w:tc>
      </w:tr>
      <w:tr w:rsidR="002C4E62" w:rsidDel="0024554E" w14:paraId="16B3F357" w14:textId="1274693C" w:rsidTr="00DC3505">
        <w:trPr>
          <w:del w:id="347" w:author="Norman Packard" w:date="2020-10-09T23:33:00Z"/>
        </w:trPr>
        <w:tc>
          <w:tcPr>
            <w:tcW w:w="3681" w:type="dxa"/>
          </w:tcPr>
          <w:p w14:paraId="6EB6E315" w14:textId="6940AD5D" w:rsidR="002C4E62" w:rsidDel="0024554E" w:rsidRDefault="002C4E62">
            <w:pPr>
              <w:rPr>
                <w:del w:id="348" w:author="Norman Packard" w:date="2020-10-09T23:33:00Z"/>
              </w:rPr>
            </w:pPr>
            <w:del w:id="349" w:author="Norman Packard" w:date="2020-10-09T23:33:00Z">
              <w:r w:rsidDel="0024554E">
                <w:delText>Covid-19 tests per million people</w:delText>
              </w:r>
            </w:del>
          </w:p>
        </w:tc>
        <w:tc>
          <w:tcPr>
            <w:tcW w:w="1843" w:type="dxa"/>
          </w:tcPr>
          <w:p w14:paraId="793283E0" w14:textId="7147AA0B" w:rsidR="002C4E62" w:rsidDel="0024554E" w:rsidRDefault="002C4E62">
            <w:pPr>
              <w:rPr>
                <w:del w:id="350" w:author="Norman Packard" w:date="2020-10-09T23:33:00Z"/>
              </w:rPr>
            </w:pPr>
          </w:p>
        </w:tc>
        <w:tc>
          <w:tcPr>
            <w:tcW w:w="3402" w:type="dxa"/>
          </w:tcPr>
          <w:p w14:paraId="21FA3445" w14:textId="4830C7F9" w:rsidR="002C4E62" w:rsidDel="0024554E" w:rsidRDefault="002C4E62">
            <w:pPr>
              <w:rPr>
                <w:del w:id="351" w:author="Norman Packard" w:date="2020-10-09T23:33:00Z"/>
              </w:rPr>
            </w:pPr>
            <w:del w:id="352" w:author="Norman Packard" w:date="2020-10-09T23:33:00Z">
              <w:r w:rsidDel="0024554E">
                <w:delText>testing</w:delText>
              </w:r>
            </w:del>
          </w:p>
        </w:tc>
      </w:tr>
      <w:tr w:rsidR="00DC3505" w:rsidDel="0024554E" w14:paraId="738ABCAE" w14:textId="1F35CDB1" w:rsidTr="00DC3505">
        <w:trPr>
          <w:del w:id="353" w:author="Norman Packard" w:date="2020-10-09T23:33:00Z"/>
        </w:trPr>
        <w:tc>
          <w:tcPr>
            <w:tcW w:w="3681" w:type="dxa"/>
          </w:tcPr>
          <w:p w14:paraId="11355E4A" w14:textId="73492925" w:rsidR="00DC3505" w:rsidDel="0024554E" w:rsidRDefault="00DC3505">
            <w:pPr>
              <w:rPr>
                <w:del w:id="354" w:author="Norman Packard" w:date="2020-10-09T23:33:00Z"/>
              </w:rPr>
            </w:pPr>
            <w:del w:id="355" w:author="Norman Packard" w:date="2020-10-09T23:33:00Z">
              <w:r w:rsidDel="0024554E">
                <w:delText>Stringency of measures</w:delText>
              </w:r>
            </w:del>
          </w:p>
        </w:tc>
        <w:tc>
          <w:tcPr>
            <w:tcW w:w="1843" w:type="dxa"/>
          </w:tcPr>
          <w:p w14:paraId="476F03D7" w14:textId="58BC7570" w:rsidR="00DC3505" w:rsidDel="0024554E" w:rsidRDefault="00DC3505">
            <w:pPr>
              <w:rPr>
                <w:del w:id="356" w:author="Norman Packard" w:date="2020-10-09T23:33:00Z"/>
              </w:rPr>
            </w:pPr>
          </w:p>
        </w:tc>
        <w:tc>
          <w:tcPr>
            <w:tcW w:w="3402" w:type="dxa"/>
          </w:tcPr>
          <w:p w14:paraId="08F32979" w14:textId="76AB284B" w:rsidR="00DC3505" w:rsidDel="0024554E" w:rsidRDefault="00DC3505">
            <w:pPr>
              <w:rPr>
                <w:del w:id="357" w:author="Norman Packard" w:date="2020-10-09T23:33:00Z"/>
              </w:rPr>
            </w:pPr>
            <w:del w:id="358" w:author="Norman Packard" w:date="2020-10-09T23:33:00Z">
              <w:r w:rsidDel="0024554E">
                <w:delText>stringency</w:delText>
              </w:r>
            </w:del>
          </w:p>
        </w:tc>
      </w:tr>
      <w:tr w:rsidR="00DC3505" w:rsidDel="0024554E" w14:paraId="276A33AE" w14:textId="3AD9DE22" w:rsidTr="00DC3505">
        <w:trPr>
          <w:del w:id="359" w:author="Norman Packard" w:date="2020-10-09T23:33:00Z"/>
        </w:trPr>
        <w:tc>
          <w:tcPr>
            <w:tcW w:w="3681" w:type="dxa"/>
          </w:tcPr>
          <w:p w14:paraId="521161BE" w14:textId="7BE3DB02" w:rsidR="00DC3505" w:rsidDel="0024554E" w:rsidRDefault="00DC3505">
            <w:pPr>
              <w:rPr>
                <w:del w:id="360" w:author="Norman Packard" w:date="2020-10-09T23:33:00Z"/>
              </w:rPr>
            </w:pPr>
            <w:del w:id="361" w:author="Norman Packard" w:date="2020-10-09T23:33:00Z">
              <w:r w:rsidDel="0024554E">
                <w:delText xml:space="preserve">Other country indicators </w:delText>
              </w:r>
            </w:del>
          </w:p>
        </w:tc>
        <w:tc>
          <w:tcPr>
            <w:tcW w:w="1843" w:type="dxa"/>
          </w:tcPr>
          <w:p w14:paraId="7FDF9734" w14:textId="6F55CF0A" w:rsidR="00DC3505" w:rsidDel="0024554E" w:rsidRDefault="00DC3505">
            <w:pPr>
              <w:rPr>
                <w:del w:id="362" w:author="Norman Packard" w:date="2020-10-09T23:33:00Z"/>
              </w:rPr>
            </w:pPr>
          </w:p>
        </w:tc>
        <w:tc>
          <w:tcPr>
            <w:tcW w:w="3402" w:type="dxa"/>
          </w:tcPr>
          <w:p w14:paraId="3FB89649" w14:textId="48E2AB7E" w:rsidR="00DC3505" w:rsidDel="0024554E" w:rsidRDefault="00DC3505">
            <w:pPr>
              <w:rPr>
                <w:del w:id="363" w:author="Norman Packard" w:date="2020-10-09T23:33:00Z"/>
              </w:rPr>
            </w:pPr>
            <w:del w:id="364" w:author="Norman Packard" w:date="2020-10-09T23:33:00Z">
              <w:r w:rsidDel="0024554E">
                <w:delText>population_density</w:delText>
              </w:r>
            </w:del>
          </w:p>
        </w:tc>
      </w:tr>
      <w:tr w:rsidR="00DC3505" w:rsidDel="0024554E" w14:paraId="5F16122D" w14:textId="1412ECF5" w:rsidTr="00DC3505">
        <w:trPr>
          <w:del w:id="365" w:author="Norman Packard" w:date="2020-10-09T23:33:00Z"/>
        </w:trPr>
        <w:tc>
          <w:tcPr>
            <w:tcW w:w="3681" w:type="dxa"/>
          </w:tcPr>
          <w:p w14:paraId="454E33F7" w14:textId="532BA4A1" w:rsidR="00DC3505" w:rsidDel="0024554E" w:rsidRDefault="00DC3505">
            <w:pPr>
              <w:rPr>
                <w:del w:id="366" w:author="Norman Packard" w:date="2020-10-09T23:33:00Z"/>
              </w:rPr>
            </w:pPr>
          </w:p>
        </w:tc>
        <w:tc>
          <w:tcPr>
            <w:tcW w:w="1843" w:type="dxa"/>
          </w:tcPr>
          <w:p w14:paraId="642C5FFF" w14:textId="4C578C01" w:rsidR="00DC3505" w:rsidDel="0024554E" w:rsidRDefault="00DC3505">
            <w:pPr>
              <w:rPr>
                <w:del w:id="367" w:author="Norman Packard" w:date="2020-10-09T23:33:00Z"/>
              </w:rPr>
            </w:pPr>
          </w:p>
        </w:tc>
        <w:tc>
          <w:tcPr>
            <w:tcW w:w="3402" w:type="dxa"/>
          </w:tcPr>
          <w:p w14:paraId="156BAE9A" w14:textId="64CC7E37" w:rsidR="00DC3505" w:rsidDel="0024554E" w:rsidRDefault="00DC3505">
            <w:pPr>
              <w:rPr>
                <w:del w:id="368" w:author="Norman Packard" w:date="2020-10-09T23:33:00Z"/>
              </w:rPr>
            </w:pPr>
            <w:del w:id="369" w:author="Norman Packard" w:date="2020-10-09T23:33:00Z">
              <w:r w:rsidDel="0024554E">
                <w:delText>gdp_per_capita</w:delText>
              </w:r>
            </w:del>
          </w:p>
        </w:tc>
      </w:tr>
    </w:tbl>
    <w:p w14:paraId="415F6A65" w14:textId="351938D7" w:rsidR="002C4E62" w:rsidDel="0024554E" w:rsidRDefault="002C4E62">
      <w:pPr>
        <w:rPr>
          <w:del w:id="370" w:author="Norman Packard" w:date="2020-10-09T23:33:00Z"/>
        </w:rPr>
      </w:pPr>
    </w:p>
    <w:p w14:paraId="25306227" w14:textId="21FEAC40" w:rsidR="002F4B8E" w:rsidDel="0024554E" w:rsidRDefault="00DC3505" w:rsidP="007D7C63">
      <w:pPr>
        <w:jc w:val="both"/>
        <w:rPr>
          <w:del w:id="371" w:author="Norman Packard" w:date="2020-10-09T23:33:00Z"/>
        </w:rPr>
      </w:pPr>
      <w:del w:id="372" w:author="Norman Packard" w:date="2020-10-09T23:33:00Z">
        <w:r w:rsidDel="0024554E">
          <w:delText>The time series data were restricted to a common starting point (JHU data starts 22 days later) and realigned by one day, to remove the main temporal offsets in reporting, deleting the last day</w:delText>
        </w:r>
        <w:r w:rsidR="002F4B8E" w:rsidDel="0024554E">
          <w:delText xml:space="preserve"> of the JHU data so that the time series are the same length. The end point of the analysis for the paper was set as Friday Oct 9</w:delText>
        </w:r>
        <w:r w:rsidR="002F4B8E" w:rsidRPr="002F4B8E" w:rsidDel="0024554E">
          <w:rPr>
            <w:vertAlign w:val="superscript"/>
          </w:rPr>
          <w:delText>th</w:delText>
        </w:r>
        <w:r w:rsidR="002F4B8E" w:rsidDel="0024554E">
          <w:delText xml:space="preserve"> 2020.</w:delText>
        </w:r>
      </w:del>
    </w:p>
    <w:p w14:paraId="3B4277F5" w14:textId="4222D736" w:rsidR="002F4B8E" w:rsidDel="0024554E" w:rsidRDefault="002F4B8E" w:rsidP="007D7C63">
      <w:pPr>
        <w:jc w:val="both"/>
        <w:rPr>
          <w:del w:id="373" w:author="Norman Packard" w:date="2020-10-09T23:33:00Z"/>
        </w:rPr>
      </w:pPr>
    </w:p>
    <w:p w14:paraId="059757D0" w14:textId="2C776F83" w:rsidR="005A194B" w:rsidDel="0024554E" w:rsidRDefault="002F4B8E" w:rsidP="007D7C63">
      <w:pPr>
        <w:jc w:val="both"/>
        <w:rPr>
          <w:del w:id="374" w:author="Norman Packard" w:date="2020-10-09T23:33:00Z"/>
        </w:rPr>
      </w:pPr>
      <w:del w:id="375" w:author="Norman Packard" w:date="2020-10-09T23:33:00Z">
        <w:r w:rsidDel="0024554E">
          <w:delText xml:space="preserve">The countries covered </w:delText>
        </w:r>
        <w:r w:rsidR="007D7C63" w:rsidDel="0024554E">
          <w:delText xml:space="preserve">by the two databases </w:delText>
        </w:r>
        <w:r w:rsidDel="0024554E">
          <w:delText>are different. The JHU data set has state and regionally resolved information for some countries</w:delText>
        </w:r>
        <w:r w:rsidR="007D7C63" w:rsidDel="0024554E">
          <w:delText xml:space="preserve"> like Australia, Canada, China, Denmark, France, Netherlands and United Kingdom (with the USA resolved at state level in a separate file)</w:delText>
        </w:r>
        <w:r w:rsidDel="0024554E">
          <w:delText xml:space="preserv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common_countries in what follows. We further restricted most of our analysis to countries with levels of epidemic infection large enough to avoid large fluctuations associated with low numbers of individuals: we defined these larger epidemic countries (bcountries) as common_countries with both greater than or equal to 100 Covid-19 </w:delText>
        </w:r>
        <w:r w:rsidR="007D7C63" w:rsidDel="0024554E">
          <w:delText xml:space="preserve">cumulative </w:delText>
        </w:r>
        <w:r w:rsidDel="0024554E">
          <w:delText>deaths recorded and a minimum daily</w:delText>
        </w:r>
        <w:r w:rsidR="007D7C63" w:rsidDel="0024554E">
          <w:delText xml:space="preserve"> death rate of 0.5 per day per million inhabitants (this would be 1 death per day for a country with 2 million inhabitants).</w:delText>
        </w:r>
        <w:r w:rsidR="005A194B" w:rsidDel="0024554E">
          <w:delText xml:space="preserve"> As of October 9</w:delText>
        </w:r>
        <w:r w:rsidR="005A194B" w:rsidRPr="005A194B" w:rsidDel="0024554E">
          <w:rPr>
            <w:vertAlign w:val="superscript"/>
          </w:rPr>
          <w:delText>th</w:delText>
        </w:r>
        <w:r w:rsidR="005A194B" w:rsidDel="0024554E">
          <w:delText xml:space="preserve"> there were 81 countries with such larger epidemics.</w:delText>
        </w:r>
      </w:del>
    </w:p>
    <w:p w14:paraId="0482CAAE" w14:textId="7CFDBCE4" w:rsidR="005A194B" w:rsidDel="0024554E" w:rsidRDefault="005A194B" w:rsidP="007D7C63">
      <w:pPr>
        <w:jc w:val="both"/>
        <w:rPr>
          <w:del w:id="376" w:author="Norman Packard" w:date="2020-10-09T23:33:00Z"/>
        </w:rPr>
      </w:pPr>
    </w:p>
    <w:p w14:paraId="380C73D3" w14:textId="0574B3ED" w:rsidR="002C4E62" w:rsidDel="0024554E" w:rsidRDefault="005A194B" w:rsidP="007D7C63">
      <w:pPr>
        <w:jc w:val="both"/>
        <w:rPr>
          <w:del w:id="377" w:author="Norman Packard" w:date="2020-10-09T23:33:00Z"/>
        </w:rPr>
      </w:pPr>
      <w:del w:id="378" w:author="Norman Packard" w:date="2020-10-09T23:33:00Z">
        <w:r w:rsidDel="0024554E">
          <w:delText xml:space="preserve">The data were then processed for reporting </w:delText>
        </w:r>
        <w:r w:rsidR="00953AF0" w:rsidDel="0024554E">
          <w:delText>backlogs/corrections</w:delText>
        </w:r>
        <w:r w:rsidDel="0024554E">
          <w:delText xml:space="preserve"> and weekly periodicities. The weekly periodicity (stemming from weekly work patterns) were </w:delText>
        </w:r>
        <w:r w:rsidR="00953AF0" w:rsidDel="0024554E">
          <w:delText>smooth</w:delText>
        </w:r>
        <w:r w:rsidDel="0024554E">
          <w:delText xml:space="preserve">ed as is standard using a rolling 7-day average. </w:delText>
        </w:r>
        <w:r w:rsidR="00953AF0" w:rsidDel="0024554E">
          <w:delText>Significant reporting backlogs/corrections were recognized as departures of more than 2</w:delText>
        </w:r>
      </w:del>
      <m:oMath>
        <m:r>
          <w:del w:id="379" w:author="Norman Packard" w:date="2020-10-09T23:33:00Z">
            <w:rPr>
              <w:rFonts w:ascii="Cambria Math" w:hAnsi="Cambria Math"/>
            </w:rPr>
            <m:t>σ</m:t>
          </w:del>
        </m:r>
      </m:oMath>
      <w:del w:id="380" w:author="Norman Packard" w:date="2020-10-09T23:33:00Z">
        <w:r w:rsidR="00953AF0" w:rsidDel="0024554E">
          <w:delText xml:space="preserve"> from the mean for the unsmoothed data of the last 7 days or more than </w:delText>
        </w:r>
      </w:del>
      <m:oMath>
        <m:f>
          <m:fPr>
            <m:ctrlPr>
              <w:del w:id="381" w:author="Norman Packard" w:date="2020-10-09T23:33:00Z">
                <w:rPr>
                  <w:rFonts w:ascii="Cambria Math" w:hAnsi="Cambria Math"/>
                  <w:i/>
                </w:rPr>
              </w:del>
            </m:ctrlPr>
          </m:fPr>
          <m:num>
            <m:r>
              <w:del w:id="382" w:author="Norman Packard" w:date="2020-10-09T23:33:00Z">
                <w:rPr>
                  <w:rFonts w:ascii="Cambria Math" w:hAnsi="Cambria Math"/>
                </w:rPr>
                <m:t>2</m:t>
              </w:del>
            </m:r>
          </m:num>
          <m:den>
            <m:r>
              <w:del w:id="383" w:author="Norman Packard" w:date="2020-10-09T23:33:00Z">
                <w:rPr>
                  <w:rFonts w:ascii="Cambria Math" w:hAnsi="Cambria Math"/>
                </w:rPr>
                <m:t>7</m:t>
              </w:del>
            </m:r>
          </m:den>
        </m:f>
        <m:r>
          <w:del w:id="384" w:author="Norman Packard" w:date="2020-10-09T23:33:00Z">
            <w:rPr>
              <w:rFonts w:ascii="Cambria Math" w:hAnsi="Cambria Math"/>
            </w:rPr>
            <m:t>σ</m:t>
          </w:del>
        </m:r>
      </m:oMath>
      <w:del w:id="385" w:author="Norman Packard" w:date="2020-10-09T23:33:00Z">
        <w:r w:rsidR="00953AF0" w:rsidDel="0024554E">
          <w:rPr>
            <w:rFonts w:eastAsiaTheme="minorEastAsia"/>
          </w:rPr>
          <w:delText xml:space="preserve"> for the smoothed data. </w:delText>
        </w:r>
        <w:r w:rsidR="00953AF0" w:rsidDel="0024554E">
          <w:delText>We assumed that all country data is correct and accurate in cumulative</w:delText>
        </w:r>
        <w:r w:rsidR="007308B6" w:rsidDel="0024554E">
          <w:delText xml:space="preserve"> content, but that significant reporting delays and revisions can occur.</w:delText>
        </w:r>
      </w:del>
    </w:p>
    <w:p w14:paraId="51EF1EFF" w14:textId="6927514E" w:rsidR="007308B6" w:rsidDel="0024554E" w:rsidRDefault="007308B6" w:rsidP="007D7C63">
      <w:pPr>
        <w:jc w:val="both"/>
        <w:rPr>
          <w:del w:id="386" w:author="Norman Packard" w:date="2020-10-09T23:33:00Z"/>
        </w:rPr>
      </w:pPr>
    </w:p>
    <w:p w14:paraId="1674420C" w14:textId="641793C6" w:rsidR="007506F5" w:rsidDel="0024554E" w:rsidRDefault="007308B6" w:rsidP="0083085D">
      <w:pPr>
        <w:jc w:val="both"/>
        <w:rPr>
          <w:del w:id="387" w:author="Norman Packard" w:date="2020-10-09T23:33:00Z"/>
        </w:rPr>
      </w:pPr>
      <w:del w:id="388" w:author="Norman Packard" w:date="2020-10-09T23:33:00Z">
        <w:r w:rsidDel="0024554E">
          <w:delText xml:space="preserve">Next the sporadic testing data </w:delText>
        </w:r>
        <w:r w:rsidR="00CE23F1" w:rsidDel="0024554E">
          <w:delText>in the OWID database (</w:delText>
        </w:r>
        <w:r w:rsidR="00CE23F1" w:rsidRPr="00CE23F1" w:rsidDel="0024554E">
          <w:delText>new_tests_smoothed_per_thousand</w:delText>
        </w:r>
        <w:r w:rsidR="00CE23F1" w:rsidDel="0024554E">
          <w:delText xml:space="preserve">) </w:delText>
        </w:r>
        <w:r w:rsidDel="0024554E">
          <w:delText>was analyzed</w:delText>
        </w:r>
        <w:r w:rsidR="00CE23F1" w:rsidDel="0024554E">
          <w:delText xml:space="preserve"> and smoothed</w:delText>
        </w:r>
        <w:r w:rsidDel="0024554E">
          <w:delText xml:space="preserve">, by performing a piecewise linear fit. This appears better suited to the dynamics of testing capacity ramp up than higher order spline fitting, and also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w:delText>
        </w:r>
        <w:r w:rsidR="007506F5" w:rsidDel="0024554E">
          <w:delText xml:space="preserve">from a common time point (day 50 after Jan 22) to the first reported </w:delText>
        </w:r>
        <w:r w:rsidDel="0024554E">
          <w:delText xml:space="preserve">testing </w:delText>
        </w:r>
        <w:r w:rsidR="007506F5" w:rsidDel="0024554E">
          <w:delText>capacity</w:delText>
        </w:r>
        <w:r w:rsidDel="0024554E">
          <w:delText>.</w:delText>
        </w:r>
        <w:r w:rsidR="00CE23F1" w:rsidDel="0024554E">
          <w:delText xml:space="preserve"> This corresponds to an assumed capacity of 10 per </w:delText>
        </w:r>
        <w:r w:rsidR="007D68F4" w:rsidDel="0024554E">
          <w:delText>million</w:delText>
        </w:r>
        <w:r w:rsidR="00CE23F1" w:rsidDel="0024554E">
          <w:delText>, or 1000 tests per day for a country with 100 million inhabitants.</w:delText>
        </w:r>
        <w:r w:rsidR="007D68F4" w:rsidDel="0024554E">
          <w:delText xml:space="preserve"> </w:delText>
        </w:r>
        <w:r w:rsidDel="0024554E">
          <w:delText xml:space="preserve">A simple </w:delText>
        </w:r>
        <w:r w:rsidR="00CE23F1" w:rsidDel="0024554E">
          <w:delText>proportional</w:delText>
        </w:r>
        <w:r w:rsidDel="0024554E">
          <w:delText xml:space="preserve"> correction of the confirmed cases per million in the population is to</w:delText>
        </w:r>
        <w:r w:rsidR="00CE23F1" w:rsidDel="0024554E">
          <w:delText xml:space="preserve"> </w:delText>
        </w:r>
        <w:r w:rsidR="007D68F4" w:rsidDel="0024554E">
          <w:delText xml:space="preserve">divide </w:delText>
        </w:r>
        <w:r w:rsidR="00CE23F1" w:rsidDel="0024554E">
          <w:delText xml:space="preserve">the reported numbers by </w:delText>
        </w:r>
        <w:r w:rsidR="007506F5" w:rsidDel="0024554E">
          <w:delText xml:space="preserve">a factor proportional to </w:delText>
        </w:r>
        <w:r w:rsidR="007D68F4" w:rsidDel="0024554E">
          <w:delText>the number of tests per 1000 inhabitants per day</w:delText>
        </w:r>
        <w:r w:rsidR="007506F5" w:rsidDel="0024554E">
          <w:delText xml:space="preserve">, but this is an over estimate of the required correction since the percentage of confirmed cases saturates with sufficient testing. </w:delText>
        </w:r>
        <w:r w:rsidR="00E40DEC" w:rsidDel="0024554E">
          <w:delText xml:space="preserve">   …</w:delText>
        </w:r>
      </w:del>
    </w:p>
    <w:p w14:paraId="2998AC8F" w14:textId="778CFB4D" w:rsidR="00176998" w:rsidDel="0024554E" w:rsidRDefault="00176998">
      <w:pPr>
        <w:rPr>
          <w:del w:id="389" w:author="Norman Packard" w:date="2020-10-09T23:33:00Z"/>
        </w:rPr>
      </w:pPr>
    </w:p>
    <w:p w14:paraId="3DC2538F" w14:textId="4F9F2356" w:rsidR="00176998" w:rsidDel="0024554E" w:rsidRDefault="00176998">
      <w:pPr>
        <w:rPr>
          <w:del w:id="390" w:author="Norman Packard" w:date="2020-10-09T23:33:00Z"/>
        </w:rPr>
      </w:pPr>
      <w:del w:id="391" w:author="Norman Packard" w:date="2020-10-09T23:33:00Z">
        <w:r w:rsidDel="0024554E">
          <w:br w:type="page"/>
        </w:r>
      </w:del>
    </w:p>
    <w:p w14:paraId="582738F1" w14:textId="40356D2B" w:rsidR="00176998" w:rsidRPr="00176998" w:rsidDel="003A0EFF" w:rsidRDefault="00D06DEB">
      <w:pPr>
        <w:rPr>
          <w:del w:id="392" w:author="Norman Packard" w:date="2020-10-09T23:35:00Z"/>
        </w:rPr>
      </w:pPr>
      <w:del w:id="393" w:author="Norman Packard" w:date="2020-10-09T23:35:00Z">
        <w:r w:rsidRPr="00D06DEB" w:rsidDel="003A0EFF">
          <w:rPr>
            <w:noProof/>
          </w:rPr>
          <w:drawing>
            <wp:inline distT="0" distB="0" distL="0" distR="0" wp14:anchorId="33EC293E" wp14:editId="4DA64F4E">
              <wp:extent cx="5727700" cy="3710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710305"/>
                      </a:xfrm>
                      <a:prstGeom prst="rect">
                        <a:avLst/>
                      </a:prstGeom>
                    </pic:spPr>
                  </pic:pic>
                </a:graphicData>
              </a:graphic>
            </wp:inline>
          </w:drawing>
        </w:r>
      </w:del>
    </w:p>
    <w:p w14:paraId="49AAFF74" w14:textId="5CA9E4AF" w:rsidR="00D75906" w:rsidDel="003A0EFF" w:rsidRDefault="00D75906" w:rsidP="00D75906">
      <w:pPr>
        <w:jc w:val="center"/>
        <w:rPr>
          <w:del w:id="394" w:author="Norman Packard" w:date="2020-10-09T23:35:00Z"/>
        </w:rPr>
      </w:pPr>
    </w:p>
    <w:p w14:paraId="20D32EEE" w14:textId="01D1E6F8" w:rsidR="00D75906" w:rsidRPr="00F24362" w:rsidDel="003A0EFF" w:rsidRDefault="00D75906" w:rsidP="00D75906">
      <w:pPr>
        <w:jc w:val="center"/>
        <w:rPr>
          <w:del w:id="395" w:author="Norman Packard" w:date="2020-10-09T23:35:00Z"/>
          <w:sz w:val="22"/>
          <w:szCs w:val="22"/>
        </w:rPr>
      </w:pPr>
      <w:del w:id="396" w:author="Norman Packard" w:date="2020-10-09T23:35:00Z">
        <w:r w:rsidRPr="00F24362" w:rsidDel="003A0EFF">
          <w:rPr>
            <w:b/>
            <w:bCs/>
            <w:sz w:val="22"/>
            <w:szCs w:val="22"/>
          </w:rPr>
          <w:delText xml:space="preserve">Table S4a </w:delText>
        </w:r>
        <w:r w:rsidR="00F24362" w:rsidRPr="00F24362" w:rsidDel="003A0EFF">
          <w:rPr>
            <w:b/>
            <w:bCs/>
            <w:sz w:val="22"/>
            <w:szCs w:val="22"/>
          </w:rPr>
          <w:delText>Common countries.</w:delText>
        </w:r>
        <w:r w:rsidR="00F24362" w:rsidRPr="00F24362" w:rsidDel="003A0EFF">
          <w:rPr>
            <w:sz w:val="22"/>
            <w:szCs w:val="22"/>
          </w:rPr>
          <w:delText xml:space="preserve"> </w:delText>
        </w:r>
        <w:r w:rsidRPr="00F24362" w:rsidDel="003A0EFF">
          <w:rPr>
            <w:sz w:val="22"/>
            <w:szCs w:val="22"/>
          </w:rPr>
          <w:delText>Table of 186 Countries in both JHU and OWID Databases</w:delText>
        </w:r>
      </w:del>
    </w:p>
    <w:p w14:paraId="3353A545" w14:textId="6C96783B" w:rsidR="00176998" w:rsidDel="003A0EFF" w:rsidRDefault="00176998">
      <w:pPr>
        <w:rPr>
          <w:del w:id="397" w:author="Norman Packard" w:date="2020-10-09T23:35:00Z"/>
        </w:rPr>
      </w:pPr>
    </w:p>
    <w:p w14:paraId="62A3CADA" w14:textId="6C5949E3" w:rsidR="00D75906" w:rsidDel="003A0EFF" w:rsidRDefault="00D75906" w:rsidP="00D75906">
      <w:pPr>
        <w:jc w:val="center"/>
        <w:rPr>
          <w:del w:id="398" w:author="Norman Packard" w:date="2020-10-09T23:35:00Z"/>
        </w:rPr>
      </w:pPr>
      <w:del w:id="399" w:author="Norman Packard" w:date="2020-10-09T23:35:00Z">
        <w:r w:rsidRPr="00D75906" w:rsidDel="003A0EFF">
          <w:rPr>
            <w:noProof/>
          </w:rPr>
          <w:drawing>
            <wp:inline distT="0" distB="0" distL="0" distR="0" wp14:anchorId="19662CC9" wp14:editId="365ED923">
              <wp:extent cx="4497705" cy="1653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4023" cy="1663155"/>
                      </a:xfrm>
                      <a:prstGeom prst="rect">
                        <a:avLst/>
                      </a:prstGeom>
                    </pic:spPr>
                  </pic:pic>
                </a:graphicData>
              </a:graphic>
            </wp:inline>
          </w:drawing>
        </w:r>
      </w:del>
    </w:p>
    <w:p w14:paraId="3DB0153C" w14:textId="387472AA" w:rsidR="00D75906" w:rsidDel="003A0EFF" w:rsidRDefault="00D75906" w:rsidP="00D75906">
      <w:pPr>
        <w:jc w:val="center"/>
        <w:rPr>
          <w:del w:id="400" w:author="Norman Packard" w:date="2020-10-09T23:35:00Z"/>
        </w:rPr>
      </w:pPr>
    </w:p>
    <w:p w14:paraId="46BFEBC6" w14:textId="5279F3F9" w:rsidR="00D06DEB" w:rsidRPr="00F24362" w:rsidDel="003A0EFF" w:rsidRDefault="00176998">
      <w:pPr>
        <w:rPr>
          <w:del w:id="401" w:author="Norman Packard" w:date="2020-10-09T23:35:00Z"/>
          <w:sz w:val="22"/>
          <w:szCs w:val="22"/>
        </w:rPr>
      </w:pPr>
      <w:del w:id="402" w:author="Norman Packard" w:date="2020-10-09T23:35:00Z">
        <w:r w:rsidRPr="00F24362" w:rsidDel="003A0EFF">
          <w:rPr>
            <w:b/>
            <w:bCs/>
            <w:sz w:val="22"/>
            <w:szCs w:val="22"/>
          </w:rPr>
          <w:delText>Table S4</w:delText>
        </w:r>
        <w:r w:rsidR="00D75906" w:rsidRPr="00F24362" w:rsidDel="003A0EFF">
          <w:rPr>
            <w:b/>
            <w:bCs/>
            <w:sz w:val="22"/>
            <w:szCs w:val="22"/>
          </w:rPr>
          <w:delText>b</w:delText>
        </w:r>
        <w:r w:rsidRPr="00F24362" w:rsidDel="003A0EFF">
          <w:rPr>
            <w:b/>
            <w:bCs/>
            <w:sz w:val="22"/>
            <w:szCs w:val="22"/>
          </w:rPr>
          <w:delText xml:space="preserve"> </w:delText>
        </w:r>
        <w:r w:rsidR="00F24362" w:rsidRPr="00F24362" w:rsidDel="003A0EFF">
          <w:rPr>
            <w:b/>
            <w:bCs/>
            <w:sz w:val="22"/>
            <w:szCs w:val="22"/>
          </w:rPr>
          <w:delText>Big epidemic countries.</w:delText>
        </w:r>
        <w:r w:rsidR="00F24362" w:rsidRPr="00F24362" w:rsidDel="003A0EFF">
          <w:rPr>
            <w:sz w:val="22"/>
            <w:szCs w:val="22"/>
          </w:rPr>
          <w:delText xml:space="preserve"> </w:delText>
        </w:r>
        <w:r w:rsidRPr="00F24362" w:rsidDel="003A0EFF">
          <w:rPr>
            <w:sz w:val="22"/>
            <w:szCs w:val="22"/>
          </w:rPr>
          <w:delText xml:space="preserve">Table of </w:delText>
        </w:r>
        <w:r w:rsidR="00D75906" w:rsidRPr="00F24362" w:rsidDel="003A0EFF">
          <w:rPr>
            <w:sz w:val="22"/>
            <w:szCs w:val="22"/>
          </w:rPr>
          <w:delText xml:space="preserve">81 </w:delText>
        </w:r>
        <w:r w:rsidRPr="00F24362" w:rsidDel="003A0EFF">
          <w:rPr>
            <w:sz w:val="22"/>
            <w:szCs w:val="22"/>
          </w:rPr>
          <w:delText>Countries with Major Epidemic in both JHU and OWID Databases</w:delText>
        </w:r>
      </w:del>
    </w:p>
    <w:p w14:paraId="3DFA83D9" w14:textId="2B9176FE" w:rsidR="00D75906" w:rsidDel="003A0EFF" w:rsidRDefault="00D75906">
      <w:pPr>
        <w:rPr>
          <w:del w:id="403" w:author="Norman Packard" w:date="2020-10-09T23:35:00Z"/>
        </w:rPr>
      </w:pPr>
    </w:p>
    <w:p w14:paraId="448D0DD5" w14:textId="0FB9E469" w:rsidR="00D75906" w:rsidDel="003A0EFF" w:rsidRDefault="00D75906" w:rsidP="00D75906">
      <w:pPr>
        <w:jc w:val="center"/>
        <w:rPr>
          <w:del w:id="404" w:author="Norman Packard" w:date="2020-10-09T23:35:00Z"/>
        </w:rPr>
      </w:pPr>
      <w:del w:id="405" w:author="Norman Packard" w:date="2020-10-09T23:35:00Z">
        <w:r w:rsidRPr="00D75906" w:rsidDel="003A0EFF">
          <w:rPr>
            <w:noProof/>
          </w:rPr>
          <w:drawing>
            <wp:inline distT="0" distB="0" distL="0" distR="0" wp14:anchorId="71B4F625" wp14:editId="2EAD1B17">
              <wp:extent cx="4514850" cy="1426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212" cy="1437833"/>
                      </a:xfrm>
                      <a:prstGeom prst="rect">
                        <a:avLst/>
                      </a:prstGeom>
                    </pic:spPr>
                  </pic:pic>
                </a:graphicData>
              </a:graphic>
            </wp:inline>
          </w:drawing>
        </w:r>
      </w:del>
    </w:p>
    <w:p w14:paraId="0DE6F137" w14:textId="697C42CB" w:rsidR="00D75906" w:rsidDel="003A0EFF" w:rsidRDefault="00D75906" w:rsidP="00D75906">
      <w:pPr>
        <w:rPr>
          <w:del w:id="406" w:author="Norman Packard" w:date="2020-10-09T23:35:00Z"/>
        </w:rPr>
      </w:pPr>
    </w:p>
    <w:p w14:paraId="69419120" w14:textId="7FBC733B" w:rsidR="00D75906" w:rsidRPr="00F24362" w:rsidDel="003A0EFF" w:rsidRDefault="00D75906" w:rsidP="00D75906">
      <w:pPr>
        <w:rPr>
          <w:del w:id="407" w:author="Norman Packard" w:date="2020-10-09T23:35:00Z"/>
          <w:sz w:val="22"/>
          <w:szCs w:val="22"/>
        </w:rPr>
      </w:pPr>
      <w:del w:id="408" w:author="Norman Packard" w:date="2020-10-09T23:35:00Z">
        <w:r w:rsidRPr="00F24362" w:rsidDel="003A0EFF">
          <w:rPr>
            <w:b/>
            <w:bCs/>
            <w:sz w:val="22"/>
            <w:szCs w:val="22"/>
          </w:rPr>
          <w:delText xml:space="preserve">Table S4c </w:delText>
        </w:r>
        <w:r w:rsidR="00F24362" w:rsidRPr="00F24362" w:rsidDel="003A0EFF">
          <w:rPr>
            <w:b/>
            <w:bCs/>
            <w:sz w:val="22"/>
            <w:szCs w:val="22"/>
          </w:rPr>
          <w:delText>Big long epidemic countries.</w:delText>
        </w:r>
        <w:r w:rsidR="00F24362" w:rsidDel="003A0EFF">
          <w:rPr>
            <w:sz w:val="22"/>
            <w:szCs w:val="22"/>
          </w:rPr>
          <w:delText xml:space="preserve"> </w:delText>
        </w:r>
        <w:r w:rsidRPr="00F24362" w:rsidDel="003A0EFF">
          <w:rPr>
            <w:sz w:val="22"/>
            <w:szCs w:val="22"/>
          </w:rPr>
          <w:delText>Table of 67 Countries with long Major Epidemic in both JHU and OWID Databases</w:delText>
        </w:r>
      </w:del>
    </w:p>
    <w:p w14:paraId="0D3A7591" w14:textId="136968DF" w:rsidR="0083085D" w:rsidRDefault="0083085D"/>
    <w:p w14:paraId="4BE20318" w14:textId="5729D564" w:rsidR="007308B6" w:rsidDel="007C5044" w:rsidRDefault="007308B6" w:rsidP="007D7C63">
      <w:pPr>
        <w:jc w:val="both"/>
        <w:rPr>
          <w:del w:id="409" w:author="Norman Packard" w:date="2020-10-10T00:01:00Z"/>
        </w:rPr>
      </w:pPr>
    </w:p>
    <w:p w14:paraId="5E085519" w14:textId="7AEC3391" w:rsidR="00E838A3" w:rsidDel="007C5044" w:rsidRDefault="00E838A3">
      <w:pPr>
        <w:rPr>
          <w:del w:id="410" w:author="Norman Packard" w:date="2020-10-10T00:01:00Z"/>
        </w:rPr>
      </w:pPr>
    </w:p>
    <w:p w14:paraId="18234C3A" w14:textId="006C02C6" w:rsidR="009E2257" w:rsidDel="007C5044" w:rsidRDefault="00DB0C24">
      <w:pPr>
        <w:rPr>
          <w:del w:id="411" w:author="Norman Packard" w:date="2020-10-10T00:01:00Z"/>
        </w:rPr>
      </w:pPr>
      <w:del w:id="412" w:author="Norman Packard" w:date="2020-10-10T00:01:00Z">
        <w:r w:rsidRPr="00DB0C24" w:rsidDel="007C5044">
          <w:rPr>
            <w:noProof/>
          </w:rPr>
          <w:drawing>
            <wp:inline distT="0" distB="0" distL="0" distR="0" wp14:anchorId="49431600" wp14:editId="2DAFCF60">
              <wp:extent cx="5727700" cy="530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5304790"/>
                      </a:xfrm>
                      <a:prstGeom prst="rect">
                        <a:avLst/>
                      </a:prstGeom>
                    </pic:spPr>
                  </pic:pic>
                </a:graphicData>
              </a:graphic>
            </wp:inline>
          </w:drawing>
        </w:r>
      </w:del>
    </w:p>
    <w:p w14:paraId="6EFABBB4" w14:textId="25603864" w:rsidR="00545522" w:rsidDel="007C5044" w:rsidRDefault="002C4E62">
      <w:pPr>
        <w:rPr>
          <w:del w:id="413" w:author="Norman Packard" w:date="2020-10-10T00:01:00Z"/>
        </w:rPr>
      </w:pPr>
      <w:del w:id="414" w:author="Norman Packard" w:date="2020-10-10T00:01:00Z">
        <w:r w:rsidDel="007C5044">
          <w:delText>Table S4</w:delText>
        </w:r>
        <w:r w:rsidR="00545522" w:rsidDel="007C5044">
          <w:br w:type="page"/>
        </w:r>
      </w:del>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ins w:id="415" w:author="Norman Packard" w:date="2020-10-10T00:29:00Z"/>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Pr>
        <w:rPr>
          <w:ins w:id="416" w:author="Norman Packard" w:date="2020-10-10T00:29:00Z"/>
        </w:rPr>
      </w:pPr>
    </w:p>
    <w:p w14:paraId="53E1538A" w14:textId="77777777" w:rsidR="00693293" w:rsidRDefault="00693293" w:rsidP="00693293">
      <w:pPr>
        <w:rPr>
          <w:ins w:id="417" w:author="Norman Packard" w:date="2020-10-10T00:29:00Z"/>
        </w:rPr>
      </w:pPr>
    </w:p>
    <w:p w14:paraId="064EA815" w14:textId="77777777" w:rsidR="00693293" w:rsidRPr="00FB389E" w:rsidRDefault="00693293" w:rsidP="00693293">
      <w:pPr>
        <w:ind w:left="-567" w:hanging="284"/>
        <w:jc w:val="both"/>
        <w:rPr>
          <w:ins w:id="418" w:author="Norman Packard" w:date="2020-10-10T00:29:00Z"/>
          <w:sz w:val="22"/>
          <w:szCs w:val="22"/>
        </w:rPr>
      </w:pPr>
      <w:ins w:id="419" w:author="Norman Packard" w:date="2020-10-10T00:29:00Z">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75627" cy="3661919"/>
                      </a:xfrm>
                      <a:prstGeom prst="rect">
                        <a:avLst/>
                      </a:prstGeom>
                    </pic:spPr>
                  </pic:pic>
                </a:graphicData>
              </a:graphic>
            </wp:inline>
          </w:drawing>
        </w:r>
      </w:ins>
    </w:p>
    <w:p w14:paraId="1292E408" w14:textId="77777777" w:rsidR="00693293" w:rsidRDefault="00693293" w:rsidP="00693293">
      <w:pPr>
        <w:rPr>
          <w:ins w:id="420" w:author="Norman Packard" w:date="2020-10-10T00:29:00Z"/>
        </w:rPr>
      </w:pPr>
    </w:p>
    <w:p w14:paraId="2842B570" w14:textId="77777777" w:rsidR="00693293" w:rsidRPr="008E1C44" w:rsidRDefault="00693293" w:rsidP="00693293">
      <w:pPr>
        <w:ind w:left="-709" w:right="-478"/>
        <w:jc w:val="both"/>
        <w:rPr>
          <w:ins w:id="421" w:author="Norman Packard" w:date="2020-10-10T00:29:00Z"/>
          <w:sz w:val="22"/>
          <w:szCs w:val="22"/>
        </w:rPr>
      </w:pPr>
      <w:ins w:id="422" w:author="Norman Packard" w:date="2020-10-10T00:29:00Z">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ins>
    </w:p>
    <w:p w14:paraId="345680F0" w14:textId="759D4F26" w:rsidR="00693293" w:rsidRDefault="00693293" w:rsidP="001663E6">
      <w:pPr>
        <w:jc w:val="both"/>
        <w:rPr>
          <w:ins w:id="423" w:author="Norman Packard" w:date="2020-10-10T00:29:00Z"/>
          <w:sz w:val="22"/>
          <w:szCs w:val="22"/>
        </w:rPr>
      </w:pPr>
    </w:p>
    <w:p w14:paraId="2EF26E73" w14:textId="73DCF6DC" w:rsidR="00693293" w:rsidRPr="001663E6" w:rsidDel="00693293" w:rsidRDefault="00693293" w:rsidP="001663E6">
      <w:pPr>
        <w:jc w:val="both"/>
        <w:rPr>
          <w:del w:id="424" w:author="Norman Packard" w:date="2020-10-10T00:31:00Z"/>
          <w:sz w:val="22"/>
          <w:szCs w:val="22"/>
        </w:rPr>
      </w:pPr>
    </w:p>
    <w:p w14:paraId="4A57C05D" w14:textId="34B65F90" w:rsidR="008A3669" w:rsidDel="00693293" w:rsidRDefault="006F28FA" w:rsidP="001663E6">
      <w:pPr>
        <w:jc w:val="center"/>
        <w:rPr>
          <w:del w:id="425" w:author="Norman Packard" w:date="2020-10-10T00:31:00Z"/>
          <w:b/>
          <w:bCs/>
          <w:sz w:val="22"/>
          <w:szCs w:val="22"/>
        </w:rPr>
      </w:pPr>
      <w:del w:id="426" w:author="Norman Packard" w:date="2020-10-10T00:31:00Z">
        <w:r w:rsidRPr="006F28FA" w:rsidDel="00693293">
          <w:rPr>
            <w:noProof/>
            <w:sz w:val="56"/>
            <w:szCs w:val="56"/>
          </w:rPr>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587" cy="7850838"/>
                      </a:xfrm>
                      <a:prstGeom prst="rect">
                        <a:avLst/>
                      </a:prstGeom>
                    </pic:spPr>
                  </pic:pic>
                </a:graphicData>
              </a:graphic>
            </wp:inline>
          </w:drawing>
        </w:r>
      </w:del>
    </w:p>
    <w:p w14:paraId="49E22630" w14:textId="537CE922" w:rsidR="000D7C0D" w:rsidDel="00693293" w:rsidRDefault="000D7C0D">
      <w:pPr>
        <w:rPr>
          <w:del w:id="427" w:author="Norman Packard" w:date="2020-10-10T00:31:00Z"/>
          <w:b/>
          <w:bCs/>
          <w:sz w:val="22"/>
          <w:szCs w:val="22"/>
        </w:rPr>
      </w:pPr>
    </w:p>
    <w:p w14:paraId="6EAAB7B8" w14:textId="32D3393C" w:rsidR="004943D1" w:rsidRPr="00D509E0" w:rsidDel="004943D1" w:rsidRDefault="00905C25">
      <w:pPr>
        <w:rPr>
          <w:del w:id="428" w:author="Norman Packard" w:date="2020-10-10T00:07:00Z"/>
          <w:sz w:val="22"/>
          <w:szCs w:val="22"/>
        </w:rPr>
      </w:pPr>
      <w:del w:id="429" w:author="Norman Packard" w:date="2020-10-10T00:31:00Z">
        <w:r w:rsidRPr="0010500C" w:rsidDel="00693293">
          <w:rPr>
            <w:b/>
            <w:bCs/>
            <w:sz w:val="22"/>
            <w:szCs w:val="22"/>
          </w:rPr>
          <w:delText xml:space="preserve">Fig. </w:delText>
        </w:r>
        <w:r w:rsidDel="00693293">
          <w:rPr>
            <w:b/>
            <w:bCs/>
            <w:sz w:val="22"/>
            <w:szCs w:val="22"/>
          </w:rPr>
          <w:delText>S2</w:delText>
        </w:r>
        <w:r w:rsidRPr="0010500C" w:rsidDel="00693293">
          <w:rPr>
            <w:b/>
            <w:bCs/>
            <w:sz w:val="22"/>
            <w:szCs w:val="22"/>
          </w:rPr>
          <w:delText xml:space="preserve"> </w:delText>
        </w:r>
        <w:r w:rsidDel="00693293">
          <w:rPr>
            <w:b/>
            <w:bCs/>
            <w:sz w:val="22"/>
            <w:szCs w:val="22"/>
          </w:rPr>
          <w:delText xml:space="preserve">Piecewise linear fits to all country data for cumulative </w:delText>
        </w:r>
        <w:r w:rsidR="006F28FA" w:rsidDel="00693293">
          <w:rPr>
            <w:b/>
            <w:bCs/>
            <w:sz w:val="22"/>
            <w:szCs w:val="22"/>
          </w:rPr>
          <w:delText>confirmed cases</w:delText>
        </w:r>
        <w:r w:rsidDel="00693293">
          <w:rPr>
            <w:b/>
            <w:bCs/>
            <w:sz w:val="22"/>
            <w:szCs w:val="22"/>
          </w:rPr>
          <w:delText>.</w:delText>
        </w:r>
        <w:r w:rsidRPr="0010500C" w:rsidDel="00693293">
          <w:rPr>
            <w:sz w:val="22"/>
            <w:szCs w:val="22"/>
          </w:rPr>
          <w:delText xml:space="preserve"> </w:delText>
        </w:r>
        <w:r w:rsidDel="00693293">
          <w:rPr>
            <w:sz w:val="22"/>
            <w:szCs w:val="22"/>
          </w:rPr>
          <w:delText xml:space="preserve">The piecewise linear analysis </w:delText>
        </w:r>
        <w:r w:rsidR="001663E6" w:rsidDel="00693293">
          <w:rPr>
            <w:sz w:val="22"/>
            <w:szCs w:val="22"/>
          </w:rPr>
          <w:delText xml:space="preserve">of Fig. 1 </w:delText>
        </w:r>
        <w:r w:rsidDel="00693293">
          <w:rPr>
            <w:sz w:val="22"/>
            <w:szCs w:val="22"/>
          </w:rPr>
          <w:delText xml:space="preserve">is extended to include all countries (up to Aug 1) </w:delText>
        </w:r>
        <w:r w:rsidR="001663E6" w:rsidDel="00693293">
          <w:rPr>
            <w:sz w:val="22"/>
            <w:szCs w:val="22"/>
          </w:rPr>
          <w:delText xml:space="preserve">that have registered at least 10000 cases of Covid-19 (John Hopkins Database). Piecewise linear fits performed with pwlf </w:delText>
        </w:r>
        <w:r w:rsidR="001663E6" w:rsidDel="00693293">
          <w:rPr>
            <w:sz w:val="22"/>
            <w:szCs w:val="22"/>
          </w:rPr>
          <w:fldChar w:fldCharType="begin"/>
        </w:r>
        <w:r w:rsidR="007C5044" w:rsidDel="00693293">
          <w:rPr>
            <w:sz w:val="22"/>
            <w:szCs w:val="22"/>
          </w:rPr>
          <w:del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delInstrText>
        </w:r>
        <w:r w:rsidR="001663E6" w:rsidDel="00693293">
          <w:rPr>
            <w:sz w:val="22"/>
            <w:szCs w:val="22"/>
          </w:rPr>
          <w:fldChar w:fldCharType="separate"/>
        </w:r>
        <w:r w:rsidR="007C5044" w:rsidDel="00693293">
          <w:rPr>
            <w:noProof/>
            <w:sz w:val="22"/>
            <w:szCs w:val="22"/>
          </w:rPr>
          <w:delText>[41]</w:delText>
        </w:r>
        <w:r w:rsidR="001663E6" w:rsidDel="00693293">
          <w:rPr>
            <w:sz w:val="22"/>
            <w:szCs w:val="22"/>
          </w:rPr>
          <w:fldChar w:fldCharType="end"/>
        </w:r>
        <w:r w:rsidR="001663E6" w:rsidDel="00693293">
          <w:rPr>
            <w:sz w:val="22"/>
            <w:szCs w:val="22"/>
          </w:rPr>
          <w:delText xml:space="preserve"> using 4 segments. </w:delText>
        </w:r>
        <w:r w:rsidR="005339B0" w:rsidDel="00693293">
          <w:rPr>
            <w:sz w:val="22"/>
            <w:szCs w:val="22"/>
          </w:rPr>
          <w:delText>T</w:delText>
        </w:r>
        <w:r w:rsidR="000D7C0D" w:rsidDel="00693293">
          <w:rPr>
            <w:sz w:val="22"/>
            <w:szCs w:val="22"/>
          </w:rPr>
          <w:delText xml:space="preserve">he data shown is the cumulative </w:delText>
        </w:r>
        <w:r w:rsidR="005339B0" w:rsidDel="00693293">
          <w:rPr>
            <w:sz w:val="22"/>
            <w:szCs w:val="22"/>
          </w:rPr>
          <w:delText>count</w:delText>
        </w:r>
        <w:r w:rsidR="000D7C0D" w:rsidDel="00693293">
          <w:rPr>
            <w:sz w:val="22"/>
            <w:szCs w:val="22"/>
          </w:rPr>
          <w:delText xml:space="preserve"> of confirmed cases</w:delText>
        </w:r>
        <w:r w:rsidR="005339B0" w:rsidDel="00693293">
          <w:rPr>
            <w:sz w:val="22"/>
            <w:szCs w:val="22"/>
          </w:rPr>
          <w:delText xml:space="preserve"> (not averaged </w:delText>
        </w:r>
        <w:r w:rsidR="005339B0" w:rsidRPr="005339B0" w:rsidDel="00693293">
          <w:rPr>
            <w:i/>
            <w:iCs/>
            <w:sz w:val="22"/>
            <w:szCs w:val="22"/>
          </w:rPr>
          <w:delText>cf.</w:delText>
        </w:r>
        <w:r w:rsidR="005339B0" w:rsidDel="00693293">
          <w:rPr>
            <w:sz w:val="22"/>
            <w:szCs w:val="22"/>
          </w:rPr>
          <w:delText xml:space="preserve"> Fig. 1)</w:delText>
        </w:r>
        <w:r w:rsidR="000D7C0D" w:rsidDel="00693293">
          <w:rPr>
            <w:sz w:val="22"/>
            <w:szCs w:val="22"/>
          </w:rPr>
          <w:delText>.</w:delText>
        </w:r>
      </w:del>
      <w:del w:id="430" w:author="Norman Packard" w:date="2020-10-10T00:08:00Z">
        <w:r w:rsidR="00925DE6" w:rsidRPr="00D509E0" w:rsidDel="004943D1">
          <w:rPr>
            <w:sz w:val="22"/>
            <w:szCs w:val="22"/>
          </w:rPr>
          <w:br w:type="page"/>
        </w:r>
      </w:del>
    </w:p>
    <w:p w14:paraId="1E8683DD" w14:textId="6E20536F" w:rsidR="001508F4" w:rsidRDefault="007C5044" w:rsidP="00D5526F">
      <w:ins w:id="431" w:author="Norman Packard" w:date="2020-10-10T00:05:00Z">
        <w:r>
          <w:br w:type="page"/>
        </w:r>
      </w:ins>
    </w:p>
    <w:p w14:paraId="2AFD8AB0" w14:textId="64DC28D3" w:rsidR="00693293" w:rsidRDefault="00693293" w:rsidP="00693293">
      <w:pPr>
        <w:pStyle w:val="Heading2"/>
        <w:rPr>
          <w:ins w:id="432" w:author="Norman Packard" w:date="2020-10-10T00:36:00Z"/>
        </w:rPr>
      </w:pPr>
      <w:ins w:id="433" w:author="Norman Packard" w:date="2020-10-10T00:28:00Z">
        <w:r>
          <w:lastRenderedPageBreak/>
          <w:t>U models</w:t>
        </w:r>
      </w:ins>
    </w:p>
    <w:p w14:paraId="6D1725CE" w14:textId="77777777" w:rsidR="00FA1A84" w:rsidRPr="00FA1A84" w:rsidRDefault="00FA1A84">
      <w:pPr>
        <w:rPr>
          <w:ins w:id="434" w:author="Norman Packard" w:date="2020-10-10T00:35:00Z"/>
        </w:rPr>
        <w:pPrChange w:id="435" w:author="Norman Packard" w:date="2020-10-10T00:36:00Z">
          <w:pPr>
            <w:pStyle w:val="Heading2"/>
          </w:pPr>
        </w:pPrChange>
      </w:pP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rPr>
          <w:ins w:id="436" w:author="Norman Packard" w:date="2020-10-10T00:35:00Z"/>
        </w:trPr>
        <w:tc>
          <w:tcPr>
            <w:tcW w:w="1504" w:type="dxa"/>
          </w:tcPr>
          <w:p w14:paraId="3F1A77FF" w14:textId="77777777" w:rsidR="00693293" w:rsidRDefault="00693293" w:rsidP="006E68C6">
            <w:pPr>
              <w:ind w:right="-478"/>
              <w:jc w:val="both"/>
              <w:rPr>
                <w:ins w:id="437" w:author="Norman Packard" w:date="2020-10-10T00:35:00Z"/>
                <w:b/>
                <w:bCs/>
                <w:sz w:val="22"/>
                <w:szCs w:val="22"/>
              </w:rPr>
            </w:pPr>
            <w:ins w:id="438" w:author="Norman Packard" w:date="2020-10-10T00:35:00Z">
              <w:r>
                <w:rPr>
                  <w:sz w:val="22"/>
                  <w:szCs w:val="22"/>
                </w:rPr>
                <w:t>SC2UIR</w:t>
              </w:r>
            </w:ins>
          </w:p>
        </w:tc>
        <w:tc>
          <w:tcPr>
            <w:tcW w:w="8136" w:type="dxa"/>
          </w:tcPr>
          <w:p w14:paraId="757A35BE" w14:textId="77777777" w:rsidR="00693293" w:rsidRDefault="00693293" w:rsidP="006E68C6">
            <w:pPr>
              <w:ind w:right="-478"/>
              <w:jc w:val="both"/>
              <w:rPr>
                <w:ins w:id="439" w:author="Norman Packard" w:date="2020-10-10T00:35:00Z"/>
                <w:b/>
                <w:bCs/>
                <w:sz w:val="22"/>
                <w:szCs w:val="22"/>
              </w:rPr>
            </w:pPr>
            <w:ins w:id="440" w:author="Norman Packard" w:date="2020-10-10T00:35:00Z">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ins>
          </w:p>
        </w:tc>
      </w:tr>
      <w:tr w:rsidR="00693293" w14:paraId="5798EA29" w14:textId="77777777" w:rsidTr="006E68C6">
        <w:trPr>
          <w:ins w:id="441" w:author="Norman Packard" w:date="2020-10-10T00:35:00Z"/>
        </w:trPr>
        <w:tc>
          <w:tcPr>
            <w:tcW w:w="1504" w:type="dxa"/>
          </w:tcPr>
          <w:p w14:paraId="22D4ED5F" w14:textId="77777777" w:rsidR="00693293" w:rsidRDefault="00693293" w:rsidP="006E68C6">
            <w:pPr>
              <w:ind w:right="-478"/>
              <w:jc w:val="both"/>
              <w:rPr>
                <w:ins w:id="442" w:author="Norman Packard" w:date="2020-10-10T00:35:00Z"/>
                <w:b/>
                <w:bCs/>
                <w:sz w:val="22"/>
                <w:szCs w:val="22"/>
              </w:rPr>
            </w:pPr>
            <w:ins w:id="443" w:author="Norman Packard" w:date="2020-10-10T00:35:00Z">
              <w:r>
                <w:rPr>
                  <w:sz w:val="22"/>
                  <w:szCs w:val="22"/>
                </w:rPr>
                <w:t>SC3UEIR</w:t>
              </w:r>
            </w:ins>
          </w:p>
        </w:tc>
        <w:tc>
          <w:tcPr>
            <w:tcW w:w="8136" w:type="dxa"/>
          </w:tcPr>
          <w:p w14:paraId="5DA32A41" w14:textId="77777777" w:rsidR="00693293" w:rsidRDefault="00693293" w:rsidP="006E68C6">
            <w:pPr>
              <w:ind w:right="-478"/>
              <w:jc w:val="both"/>
              <w:rPr>
                <w:ins w:id="444" w:author="Norman Packard" w:date="2020-10-10T00:35:00Z"/>
                <w:b/>
                <w:bCs/>
                <w:sz w:val="22"/>
                <w:szCs w:val="22"/>
              </w:rPr>
            </w:pPr>
            <w:ins w:id="445" w:author="Norman Packard" w:date="2020-10-10T00:35:00Z">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ins>
          </w:p>
        </w:tc>
      </w:tr>
      <w:tr w:rsidR="00693293" w14:paraId="0021F816" w14:textId="77777777" w:rsidTr="006E68C6">
        <w:trPr>
          <w:ins w:id="446" w:author="Norman Packard" w:date="2020-10-10T00:35:00Z"/>
        </w:trPr>
        <w:tc>
          <w:tcPr>
            <w:tcW w:w="1504" w:type="dxa"/>
          </w:tcPr>
          <w:p w14:paraId="205C0BFA" w14:textId="77777777" w:rsidR="00693293" w:rsidRDefault="00693293" w:rsidP="006E68C6">
            <w:pPr>
              <w:ind w:right="-478"/>
              <w:jc w:val="both"/>
              <w:rPr>
                <w:ins w:id="447" w:author="Norman Packard" w:date="2020-10-10T00:35:00Z"/>
                <w:b/>
                <w:bCs/>
                <w:sz w:val="22"/>
                <w:szCs w:val="22"/>
              </w:rPr>
            </w:pPr>
            <w:ins w:id="448" w:author="Norman Packard" w:date="2020-10-10T00:35:00Z">
              <w:r>
                <w:rPr>
                  <w:sz w:val="22"/>
                  <w:szCs w:val="22"/>
                </w:rPr>
                <w:t>SC3UEI3R</w:t>
              </w:r>
            </w:ins>
          </w:p>
        </w:tc>
        <w:tc>
          <w:tcPr>
            <w:tcW w:w="8136" w:type="dxa"/>
          </w:tcPr>
          <w:p w14:paraId="06442A93" w14:textId="77777777" w:rsidR="00693293" w:rsidRDefault="00693293" w:rsidP="006E68C6">
            <w:pPr>
              <w:ind w:right="-478"/>
              <w:jc w:val="both"/>
              <w:rPr>
                <w:ins w:id="449" w:author="Norman Packard" w:date="2020-10-10T00:35:00Z"/>
                <w:b/>
                <w:bCs/>
                <w:sz w:val="22"/>
                <w:szCs w:val="22"/>
              </w:rPr>
            </w:pPr>
            <w:ins w:id="450" w:author="Norman Packard" w:date="2020-10-10T00:35:00Z">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ins>
          </w:p>
        </w:tc>
      </w:tr>
    </w:tbl>
    <w:p w14:paraId="32371DB0" w14:textId="77777777" w:rsidR="00693293" w:rsidRDefault="00693293" w:rsidP="00693293">
      <w:pPr>
        <w:ind w:left="-709" w:right="-478"/>
        <w:jc w:val="both"/>
        <w:rPr>
          <w:ins w:id="451" w:author="Norman Packard" w:date="2020-10-10T00:35:00Z"/>
          <w:b/>
          <w:bCs/>
          <w:sz w:val="22"/>
          <w:szCs w:val="22"/>
        </w:rPr>
      </w:pPr>
    </w:p>
    <w:p w14:paraId="077ABD89" w14:textId="77777777" w:rsidR="00693293" w:rsidRDefault="00693293" w:rsidP="00693293">
      <w:pPr>
        <w:ind w:left="-142" w:right="-478"/>
        <w:jc w:val="both"/>
        <w:rPr>
          <w:ins w:id="452" w:author="Norman Packard" w:date="2020-10-10T00:35:00Z"/>
          <w:rFonts w:eastAsiaTheme="minorEastAsia"/>
          <w:sz w:val="22"/>
          <w:szCs w:val="22"/>
        </w:rPr>
      </w:pPr>
      <w:ins w:id="453" w:author="Norman Packard" w:date="2020-10-10T00:35:00Z">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w:ins>
      <m:oMath>
        <m:sSub>
          <m:sSubPr>
            <m:ctrlPr>
              <w:ins w:id="454" w:author="Norman Packard" w:date="2020-10-10T00:35:00Z">
                <w:rPr>
                  <w:rFonts w:ascii="Cambria Math" w:hAnsi="Cambria Math"/>
                  <w:i/>
                  <w:sz w:val="22"/>
                  <w:szCs w:val="22"/>
                </w:rPr>
              </w:ins>
            </m:ctrlPr>
          </m:sSubPr>
          <m:e>
            <m:r>
              <w:ins w:id="455" w:author="Norman Packard" w:date="2020-10-10T00:35:00Z">
                <w:rPr>
                  <w:rFonts w:ascii="Cambria Math" w:hAnsi="Cambria Math"/>
                  <w:sz w:val="22"/>
                  <w:szCs w:val="22"/>
                </w:rPr>
                <m:t>S</m:t>
              </w:ins>
            </m:r>
          </m:e>
          <m:sub>
            <m:r>
              <w:ins w:id="456" w:author="Norman Packard" w:date="2020-10-10T00:35:00Z">
                <w:rPr>
                  <w:rFonts w:ascii="Cambria Math" w:hAnsi="Cambria Math"/>
                  <w:sz w:val="22"/>
                  <w:szCs w:val="22"/>
                </w:rPr>
                <m:t>u</m:t>
              </w:ins>
            </m:r>
          </m:sub>
        </m:sSub>
      </m:oMath>
      <w:ins w:id="457" w:author="Norman Packard" w:date="2020-10-10T00:35:00Z">
        <w:r>
          <w:rPr>
            <w:rFonts w:eastAsiaTheme="minorEastAsia"/>
            <w:sz w:val="22"/>
            <w:szCs w:val="22"/>
          </w:rPr>
          <w:t xml:space="preserve"> and the normalized state of the economy </w:t>
        </w:r>
      </w:ins>
      <m:oMath>
        <m:r>
          <w:ins w:id="458" w:author="Norman Packard" w:date="2020-10-10T00:35:00Z">
            <w:rPr>
              <w:rFonts w:ascii="Cambria Math" w:eastAsiaTheme="minorEastAsia" w:hAnsi="Cambria Math"/>
              <w:sz w:val="22"/>
              <w:szCs w:val="22"/>
            </w:rPr>
            <m:t>W</m:t>
          </w:ins>
        </m:r>
      </m:oMath>
      <w:ins w:id="459" w:author="Norman Packard" w:date="2020-10-10T00:35:00Z">
        <w:r>
          <w:rPr>
            <w:rFonts w:eastAsiaTheme="minorEastAsia"/>
            <w:sz w:val="22"/>
            <w:szCs w:val="22"/>
          </w:rPr>
          <w:t xml:space="preserve">. The extensions to the cautionary models of Fig. S2 are shaded green. Note that the uncautionables </w:t>
        </w:r>
      </w:ins>
      <m:oMath>
        <m:sSub>
          <m:sSubPr>
            <m:ctrlPr>
              <w:ins w:id="460" w:author="Norman Packard" w:date="2020-10-10T00:35:00Z">
                <w:rPr>
                  <w:rFonts w:ascii="Cambria Math" w:hAnsi="Cambria Math"/>
                  <w:i/>
                  <w:sz w:val="22"/>
                  <w:szCs w:val="22"/>
                </w:rPr>
              </w:ins>
            </m:ctrlPr>
          </m:sSubPr>
          <m:e>
            <m:r>
              <w:ins w:id="461" w:author="Norman Packard" w:date="2020-10-10T00:35:00Z">
                <w:rPr>
                  <w:rFonts w:ascii="Cambria Math" w:hAnsi="Cambria Math"/>
                  <w:sz w:val="22"/>
                  <w:szCs w:val="22"/>
                </w:rPr>
                <m:t>S</m:t>
              </w:ins>
            </m:r>
          </m:e>
          <m:sub>
            <m:r>
              <w:ins w:id="462" w:author="Norman Packard" w:date="2020-10-10T00:35:00Z">
                <w:rPr>
                  <w:rFonts w:ascii="Cambria Math" w:hAnsi="Cambria Math"/>
                  <w:sz w:val="22"/>
                  <w:szCs w:val="22"/>
                </w:rPr>
                <m:t>u</m:t>
              </w:ins>
            </m:r>
          </m:sub>
        </m:sSub>
      </m:oMath>
      <w:ins w:id="463" w:author="Norman Packard" w:date="2020-10-10T00:35:00Z">
        <w:r>
          <w:rPr>
            <w:rFonts w:eastAsiaTheme="minorEastAsia"/>
            <w:sz w:val="22"/>
            <w:szCs w:val="22"/>
          </w:rPr>
          <w:t xml:space="preserve"> are infected at the same rate as the uncautioned susceptibles </w:t>
        </w:r>
      </w:ins>
      <m:oMath>
        <m:r>
          <w:ins w:id="464" w:author="Norman Packard" w:date="2020-10-10T00:35:00Z">
            <w:rPr>
              <w:rFonts w:ascii="Cambria Math" w:eastAsiaTheme="minorEastAsia" w:hAnsi="Cambria Math"/>
              <w:sz w:val="22"/>
              <w:szCs w:val="22"/>
            </w:rPr>
            <m:t>S</m:t>
          </w:ins>
        </m:r>
      </m:oMath>
      <w:ins w:id="465" w:author="Norman Packard" w:date="2020-10-10T00:35:00Z">
        <w:r>
          <w:rPr>
            <w:rFonts w:eastAsiaTheme="minorEastAsia"/>
            <w:sz w:val="22"/>
            <w:szCs w:val="22"/>
          </w:rPr>
          <w:t xml:space="preserve">, both cautioned </w:t>
        </w:r>
      </w:ins>
      <m:oMath>
        <m:sSub>
          <m:sSubPr>
            <m:ctrlPr>
              <w:ins w:id="466" w:author="Norman Packard" w:date="2020-10-10T00:35:00Z">
                <w:rPr>
                  <w:rFonts w:ascii="Cambria Math" w:hAnsi="Cambria Math"/>
                  <w:i/>
                  <w:sz w:val="22"/>
                  <w:szCs w:val="22"/>
                </w:rPr>
              </w:ins>
            </m:ctrlPr>
          </m:sSubPr>
          <m:e>
            <m:r>
              <w:ins w:id="467" w:author="Norman Packard" w:date="2020-10-10T00:35:00Z">
                <w:rPr>
                  <w:rFonts w:ascii="Cambria Math" w:hAnsi="Cambria Math"/>
                  <w:sz w:val="22"/>
                  <w:szCs w:val="22"/>
                </w:rPr>
                <m:t>S</m:t>
              </w:ins>
            </m:r>
          </m:e>
          <m:sub>
            <m:r>
              <w:ins w:id="468" w:author="Norman Packard" w:date="2020-10-10T00:35:00Z">
                <w:rPr>
                  <w:rFonts w:ascii="Cambria Math" w:hAnsi="Cambria Math"/>
                  <w:sz w:val="22"/>
                  <w:szCs w:val="22"/>
                </w:rPr>
                <m:t>c</m:t>
              </w:ins>
            </m:r>
          </m:sub>
        </m:sSub>
      </m:oMath>
      <w:ins w:id="469" w:author="Norman Packard" w:date="2020-10-10T00:35:00Z">
        <w:r>
          <w:rPr>
            <w:rFonts w:eastAsiaTheme="minorEastAsia"/>
            <w:sz w:val="22"/>
            <w:szCs w:val="22"/>
          </w:rPr>
          <w:t xml:space="preserve"> and uncautioned susceptibles </w:t>
        </w:r>
      </w:ins>
      <m:oMath>
        <m:r>
          <w:ins w:id="470" w:author="Norman Packard" w:date="2020-10-10T00:35:00Z">
            <w:rPr>
              <w:rFonts w:ascii="Cambria Math" w:eastAsiaTheme="minorEastAsia" w:hAnsi="Cambria Math"/>
              <w:sz w:val="22"/>
              <w:szCs w:val="22"/>
            </w:rPr>
            <m:t>S</m:t>
          </w:ins>
        </m:r>
      </m:oMath>
      <w:ins w:id="471" w:author="Norman Packard" w:date="2020-10-10T00:35:00Z">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w:ins>
      <m:oMath>
        <m:sSub>
          <m:sSubPr>
            <m:ctrlPr>
              <w:ins w:id="472" w:author="Norman Packard" w:date="2020-10-10T00:35:00Z">
                <w:rPr>
                  <w:rFonts w:ascii="Cambria Math" w:hAnsi="Cambria Math"/>
                  <w:i/>
                  <w:sz w:val="22"/>
                  <w:szCs w:val="22"/>
                </w:rPr>
              </w:ins>
            </m:ctrlPr>
          </m:sSubPr>
          <m:e>
            <m:r>
              <w:ins w:id="473" w:author="Norman Packard" w:date="2020-10-10T00:35:00Z">
                <w:rPr>
                  <w:rFonts w:ascii="Cambria Math" w:hAnsi="Cambria Math"/>
                  <w:sz w:val="22"/>
                  <w:szCs w:val="22"/>
                </w:rPr>
                <m:t>S</m:t>
              </w:ins>
            </m:r>
          </m:e>
          <m:sub>
            <m:r>
              <w:ins w:id="474" w:author="Norman Packard" w:date="2020-10-10T00:35:00Z">
                <w:rPr>
                  <w:rFonts w:ascii="Cambria Math" w:hAnsi="Cambria Math"/>
                  <w:sz w:val="22"/>
                  <w:szCs w:val="22"/>
                </w:rPr>
                <m:t>u</m:t>
              </w:ins>
            </m:r>
          </m:sub>
        </m:sSub>
      </m:oMath>
      <w:ins w:id="475" w:author="Norman Packard" w:date="2020-10-10T00:35:00Z">
        <w:r>
          <w:rPr>
            <w:rFonts w:eastAsiaTheme="minorEastAsia"/>
            <w:sz w:val="22"/>
            <w:szCs w:val="22"/>
          </w:rPr>
          <w:t xml:space="preserve"> return to being cautionable but uncautioned </w:t>
        </w:r>
      </w:ins>
      <m:oMath>
        <m:r>
          <w:ins w:id="476" w:author="Norman Packard" w:date="2020-10-10T00:35:00Z">
            <w:rPr>
              <w:rFonts w:ascii="Cambria Math" w:eastAsiaTheme="minorEastAsia" w:hAnsi="Cambria Math"/>
              <w:sz w:val="22"/>
              <w:szCs w:val="22"/>
            </w:rPr>
            <m:t>S</m:t>
          </w:ins>
        </m:r>
      </m:oMath>
      <w:ins w:id="477" w:author="Norman Packard" w:date="2020-10-10T00:35:00Z">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w:ins>
      <m:oMath>
        <m:r>
          <w:ins w:id="478" w:author="Norman Packard" w:date="2020-10-10T00:35:00Z">
            <w:rPr>
              <w:rFonts w:ascii="Cambria Math" w:eastAsiaTheme="minorEastAsia" w:hAnsi="Cambria Math"/>
              <w:sz w:val="22"/>
              <w:szCs w:val="22"/>
            </w:rPr>
            <m:t>W</m:t>
          </w:ins>
        </m:r>
      </m:oMath>
      <w:ins w:id="479" w:author="Norman Packard" w:date="2020-10-10T00:35:00Z">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w:ins>
      <m:oMath>
        <m:r>
          <w:ins w:id="480" w:author="Norman Packard" w:date="2020-10-10T00:35:00Z">
            <w:rPr>
              <w:rFonts w:ascii="Cambria Math" w:eastAsiaTheme="minorEastAsia" w:hAnsi="Cambria Math"/>
              <w:sz w:val="22"/>
              <w:szCs w:val="22"/>
            </w:rPr>
            <m:t xml:space="preserve">κ </m:t>
          </w:ins>
        </m:r>
        <m:sSub>
          <m:sSubPr>
            <m:ctrlPr>
              <w:ins w:id="481" w:author="Norman Packard" w:date="2020-10-10T00:35:00Z">
                <w:rPr>
                  <w:rFonts w:ascii="Cambria Math" w:eastAsiaTheme="minorEastAsia" w:hAnsi="Cambria Math"/>
                  <w:i/>
                  <w:sz w:val="22"/>
                  <w:szCs w:val="22"/>
                </w:rPr>
              </w:ins>
            </m:ctrlPr>
          </m:sSubPr>
          <m:e>
            <m:r>
              <w:ins w:id="482" w:author="Norman Packard" w:date="2020-10-10T00:35:00Z">
                <w:rPr>
                  <w:rFonts w:ascii="Cambria Math" w:eastAsiaTheme="minorEastAsia" w:hAnsi="Cambria Math"/>
                  <w:sz w:val="22"/>
                  <w:szCs w:val="22"/>
                </w:rPr>
                <m:t>S</m:t>
              </w:ins>
            </m:r>
          </m:e>
          <m:sub>
            <m:r>
              <w:ins w:id="483" w:author="Norman Packard" w:date="2020-10-10T00:35:00Z">
                <w:rPr>
                  <w:rFonts w:ascii="Cambria Math" w:eastAsiaTheme="minorEastAsia" w:hAnsi="Cambria Math"/>
                  <w:sz w:val="22"/>
                  <w:szCs w:val="22"/>
                </w:rPr>
                <m:t>c</m:t>
              </w:ins>
            </m:r>
          </m:sub>
        </m:sSub>
      </m:oMath>
      <w:ins w:id="484" w:author="Norman Packard" w:date="2020-10-10T00:35:00Z">
        <w:r>
          <w:rPr>
            <w:rFonts w:eastAsiaTheme="minorEastAsia"/>
            <w:sz w:val="22"/>
            <w:szCs w:val="22"/>
          </w:rPr>
          <w:t xml:space="preserve">. </w:t>
        </w:r>
      </w:ins>
    </w:p>
    <w:p w14:paraId="4FB7DE01" w14:textId="3CE3F6A5" w:rsidR="00C45510" w:rsidDel="00693293" w:rsidRDefault="00C45510">
      <w:pPr>
        <w:pStyle w:val="Heading2"/>
        <w:rPr>
          <w:del w:id="485" w:author="Norman Packard" w:date="2020-10-10T00:35:00Z"/>
        </w:rPr>
        <w:pPrChange w:id="486" w:author="Norman Packard" w:date="2020-10-10T00:28:00Z">
          <w:pPr>
            <w:ind w:left="142"/>
          </w:pPr>
        </w:pPrChange>
      </w:pPr>
      <w:del w:id="487" w:author="Norman Packard" w:date="2020-10-10T00:35:00Z">
        <w:r w:rsidDel="00693293">
          <w:br w:type="page"/>
        </w:r>
      </w:del>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rsidDel="00693293" w14:paraId="6D102F1B" w14:textId="3054F5A0" w:rsidTr="00096B6B">
        <w:trPr>
          <w:del w:id="488" w:author="Norman Packard" w:date="2020-10-10T00:35:00Z"/>
        </w:trPr>
        <w:tc>
          <w:tcPr>
            <w:tcW w:w="1504" w:type="dxa"/>
          </w:tcPr>
          <w:p w14:paraId="12EFB2DA" w14:textId="17DA7B96" w:rsidR="00C45510" w:rsidDel="00693293" w:rsidRDefault="00C45510" w:rsidP="00C45510">
            <w:pPr>
              <w:ind w:right="-478"/>
              <w:jc w:val="both"/>
              <w:rPr>
                <w:del w:id="489" w:author="Norman Packard" w:date="2020-10-10T00:35:00Z"/>
                <w:b/>
                <w:bCs/>
                <w:sz w:val="22"/>
                <w:szCs w:val="22"/>
              </w:rPr>
            </w:pPr>
            <w:del w:id="490" w:author="Norman Packard" w:date="2020-10-10T00:35:00Z">
              <w:r w:rsidDel="00693293">
                <w:rPr>
                  <w:sz w:val="22"/>
                  <w:szCs w:val="22"/>
                </w:rPr>
                <w:delText>SC2UIR</w:delText>
              </w:r>
            </w:del>
          </w:p>
        </w:tc>
        <w:tc>
          <w:tcPr>
            <w:tcW w:w="8136" w:type="dxa"/>
          </w:tcPr>
          <w:p w14:paraId="10AD2346" w14:textId="1DF73911" w:rsidR="00C45510" w:rsidDel="00693293" w:rsidRDefault="00225626" w:rsidP="00C45510">
            <w:pPr>
              <w:ind w:right="-478"/>
              <w:jc w:val="both"/>
              <w:rPr>
                <w:del w:id="491" w:author="Norman Packard" w:date="2020-10-10T00:35:00Z"/>
                <w:b/>
                <w:bCs/>
                <w:sz w:val="22"/>
                <w:szCs w:val="22"/>
              </w:rPr>
            </w:pPr>
            <w:del w:id="492" w:author="Norman Packard" w:date="2020-10-10T00:35:00Z">
              <w:r w:rsidDel="00693293">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del>
          </w:p>
        </w:tc>
      </w:tr>
      <w:tr w:rsidR="00096B6B" w:rsidDel="00693293" w14:paraId="112D81C5" w14:textId="3A735466" w:rsidTr="00096B6B">
        <w:trPr>
          <w:del w:id="493" w:author="Norman Packard" w:date="2020-10-10T00:35:00Z"/>
        </w:trPr>
        <w:tc>
          <w:tcPr>
            <w:tcW w:w="1504" w:type="dxa"/>
          </w:tcPr>
          <w:p w14:paraId="20EBFEF2" w14:textId="66544F92" w:rsidR="00C45510" w:rsidDel="00693293" w:rsidRDefault="00C45510" w:rsidP="00C45510">
            <w:pPr>
              <w:ind w:right="-478"/>
              <w:jc w:val="both"/>
              <w:rPr>
                <w:del w:id="494" w:author="Norman Packard" w:date="2020-10-10T00:35:00Z"/>
                <w:b/>
                <w:bCs/>
                <w:sz w:val="22"/>
                <w:szCs w:val="22"/>
              </w:rPr>
            </w:pPr>
            <w:del w:id="495" w:author="Norman Packard" w:date="2020-10-10T00:35:00Z">
              <w:r w:rsidDel="00693293">
                <w:rPr>
                  <w:sz w:val="22"/>
                  <w:szCs w:val="22"/>
                </w:rPr>
                <w:delText>SC3UEIR</w:delText>
              </w:r>
            </w:del>
          </w:p>
        </w:tc>
        <w:tc>
          <w:tcPr>
            <w:tcW w:w="8136" w:type="dxa"/>
          </w:tcPr>
          <w:p w14:paraId="18A03F31" w14:textId="05AC34D4" w:rsidR="00C45510" w:rsidDel="00693293" w:rsidRDefault="00225626" w:rsidP="00C45510">
            <w:pPr>
              <w:ind w:right="-478"/>
              <w:jc w:val="both"/>
              <w:rPr>
                <w:del w:id="496" w:author="Norman Packard" w:date="2020-10-10T00:35:00Z"/>
                <w:b/>
                <w:bCs/>
                <w:sz w:val="22"/>
                <w:szCs w:val="22"/>
              </w:rPr>
            </w:pPr>
            <w:del w:id="497" w:author="Norman Packard" w:date="2020-10-10T00:35:00Z">
              <w:r w:rsidDel="00693293">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del>
          </w:p>
        </w:tc>
      </w:tr>
      <w:tr w:rsidR="00096B6B" w:rsidDel="00693293" w14:paraId="64404AB7" w14:textId="542E9ECA" w:rsidTr="00096B6B">
        <w:trPr>
          <w:del w:id="498" w:author="Norman Packard" w:date="2020-10-10T00:35:00Z"/>
        </w:trPr>
        <w:tc>
          <w:tcPr>
            <w:tcW w:w="1504" w:type="dxa"/>
          </w:tcPr>
          <w:p w14:paraId="19D8136C" w14:textId="57FE859C" w:rsidR="00C45510" w:rsidDel="00693293" w:rsidRDefault="00C45510" w:rsidP="00C45510">
            <w:pPr>
              <w:ind w:right="-478"/>
              <w:jc w:val="both"/>
              <w:rPr>
                <w:del w:id="499" w:author="Norman Packard" w:date="2020-10-10T00:35:00Z"/>
                <w:b/>
                <w:bCs/>
                <w:sz w:val="22"/>
                <w:szCs w:val="22"/>
              </w:rPr>
            </w:pPr>
            <w:del w:id="500" w:author="Norman Packard" w:date="2020-10-10T00:35:00Z">
              <w:r w:rsidDel="00693293">
                <w:rPr>
                  <w:sz w:val="22"/>
                  <w:szCs w:val="22"/>
                </w:rPr>
                <w:delText>SC3UEI3R</w:delText>
              </w:r>
            </w:del>
          </w:p>
        </w:tc>
        <w:tc>
          <w:tcPr>
            <w:tcW w:w="8136" w:type="dxa"/>
          </w:tcPr>
          <w:p w14:paraId="116DDA33" w14:textId="71AB5025" w:rsidR="00C45510" w:rsidDel="00693293" w:rsidRDefault="00225626" w:rsidP="00C45510">
            <w:pPr>
              <w:ind w:right="-478"/>
              <w:jc w:val="both"/>
              <w:rPr>
                <w:del w:id="501" w:author="Norman Packard" w:date="2020-10-10T00:35:00Z"/>
                <w:b/>
                <w:bCs/>
                <w:sz w:val="22"/>
                <w:szCs w:val="22"/>
              </w:rPr>
            </w:pPr>
            <w:del w:id="502" w:author="Norman Packard" w:date="2020-10-10T00:35:00Z">
              <w:r w:rsidDel="00693293">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del>
          </w:p>
        </w:tc>
      </w:tr>
    </w:tbl>
    <w:p w14:paraId="4BF1B0E7" w14:textId="1B8E9542" w:rsidR="00C45510" w:rsidDel="00693293" w:rsidRDefault="00C45510" w:rsidP="00C45510">
      <w:pPr>
        <w:ind w:left="-709" w:right="-478"/>
        <w:jc w:val="both"/>
        <w:rPr>
          <w:del w:id="503" w:author="Norman Packard" w:date="2020-10-10T00:35:00Z"/>
          <w:b/>
          <w:bCs/>
          <w:sz w:val="22"/>
          <w:szCs w:val="22"/>
        </w:rPr>
      </w:pPr>
    </w:p>
    <w:p w14:paraId="25E8EE99" w14:textId="220D3C9B" w:rsidR="00FD172A" w:rsidDel="00693293" w:rsidRDefault="00C45510" w:rsidP="00096B6B">
      <w:pPr>
        <w:ind w:left="-142" w:right="-478"/>
        <w:jc w:val="both"/>
        <w:rPr>
          <w:del w:id="504" w:author="Norman Packard" w:date="2020-10-10T00:35:00Z"/>
          <w:rFonts w:eastAsiaTheme="minorEastAsia"/>
          <w:sz w:val="22"/>
          <w:szCs w:val="22"/>
        </w:rPr>
      </w:pPr>
      <w:del w:id="505" w:author="Norman Packard" w:date="2020-10-10T00:35:00Z">
        <w:r w:rsidRPr="0010500C" w:rsidDel="00693293">
          <w:rPr>
            <w:b/>
            <w:bCs/>
            <w:sz w:val="22"/>
            <w:szCs w:val="22"/>
          </w:rPr>
          <w:delText xml:space="preserve">Fig. </w:delText>
        </w:r>
        <w:r w:rsidDel="00693293">
          <w:rPr>
            <w:b/>
            <w:bCs/>
            <w:sz w:val="22"/>
            <w:szCs w:val="22"/>
          </w:rPr>
          <w:delText>S4</w:delText>
        </w:r>
        <w:r w:rsidRPr="0010500C" w:rsidDel="00693293">
          <w:rPr>
            <w:b/>
            <w:bCs/>
            <w:sz w:val="22"/>
            <w:szCs w:val="22"/>
          </w:rPr>
          <w:delText xml:space="preserve"> </w:delText>
        </w:r>
        <w:r w:rsidDel="00693293">
          <w:rPr>
            <w:b/>
            <w:bCs/>
            <w:sz w:val="22"/>
            <w:szCs w:val="22"/>
          </w:rPr>
          <w:delText>Economic coupling extensions to caution model</w:delText>
        </w:r>
        <w:r w:rsidRPr="0010500C" w:rsidDel="00693293">
          <w:rPr>
            <w:sz w:val="22"/>
            <w:szCs w:val="22"/>
          </w:rPr>
          <w:delText>. The t</w:delText>
        </w:r>
        <w:r w:rsidDel="00693293">
          <w:rPr>
            <w:sz w:val="22"/>
            <w:szCs w:val="22"/>
          </w:rPr>
          <w:delText>hree</w:delText>
        </w:r>
        <w:r w:rsidRPr="0010500C" w:rsidDel="00693293">
          <w:rPr>
            <w:sz w:val="22"/>
            <w:szCs w:val="22"/>
          </w:rPr>
          <w:delText xml:space="preserve"> underlying models</w:delText>
        </w:r>
        <w:r w:rsidDel="00693293">
          <w:rPr>
            <w:sz w:val="22"/>
            <w:szCs w:val="22"/>
          </w:rPr>
          <w:delText xml:space="preserve"> SIR (</w:delText>
        </w:r>
        <w:r w:rsidR="00D50025" w:rsidDel="00693293">
          <w:rPr>
            <w:sz w:val="22"/>
            <w:szCs w:val="22"/>
          </w:rPr>
          <w:delText>top</w:delText>
        </w:r>
        <w:r w:rsidDel="00693293">
          <w:rPr>
            <w:sz w:val="22"/>
            <w:szCs w:val="22"/>
          </w:rPr>
          <w:delText>),</w:delText>
        </w:r>
        <w:r w:rsidRPr="0010500C" w:rsidDel="00693293">
          <w:rPr>
            <w:sz w:val="22"/>
            <w:szCs w:val="22"/>
          </w:rPr>
          <w:delText xml:space="preserve"> SEIR (</w:delText>
        </w:r>
        <w:r w:rsidDel="00693293">
          <w:rPr>
            <w:sz w:val="22"/>
            <w:szCs w:val="22"/>
          </w:rPr>
          <w:delText>middle</w:delText>
        </w:r>
        <w:r w:rsidRPr="0010500C" w:rsidDel="00693293">
          <w:rPr>
            <w:sz w:val="22"/>
            <w:szCs w:val="22"/>
          </w:rPr>
          <w:delText>) and SEI3R (</w:delText>
        </w:r>
        <w:r w:rsidR="00D50025" w:rsidDel="00693293">
          <w:rPr>
            <w:sz w:val="22"/>
            <w:szCs w:val="22"/>
          </w:rPr>
          <w:delText>bottom</w:delText>
        </w:r>
        <w:r w:rsidRPr="0010500C" w:rsidDel="00693293">
          <w:rPr>
            <w:sz w:val="22"/>
            <w:szCs w:val="22"/>
          </w:rPr>
          <w:delText xml:space="preserve">) are extended with </w:delText>
        </w:r>
        <w:r w:rsidDel="00693293">
          <w:rPr>
            <w:sz w:val="22"/>
            <w:szCs w:val="22"/>
          </w:rPr>
          <w:delText xml:space="preserve">full </w:delText>
        </w:r>
        <w:r w:rsidRPr="0010500C" w:rsidDel="00693293">
          <w:rPr>
            <w:sz w:val="22"/>
            <w:szCs w:val="22"/>
          </w:rPr>
          <w:delText xml:space="preserve">caution </w:delText>
        </w:r>
        <w:r w:rsidDel="00693293">
          <w:rPr>
            <w:sz w:val="22"/>
            <w:szCs w:val="22"/>
          </w:rPr>
          <w:delText>and economic coupling to yield the models SC2UIR, SC3UEIR and SC3UEI3R.</w:delText>
        </w:r>
        <w:r w:rsidR="00AA705A" w:rsidDel="00693293">
          <w:rPr>
            <w:sz w:val="22"/>
            <w:szCs w:val="22"/>
          </w:rPr>
          <w:delText xml:space="preserve"> The new state variables are the uncautionable susceptibles </w:delText>
        </w:r>
      </w:del>
      <m:oMath>
        <m:sSub>
          <m:sSubPr>
            <m:ctrlPr>
              <w:del w:id="506" w:author="Norman Packard" w:date="2020-10-10T00:35:00Z">
                <w:rPr>
                  <w:rFonts w:ascii="Cambria Math" w:hAnsi="Cambria Math"/>
                  <w:i/>
                  <w:sz w:val="22"/>
                  <w:szCs w:val="22"/>
                </w:rPr>
              </w:del>
            </m:ctrlPr>
          </m:sSubPr>
          <m:e>
            <m:r>
              <w:del w:id="507" w:author="Norman Packard" w:date="2020-10-10T00:35:00Z">
                <w:rPr>
                  <w:rFonts w:ascii="Cambria Math" w:hAnsi="Cambria Math"/>
                  <w:sz w:val="22"/>
                  <w:szCs w:val="22"/>
                </w:rPr>
                <m:t>S</m:t>
              </w:del>
            </m:r>
          </m:e>
          <m:sub>
            <m:r>
              <w:del w:id="508" w:author="Norman Packard" w:date="2020-10-10T00:35:00Z">
                <w:rPr>
                  <w:rFonts w:ascii="Cambria Math" w:hAnsi="Cambria Math"/>
                  <w:sz w:val="22"/>
                  <w:szCs w:val="22"/>
                </w:rPr>
                <m:t>u</m:t>
              </w:del>
            </m:r>
          </m:sub>
        </m:sSub>
      </m:oMath>
      <w:del w:id="509" w:author="Norman Packard" w:date="2020-10-10T00:35:00Z">
        <w:r w:rsidR="00AA705A" w:rsidDel="00693293">
          <w:rPr>
            <w:rFonts w:eastAsiaTheme="minorEastAsia"/>
            <w:sz w:val="22"/>
            <w:szCs w:val="22"/>
          </w:rPr>
          <w:delText xml:space="preserve"> and the normalized state of the economy </w:delText>
        </w:r>
      </w:del>
      <m:oMath>
        <m:r>
          <w:del w:id="510" w:author="Norman Packard" w:date="2020-10-10T00:35:00Z">
            <w:rPr>
              <w:rFonts w:ascii="Cambria Math" w:eastAsiaTheme="minorEastAsia" w:hAnsi="Cambria Math"/>
              <w:sz w:val="22"/>
              <w:szCs w:val="22"/>
            </w:rPr>
            <m:t>W</m:t>
          </w:del>
        </m:r>
      </m:oMath>
      <w:del w:id="511" w:author="Norman Packard" w:date="2020-10-10T00:35:00Z">
        <w:r w:rsidR="00AA705A" w:rsidDel="00693293">
          <w:rPr>
            <w:rFonts w:eastAsiaTheme="minorEastAsia"/>
            <w:sz w:val="22"/>
            <w:szCs w:val="22"/>
          </w:rPr>
          <w:delText xml:space="preserve">. The extensions to the cautionary models of Fig. S2 are shaded green. Note that the uncautionables </w:delText>
        </w:r>
      </w:del>
      <m:oMath>
        <m:sSub>
          <m:sSubPr>
            <m:ctrlPr>
              <w:del w:id="512" w:author="Norman Packard" w:date="2020-10-10T00:35:00Z">
                <w:rPr>
                  <w:rFonts w:ascii="Cambria Math" w:hAnsi="Cambria Math"/>
                  <w:i/>
                  <w:sz w:val="22"/>
                  <w:szCs w:val="22"/>
                </w:rPr>
              </w:del>
            </m:ctrlPr>
          </m:sSubPr>
          <m:e>
            <m:r>
              <w:del w:id="513" w:author="Norman Packard" w:date="2020-10-10T00:35:00Z">
                <w:rPr>
                  <w:rFonts w:ascii="Cambria Math" w:hAnsi="Cambria Math"/>
                  <w:sz w:val="22"/>
                  <w:szCs w:val="22"/>
                </w:rPr>
                <m:t>S</m:t>
              </w:del>
            </m:r>
          </m:e>
          <m:sub>
            <m:r>
              <w:del w:id="514" w:author="Norman Packard" w:date="2020-10-10T00:35:00Z">
                <w:rPr>
                  <w:rFonts w:ascii="Cambria Math" w:hAnsi="Cambria Math"/>
                  <w:sz w:val="22"/>
                  <w:szCs w:val="22"/>
                </w:rPr>
                <m:t>u</m:t>
              </w:del>
            </m:r>
          </m:sub>
        </m:sSub>
      </m:oMath>
      <w:del w:id="515" w:author="Norman Packard" w:date="2020-10-10T00:35:00Z">
        <w:r w:rsidR="00AA705A" w:rsidDel="00693293">
          <w:rPr>
            <w:rFonts w:eastAsiaTheme="minorEastAsia"/>
            <w:sz w:val="22"/>
            <w:szCs w:val="22"/>
          </w:rPr>
          <w:delText xml:space="preserve"> are infected at the same rate as the uncautioned susceptibles </w:delText>
        </w:r>
      </w:del>
      <m:oMath>
        <m:r>
          <w:del w:id="516" w:author="Norman Packard" w:date="2020-10-10T00:35:00Z">
            <w:rPr>
              <w:rFonts w:ascii="Cambria Math" w:eastAsiaTheme="minorEastAsia" w:hAnsi="Cambria Math"/>
              <w:sz w:val="22"/>
              <w:szCs w:val="22"/>
            </w:rPr>
            <m:t>S</m:t>
          </w:del>
        </m:r>
      </m:oMath>
      <w:del w:id="517" w:author="Norman Packard" w:date="2020-10-10T00:35:00Z">
        <w:r w:rsidR="00AA705A" w:rsidDel="00693293">
          <w:rPr>
            <w:rFonts w:eastAsiaTheme="minorEastAsia"/>
            <w:sz w:val="22"/>
            <w:szCs w:val="22"/>
          </w:rPr>
          <w:delText xml:space="preserve">, both cautioned </w:delText>
        </w:r>
      </w:del>
      <m:oMath>
        <m:sSub>
          <m:sSubPr>
            <m:ctrlPr>
              <w:del w:id="518" w:author="Norman Packard" w:date="2020-10-10T00:35:00Z">
                <w:rPr>
                  <w:rFonts w:ascii="Cambria Math" w:hAnsi="Cambria Math"/>
                  <w:i/>
                  <w:sz w:val="22"/>
                  <w:szCs w:val="22"/>
                </w:rPr>
              </w:del>
            </m:ctrlPr>
          </m:sSubPr>
          <m:e>
            <m:r>
              <w:del w:id="519" w:author="Norman Packard" w:date="2020-10-10T00:35:00Z">
                <w:rPr>
                  <w:rFonts w:ascii="Cambria Math" w:hAnsi="Cambria Math"/>
                  <w:sz w:val="22"/>
                  <w:szCs w:val="22"/>
                </w:rPr>
                <m:t>S</m:t>
              </w:del>
            </m:r>
          </m:e>
          <m:sub>
            <m:r>
              <w:del w:id="520" w:author="Norman Packard" w:date="2020-10-10T00:35:00Z">
                <w:rPr>
                  <w:rFonts w:ascii="Cambria Math" w:hAnsi="Cambria Math"/>
                  <w:sz w:val="22"/>
                  <w:szCs w:val="22"/>
                </w:rPr>
                <m:t>c</m:t>
              </w:del>
            </m:r>
          </m:sub>
        </m:sSub>
      </m:oMath>
      <w:del w:id="521" w:author="Norman Packard" w:date="2020-10-10T00:35:00Z">
        <w:r w:rsidR="00AA705A" w:rsidDel="00693293">
          <w:rPr>
            <w:rFonts w:eastAsiaTheme="minorEastAsia"/>
            <w:sz w:val="22"/>
            <w:szCs w:val="22"/>
          </w:rPr>
          <w:delText xml:space="preserve"> and uncautioned susceptibles </w:delText>
        </w:r>
      </w:del>
      <m:oMath>
        <m:r>
          <w:del w:id="522" w:author="Norman Packard" w:date="2020-10-10T00:35:00Z">
            <w:rPr>
              <w:rFonts w:ascii="Cambria Math" w:eastAsiaTheme="minorEastAsia" w:hAnsi="Cambria Math"/>
              <w:sz w:val="22"/>
              <w:szCs w:val="22"/>
            </w:rPr>
            <m:t>S</m:t>
          </w:del>
        </m:r>
      </m:oMath>
      <w:del w:id="523" w:author="Norman Packard" w:date="2020-10-10T00:35:00Z">
        <w:r w:rsidR="00AA705A" w:rsidDel="00693293">
          <w:rPr>
            <w:rFonts w:eastAsiaTheme="minorEastAsia"/>
            <w:sz w:val="22"/>
            <w:szCs w:val="22"/>
          </w:rPr>
          <w:delText xml:space="preserve"> can be goaded by economic considerations to become uncautionable (with rate coefficient </w:delText>
        </w:r>
        <w:r w:rsidR="00AA705A" w:rsidRPr="00AA705A" w:rsidDel="00693293">
          <w:rPr>
            <w:rFonts w:eastAsiaTheme="minorEastAsia"/>
            <w:i/>
            <w:iCs/>
            <w:sz w:val="22"/>
            <w:szCs w:val="22"/>
          </w:rPr>
          <w:delText>k</w:delText>
        </w:r>
        <w:r w:rsidR="00AA705A" w:rsidRPr="00AA705A" w:rsidDel="00693293">
          <w:rPr>
            <w:rFonts w:eastAsiaTheme="minorEastAsia"/>
            <w:i/>
            <w:iCs/>
            <w:sz w:val="22"/>
            <w:szCs w:val="22"/>
            <w:vertAlign w:val="subscript"/>
          </w:rPr>
          <w:delText>u</w:delText>
        </w:r>
        <w:r w:rsidR="00AA705A" w:rsidDel="00693293">
          <w:rPr>
            <w:rFonts w:eastAsiaTheme="minorEastAsia"/>
            <w:sz w:val="22"/>
            <w:szCs w:val="22"/>
          </w:rPr>
          <w:delText xml:space="preserve">) , and the uncautionables </w:delText>
        </w:r>
      </w:del>
      <m:oMath>
        <m:sSub>
          <m:sSubPr>
            <m:ctrlPr>
              <w:del w:id="524" w:author="Norman Packard" w:date="2020-10-10T00:35:00Z">
                <w:rPr>
                  <w:rFonts w:ascii="Cambria Math" w:hAnsi="Cambria Math"/>
                  <w:i/>
                  <w:sz w:val="22"/>
                  <w:szCs w:val="22"/>
                </w:rPr>
              </w:del>
            </m:ctrlPr>
          </m:sSubPr>
          <m:e>
            <m:r>
              <w:del w:id="525" w:author="Norman Packard" w:date="2020-10-10T00:35:00Z">
                <w:rPr>
                  <w:rFonts w:ascii="Cambria Math" w:hAnsi="Cambria Math"/>
                  <w:sz w:val="22"/>
                  <w:szCs w:val="22"/>
                </w:rPr>
                <m:t>S</m:t>
              </w:del>
            </m:r>
          </m:e>
          <m:sub>
            <m:r>
              <w:del w:id="526" w:author="Norman Packard" w:date="2020-10-10T00:35:00Z">
                <w:rPr>
                  <w:rFonts w:ascii="Cambria Math" w:hAnsi="Cambria Math"/>
                  <w:sz w:val="22"/>
                  <w:szCs w:val="22"/>
                </w:rPr>
                <m:t>u</m:t>
              </w:del>
            </m:r>
          </m:sub>
        </m:sSub>
      </m:oMath>
      <w:del w:id="527" w:author="Norman Packard" w:date="2020-10-10T00:35:00Z">
        <w:r w:rsidR="00AA705A" w:rsidDel="00693293">
          <w:rPr>
            <w:rFonts w:eastAsiaTheme="minorEastAsia"/>
            <w:sz w:val="22"/>
            <w:szCs w:val="22"/>
          </w:rPr>
          <w:delText xml:space="preserve"> return to being cautionable but uncautioned </w:delText>
        </w:r>
      </w:del>
      <m:oMath>
        <m:r>
          <w:del w:id="528" w:author="Norman Packard" w:date="2020-10-10T00:35:00Z">
            <w:rPr>
              <w:rFonts w:ascii="Cambria Math" w:eastAsiaTheme="minorEastAsia" w:hAnsi="Cambria Math"/>
              <w:sz w:val="22"/>
              <w:szCs w:val="22"/>
            </w:rPr>
            <m:t>S</m:t>
          </w:del>
        </m:r>
      </m:oMath>
      <w:del w:id="529" w:author="Norman Packard" w:date="2020-10-10T00:35:00Z">
        <w:r w:rsidR="00AA705A" w:rsidDel="00693293">
          <w:rPr>
            <w:rFonts w:eastAsiaTheme="minorEastAsia"/>
            <w:sz w:val="22"/>
            <w:szCs w:val="22"/>
          </w:rPr>
          <w:delText xml:space="preserve"> (with rate coefficient </w:delText>
        </w:r>
        <w:r w:rsidR="00AA705A" w:rsidRPr="00AA705A" w:rsidDel="00693293">
          <w:rPr>
            <w:rFonts w:eastAsiaTheme="minorEastAsia"/>
            <w:i/>
            <w:iCs/>
            <w:sz w:val="22"/>
            <w:szCs w:val="22"/>
          </w:rPr>
          <w:delText>k</w:delText>
        </w:r>
        <w:r w:rsidR="00AA705A" w:rsidDel="00693293">
          <w:rPr>
            <w:rFonts w:eastAsiaTheme="minorEastAsia"/>
            <w:i/>
            <w:iCs/>
            <w:sz w:val="22"/>
            <w:szCs w:val="22"/>
            <w:vertAlign w:val="subscript"/>
          </w:rPr>
          <w:delText>1</w:delText>
        </w:r>
        <w:r w:rsidR="00AA705A" w:rsidDel="00693293">
          <w:rPr>
            <w:rFonts w:eastAsiaTheme="minorEastAsia"/>
            <w:sz w:val="22"/>
            <w:szCs w:val="22"/>
          </w:rPr>
          <w:delText xml:space="preserve">). The economy </w:delText>
        </w:r>
      </w:del>
      <m:oMath>
        <m:r>
          <w:del w:id="530" w:author="Norman Packard" w:date="2020-10-10T00:35:00Z">
            <w:rPr>
              <w:rFonts w:ascii="Cambria Math" w:eastAsiaTheme="minorEastAsia" w:hAnsi="Cambria Math"/>
              <w:sz w:val="22"/>
              <w:szCs w:val="22"/>
            </w:rPr>
            <m:t>W</m:t>
          </w:del>
        </m:r>
      </m:oMath>
      <w:del w:id="531" w:author="Norman Packard" w:date="2020-10-10T00:35:00Z">
        <w:r w:rsidR="00D50025" w:rsidDel="00693293">
          <w:rPr>
            <w:rFonts w:eastAsiaTheme="minorEastAsia"/>
            <w:sz w:val="22"/>
            <w:szCs w:val="22"/>
          </w:rPr>
          <w:delText xml:space="preserve"> </w:delText>
        </w:r>
        <w:r w:rsidR="00AA705A" w:rsidDel="00693293">
          <w:rPr>
            <w:rFonts w:eastAsiaTheme="minorEastAsia"/>
            <w:sz w:val="22"/>
            <w:szCs w:val="22"/>
          </w:rPr>
          <w:delText xml:space="preserve">follows a logistic model </w:delText>
        </w:r>
        <w:r w:rsidR="00D50025" w:rsidDel="00693293">
          <w:rPr>
            <w:rFonts w:eastAsiaTheme="minorEastAsia"/>
            <w:sz w:val="22"/>
            <w:szCs w:val="22"/>
          </w:rPr>
          <w:delText xml:space="preserve">(rate coefficient </w:delText>
        </w:r>
        <w:r w:rsidR="00D50025" w:rsidRPr="00AA705A" w:rsidDel="00693293">
          <w:rPr>
            <w:rFonts w:eastAsiaTheme="minorEastAsia"/>
            <w:i/>
            <w:iCs/>
            <w:sz w:val="22"/>
            <w:szCs w:val="22"/>
          </w:rPr>
          <w:delText>k</w:delText>
        </w:r>
        <w:r w:rsidR="00D50025" w:rsidDel="00693293">
          <w:rPr>
            <w:rFonts w:eastAsiaTheme="minorEastAsia"/>
            <w:i/>
            <w:iCs/>
            <w:sz w:val="22"/>
            <w:szCs w:val="22"/>
            <w:vertAlign w:val="subscript"/>
          </w:rPr>
          <w:delText>w</w:delText>
        </w:r>
        <w:r w:rsidR="00D50025" w:rsidDel="00693293">
          <w:rPr>
            <w:rFonts w:eastAsiaTheme="minorEastAsia"/>
            <w:sz w:val="22"/>
            <w:szCs w:val="22"/>
          </w:rPr>
          <w:delText xml:space="preserve">) </w:delText>
        </w:r>
        <w:r w:rsidR="00AA705A" w:rsidDel="00693293">
          <w:rPr>
            <w:rFonts w:eastAsiaTheme="minorEastAsia"/>
            <w:sz w:val="22"/>
            <w:szCs w:val="22"/>
          </w:rPr>
          <w:delText xml:space="preserve">with the capacity reduced by the individuals exercising caution with the term - </w:delText>
        </w:r>
      </w:del>
      <m:oMath>
        <m:r>
          <w:del w:id="532" w:author="Norman Packard" w:date="2020-10-10T00:35:00Z">
            <w:rPr>
              <w:rFonts w:ascii="Cambria Math" w:eastAsiaTheme="minorEastAsia" w:hAnsi="Cambria Math"/>
              <w:sz w:val="22"/>
              <w:szCs w:val="22"/>
            </w:rPr>
            <m:t xml:space="preserve">κ </m:t>
          </w:del>
        </m:r>
        <m:sSub>
          <m:sSubPr>
            <m:ctrlPr>
              <w:del w:id="533" w:author="Norman Packard" w:date="2020-10-10T00:35:00Z">
                <w:rPr>
                  <w:rFonts w:ascii="Cambria Math" w:eastAsiaTheme="minorEastAsia" w:hAnsi="Cambria Math"/>
                  <w:i/>
                  <w:sz w:val="22"/>
                  <w:szCs w:val="22"/>
                </w:rPr>
              </w:del>
            </m:ctrlPr>
          </m:sSubPr>
          <m:e>
            <m:r>
              <w:del w:id="534" w:author="Norman Packard" w:date="2020-10-10T00:35:00Z">
                <w:rPr>
                  <w:rFonts w:ascii="Cambria Math" w:eastAsiaTheme="minorEastAsia" w:hAnsi="Cambria Math"/>
                  <w:sz w:val="22"/>
                  <w:szCs w:val="22"/>
                </w:rPr>
                <m:t>S</m:t>
              </w:del>
            </m:r>
          </m:e>
          <m:sub>
            <m:r>
              <w:del w:id="535" w:author="Norman Packard" w:date="2020-10-10T00:35:00Z">
                <w:rPr>
                  <w:rFonts w:ascii="Cambria Math" w:eastAsiaTheme="minorEastAsia" w:hAnsi="Cambria Math"/>
                  <w:sz w:val="22"/>
                  <w:szCs w:val="22"/>
                </w:rPr>
                <m:t>c</m:t>
              </w:del>
            </m:r>
          </m:sub>
        </m:sSub>
      </m:oMath>
      <w:del w:id="536" w:author="Norman Packard" w:date="2020-10-10T00:35:00Z">
        <w:r w:rsidR="00AA705A" w:rsidDel="00693293">
          <w:rPr>
            <w:rFonts w:eastAsiaTheme="minorEastAsia"/>
            <w:sz w:val="22"/>
            <w:szCs w:val="22"/>
          </w:rPr>
          <w:delText>.</w:delText>
        </w:r>
        <w:r w:rsidR="00D50025" w:rsidDel="00693293">
          <w:rPr>
            <w:rFonts w:eastAsiaTheme="minorEastAsia"/>
            <w:sz w:val="22"/>
            <w:szCs w:val="22"/>
          </w:rPr>
          <w:delText xml:space="preserve"> </w:delText>
        </w:r>
      </w:del>
    </w:p>
    <w:p w14:paraId="529E0F15" w14:textId="330679C5" w:rsidR="00FD172A" w:rsidDel="00693293" w:rsidRDefault="00FD172A">
      <w:pPr>
        <w:rPr>
          <w:del w:id="537" w:author="Norman Packard" w:date="2020-10-10T00:35:00Z"/>
          <w:rFonts w:eastAsiaTheme="minorEastAsia"/>
          <w:sz w:val="22"/>
          <w:szCs w:val="22"/>
        </w:rPr>
      </w:pPr>
      <w:del w:id="538" w:author="Norman Packard" w:date="2020-10-10T00:35:00Z">
        <w:r w:rsidDel="00693293">
          <w:rPr>
            <w:rFonts w:eastAsiaTheme="minorEastAsia"/>
            <w:sz w:val="22"/>
            <w:szCs w:val="22"/>
          </w:rPr>
          <w:br w:type="page"/>
        </w:r>
      </w:del>
    </w:p>
    <w:p w14:paraId="79D370B9" w14:textId="010F5032" w:rsidR="00C45510" w:rsidRPr="008E1C44" w:rsidRDefault="00FD172A" w:rsidP="00096B6B">
      <w:pPr>
        <w:ind w:left="-142" w:right="-478"/>
        <w:jc w:val="both"/>
        <w:rPr>
          <w:sz w:val="22"/>
          <w:szCs w:val="22"/>
        </w:rPr>
      </w:pPr>
      <w:r w:rsidRPr="00FD172A">
        <w:rPr>
          <w:noProof/>
          <w:sz w:val="22"/>
          <w:szCs w:val="22"/>
        </w:rPr>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ins w:id="539" w:author="Norman Packard" w:date="2020-10-10T00:31:00Z"/>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ins w:id="540" w:author="Norman Packard" w:date="2020-10-10T00:31:00Z"/>
          <w:rFonts w:eastAsiaTheme="minorEastAsia"/>
          <w:sz w:val="22"/>
          <w:szCs w:val="22"/>
        </w:rPr>
      </w:pPr>
    </w:p>
    <w:p w14:paraId="4C5C2988" w14:textId="77777777" w:rsidR="00693293" w:rsidRPr="001663E6" w:rsidRDefault="00693293" w:rsidP="00693293">
      <w:pPr>
        <w:jc w:val="both"/>
        <w:rPr>
          <w:ins w:id="541" w:author="Norman Packard" w:date="2020-10-10T00:31:00Z"/>
          <w:sz w:val="22"/>
          <w:szCs w:val="22"/>
        </w:rPr>
      </w:pPr>
    </w:p>
    <w:p w14:paraId="06B21FE0" w14:textId="77777777" w:rsidR="00693293" w:rsidRDefault="00693293" w:rsidP="00693293">
      <w:pPr>
        <w:pStyle w:val="Heading2"/>
        <w:rPr>
          <w:ins w:id="542" w:author="Norman Packard" w:date="2020-10-10T00:31:00Z"/>
        </w:rPr>
      </w:pPr>
      <w:ins w:id="543" w:author="Norman Packard" w:date="2020-10-10T00:31:00Z">
        <w:r>
          <w:t>Fitting</w:t>
        </w:r>
      </w:ins>
    </w:p>
    <w:p w14:paraId="7A7D8334" w14:textId="77777777" w:rsidR="00693293" w:rsidRDefault="00693293" w:rsidP="00693293">
      <w:pPr>
        <w:jc w:val="center"/>
        <w:rPr>
          <w:ins w:id="544" w:author="Norman Packard" w:date="2020-10-10T00:31:00Z"/>
          <w:b/>
          <w:bCs/>
          <w:sz w:val="22"/>
          <w:szCs w:val="22"/>
        </w:rPr>
      </w:pPr>
    </w:p>
    <w:p w14:paraId="3C1F4FE3" w14:textId="77777777" w:rsidR="00693293" w:rsidRDefault="00693293" w:rsidP="00693293">
      <w:pPr>
        <w:jc w:val="center"/>
        <w:rPr>
          <w:ins w:id="545" w:author="Norman Packard" w:date="2020-10-10T00:31:00Z"/>
          <w:b/>
          <w:bCs/>
          <w:sz w:val="22"/>
          <w:szCs w:val="22"/>
        </w:rPr>
      </w:pPr>
      <w:ins w:id="546" w:author="Norman Packard" w:date="2020-10-10T00:31:00Z">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48"/>
                      <a:stretch>
                        <a:fillRect/>
                      </a:stretch>
                    </pic:blipFill>
                    <pic:spPr>
                      <a:xfrm>
                        <a:off x="0" y="0"/>
                        <a:ext cx="5495587" cy="7850838"/>
                      </a:xfrm>
                      <a:prstGeom prst="rect">
                        <a:avLst/>
                      </a:prstGeom>
                    </pic:spPr>
                  </pic:pic>
                </a:graphicData>
              </a:graphic>
            </wp:inline>
          </w:drawing>
        </w:r>
      </w:ins>
    </w:p>
    <w:p w14:paraId="184883D2" w14:textId="77777777" w:rsidR="00693293" w:rsidRDefault="00693293" w:rsidP="00693293">
      <w:pPr>
        <w:rPr>
          <w:ins w:id="547" w:author="Norman Packard" w:date="2020-10-10T00:31:00Z"/>
          <w:b/>
          <w:bCs/>
          <w:sz w:val="22"/>
          <w:szCs w:val="22"/>
        </w:rPr>
      </w:pPr>
    </w:p>
    <w:p w14:paraId="30F5C64A" w14:textId="77777777" w:rsidR="00693293" w:rsidRDefault="00693293" w:rsidP="00693293">
      <w:pPr>
        <w:rPr>
          <w:ins w:id="548" w:author="Norman Packard" w:date="2020-10-10T00:31:00Z"/>
          <w:sz w:val="22"/>
          <w:szCs w:val="22"/>
        </w:rPr>
      </w:pPr>
      <w:ins w:id="549" w:author="Norman Packard" w:date="2020-10-10T00:31:00Z">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ins>
    </w:p>
    <w:p w14:paraId="5FC4C4CC" w14:textId="77777777" w:rsidR="00693293" w:rsidRDefault="00693293" w:rsidP="00693293">
      <w:pPr>
        <w:rPr>
          <w:ins w:id="550" w:author="Norman Packard" w:date="2020-10-10T00:31:00Z"/>
          <w:sz w:val="22"/>
          <w:szCs w:val="22"/>
        </w:rPr>
      </w:pPr>
    </w:p>
    <w:p w14:paraId="1ABE9DA1" w14:textId="77777777" w:rsidR="00693293" w:rsidRPr="00A55EF7" w:rsidRDefault="00693293" w:rsidP="00693293">
      <w:pPr>
        <w:rPr>
          <w:ins w:id="551" w:author="Norman Packard" w:date="2020-10-10T00:31:00Z"/>
          <w:b/>
          <w:bCs/>
          <w:sz w:val="22"/>
          <w:szCs w:val="22"/>
        </w:rPr>
      </w:pPr>
      <w:ins w:id="552" w:author="Norman Packard" w:date="2020-10-10T00:31:00Z">
        <w:r>
          <w:rPr>
            <w:b/>
            <w:bCs/>
            <w:sz w:val="22"/>
            <w:szCs w:val="22"/>
          </w:rPr>
          <w:t>Hierarchical fitting</w:t>
        </w:r>
      </w:ins>
    </w:p>
    <w:p w14:paraId="1DB1E2F6" w14:textId="77777777" w:rsidR="00693293" w:rsidRDefault="00693293" w:rsidP="00693293">
      <w:pPr>
        <w:rPr>
          <w:ins w:id="553" w:author="Norman Packard" w:date="2020-10-10T00:31:00Z"/>
          <w:sz w:val="22"/>
          <w:szCs w:val="22"/>
        </w:rPr>
      </w:pPr>
    </w:p>
    <w:p w14:paraId="4C5CB70E" w14:textId="77777777" w:rsidR="00693293" w:rsidRDefault="00693293" w:rsidP="00693293">
      <w:pPr>
        <w:rPr>
          <w:ins w:id="554" w:author="Norman Packard" w:date="2020-10-10T00:31:00Z"/>
        </w:rPr>
      </w:pPr>
    </w:p>
    <w:p w14:paraId="1BE77D10" w14:textId="77777777" w:rsidR="00693293" w:rsidRDefault="00693293" w:rsidP="00693293">
      <w:pPr>
        <w:rPr>
          <w:ins w:id="555" w:author="Norman Packard" w:date="2020-10-10T00:31:00Z"/>
        </w:rPr>
      </w:pPr>
      <w:ins w:id="556" w:author="Norman Packard" w:date="2020-10-10T00:31:00Z">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5304790"/>
                      </a:xfrm>
                      <a:prstGeom prst="rect">
                        <a:avLst/>
                      </a:prstGeom>
                    </pic:spPr>
                  </pic:pic>
                </a:graphicData>
              </a:graphic>
            </wp:inline>
          </w:drawing>
        </w:r>
      </w:ins>
    </w:p>
    <w:p w14:paraId="1AB594A6" w14:textId="77777777" w:rsidR="00693293" w:rsidRDefault="00693293" w:rsidP="00693293">
      <w:pPr>
        <w:rPr>
          <w:ins w:id="557" w:author="Norman Packard" w:date="2020-10-10T00:31:00Z"/>
        </w:rPr>
      </w:pPr>
      <w:ins w:id="558" w:author="Norman Packard" w:date="2020-10-10T00:31:00Z">
        <w:r>
          <w:t>Table S4</w:t>
        </w:r>
      </w:ins>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17D89CA6" w14:textId="77777777" w:rsidR="00693293" w:rsidRPr="00693293" w:rsidRDefault="0011114A" w:rsidP="00693293">
      <w:pPr>
        <w:pStyle w:val="EndNoteBibliography"/>
        <w:rPr>
          <w:noProof/>
        </w:rPr>
      </w:pPr>
      <w:r>
        <w:fldChar w:fldCharType="begin"/>
      </w:r>
      <w:r>
        <w:instrText xml:space="preserve"> ADDIN EN.REFLIST </w:instrText>
      </w:r>
      <w:r>
        <w:fldChar w:fldCharType="separate"/>
      </w:r>
      <w:r w:rsidR="00693293" w:rsidRPr="00693293">
        <w:rPr>
          <w:noProof/>
        </w:rPr>
        <w:t>1.</w:t>
      </w:r>
      <w:r w:rsidR="00693293" w:rsidRPr="00693293">
        <w:rPr>
          <w:noProof/>
        </w:rPr>
        <w:tab/>
        <w:t>Kermack, W.O., McKendrick, A.G., Walker, G.T.: A contribution to the mathematical theory of epidemics. Proceedings of the Royal Society of London. Series A, Containing Papers of a Mathematical and Physical Character 115,</w:t>
      </w:r>
      <w:r w:rsidR="00693293" w:rsidRPr="00693293">
        <w:rPr>
          <w:b/>
          <w:noProof/>
        </w:rPr>
        <w:t xml:space="preserve"> </w:t>
      </w:r>
      <w:r w:rsidR="00693293" w:rsidRPr="00693293">
        <w:rPr>
          <w:noProof/>
        </w:rPr>
        <w:t>700-721 (1927)</w:t>
      </w:r>
    </w:p>
    <w:p w14:paraId="2E8855CE" w14:textId="77777777" w:rsidR="00693293" w:rsidRPr="00693293" w:rsidRDefault="00693293" w:rsidP="00693293">
      <w:pPr>
        <w:pStyle w:val="EndNoteBibliography"/>
        <w:rPr>
          <w:noProof/>
        </w:rPr>
      </w:pPr>
      <w:r w:rsidRPr="00693293">
        <w:rPr>
          <w:noProof/>
        </w:rPr>
        <w:t>2.</w:t>
      </w:r>
      <w:r w:rsidRPr="00693293">
        <w:rPr>
          <w:noProof/>
        </w:rPr>
        <w:tab/>
        <w:t>Anderson, R.M., Anderson, B., May, R.M.: Infectious Diseases of Humans: Dynamics and Control. Oxford University Press, Oxford, UK (1992)</w:t>
      </w:r>
    </w:p>
    <w:p w14:paraId="11A2F958" w14:textId="77777777" w:rsidR="00693293" w:rsidRPr="00693293" w:rsidRDefault="00693293" w:rsidP="00693293">
      <w:pPr>
        <w:pStyle w:val="EndNoteBibliography"/>
        <w:rPr>
          <w:noProof/>
        </w:rPr>
      </w:pPr>
      <w:r w:rsidRPr="00693293">
        <w:rPr>
          <w:noProof/>
        </w:rPr>
        <w:t>3.</w:t>
      </w:r>
      <w:r w:rsidRPr="00693293">
        <w:rPr>
          <w:noProof/>
        </w:rPr>
        <w:tab/>
        <w:t>Anderson, R., May, R.: Directly transmitted infections diseases: control by vaccination. Science 215,</w:t>
      </w:r>
      <w:r w:rsidRPr="00693293">
        <w:rPr>
          <w:b/>
          <w:noProof/>
        </w:rPr>
        <w:t xml:space="preserve"> </w:t>
      </w:r>
      <w:r w:rsidRPr="00693293">
        <w:rPr>
          <w:noProof/>
        </w:rPr>
        <w:t>1053-1060 (1982)</w:t>
      </w:r>
    </w:p>
    <w:p w14:paraId="58D08455" w14:textId="77777777" w:rsidR="00693293" w:rsidRPr="00693293" w:rsidRDefault="00693293" w:rsidP="00693293">
      <w:pPr>
        <w:pStyle w:val="EndNoteBibliography"/>
        <w:rPr>
          <w:noProof/>
        </w:rPr>
      </w:pPr>
      <w:r w:rsidRPr="00693293">
        <w:rPr>
          <w:noProof/>
        </w:rPr>
        <w:t>4.</w:t>
      </w:r>
      <w:r w:rsidRPr="00693293">
        <w:rPr>
          <w:noProof/>
        </w:rPr>
        <w:tab/>
        <w:t>Hethcote, H.W.: The Mathematics of Infectious Diseases. SIAM Rev. 42,</w:t>
      </w:r>
      <w:r w:rsidRPr="00693293">
        <w:rPr>
          <w:b/>
          <w:noProof/>
        </w:rPr>
        <w:t xml:space="preserve"> </w:t>
      </w:r>
      <w:r w:rsidRPr="00693293">
        <w:rPr>
          <w:noProof/>
        </w:rPr>
        <w:t>599–653 (2000)</w:t>
      </w:r>
    </w:p>
    <w:p w14:paraId="44B7C60F" w14:textId="77777777" w:rsidR="00693293" w:rsidRPr="00693293" w:rsidRDefault="00693293" w:rsidP="00693293">
      <w:pPr>
        <w:pStyle w:val="EndNoteBibliography"/>
        <w:rPr>
          <w:noProof/>
        </w:rPr>
      </w:pPr>
      <w:r w:rsidRPr="00693293">
        <w:rPr>
          <w:noProof/>
        </w:rPr>
        <w:t>5.</w:t>
      </w:r>
      <w:r w:rsidRPr="00693293">
        <w:rPr>
          <w:noProof/>
        </w:rPr>
        <w:tab/>
        <w:t>Wu, Z., McGoogan, J.M.: Characteristics of and Important Lessons from the Coronavirus Disease 2019 (COVID-19) Outbreak in China: Summary of a Report of 72 314 Cases from the Chinese Center for Disease Control and Prevention. . JAMA 323,</w:t>
      </w:r>
      <w:r w:rsidRPr="00693293">
        <w:rPr>
          <w:b/>
          <w:noProof/>
        </w:rPr>
        <w:t xml:space="preserve"> </w:t>
      </w:r>
      <w:r w:rsidRPr="00693293">
        <w:rPr>
          <w:noProof/>
        </w:rPr>
        <w:t>1239–1242 (2020)</w:t>
      </w:r>
    </w:p>
    <w:p w14:paraId="5C42E484" w14:textId="77777777" w:rsidR="00693293" w:rsidRPr="00693293" w:rsidRDefault="00693293" w:rsidP="00693293">
      <w:pPr>
        <w:pStyle w:val="EndNoteBibliography"/>
        <w:rPr>
          <w:noProof/>
        </w:rPr>
      </w:pPr>
      <w:r w:rsidRPr="00693293">
        <w:rPr>
          <w:noProof/>
        </w:rPr>
        <w:t>6.</w:t>
      </w:r>
      <w:r w:rsidRPr="00693293">
        <w:rPr>
          <w:noProof/>
        </w:rPr>
        <w:tab/>
        <w:t>Lin, Q., Zhao, S., Gao, D., Lou, Y., Yang, S., Musa, S.S., Wang, M.H., Cai, Y., Wang, W., Yang, L., He, D.: A conceptual model for the coronavirus disease 2019 (COVID-19) outbreak in Wuhan, China with individual reaction and governmental action. Int. J. Infect. Dis. 93,</w:t>
      </w:r>
      <w:r w:rsidRPr="00693293">
        <w:rPr>
          <w:b/>
          <w:noProof/>
        </w:rPr>
        <w:t xml:space="preserve"> </w:t>
      </w:r>
      <w:r w:rsidRPr="00693293">
        <w:rPr>
          <w:noProof/>
        </w:rPr>
        <w:t>211-216 (2020)</w:t>
      </w:r>
    </w:p>
    <w:p w14:paraId="42E649F5" w14:textId="77777777" w:rsidR="00693293" w:rsidRPr="00693293" w:rsidRDefault="00693293" w:rsidP="00693293">
      <w:pPr>
        <w:pStyle w:val="EndNoteBibliography"/>
        <w:rPr>
          <w:noProof/>
        </w:rPr>
      </w:pPr>
      <w:r w:rsidRPr="00693293">
        <w:rPr>
          <w:noProof/>
        </w:rPr>
        <w:t>7.</w:t>
      </w:r>
      <w:r w:rsidRPr="00693293">
        <w:rPr>
          <w:noProof/>
        </w:rPr>
        <w:tab/>
        <w:t>Giordano, G., Blanchini, F., Bruno, R., Colaneri, P., Di Filippo, A., Di Matteo, A., Colaneri, M.: Modelling the COVID-19 epidemic and implementation of population-wide interventions in Italy. Nature Medicine (2020)</w:t>
      </w:r>
    </w:p>
    <w:p w14:paraId="75A266D9" w14:textId="77777777" w:rsidR="00693293" w:rsidRPr="00693293" w:rsidRDefault="00693293" w:rsidP="00693293">
      <w:pPr>
        <w:pStyle w:val="EndNoteBibliography"/>
        <w:rPr>
          <w:noProof/>
        </w:rPr>
      </w:pPr>
      <w:r w:rsidRPr="00693293">
        <w:rPr>
          <w:noProof/>
        </w:rPr>
        <w:t>8.</w:t>
      </w:r>
      <w:r w:rsidRPr="00693293">
        <w:rPr>
          <w:noProof/>
        </w:rPr>
        <w:tab/>
        <w:t>Gumel, A.B., Ruan, S., Day, T., Watmough, J., Brauer, F., van den Driessche, P., Gabrielson, D., Bowman, C., Alexander, M.E., Ardal, S., Wu, J., Sahai, B.M.: Modelling strategies for controlling SARS outbreaks. Proc Biol Sci 271,</w:t>
      </w:r>
      <w:r w:rsidRPr="00693293">
        <w:rPr>
          <w:b/>
          <w:noProof/>
        </w:rPr>
        <w:t xml:space="preserve"> </w:t>
      </w:r>
      <w:r w:rsidRPr="00693293">
        <w:rPr>
          <w:noProof/>
        </w:rPr>
        <w:t>2223-2232 (2004)</w:t>
      </w:r>
    </w:p>
    <w:p w14:paraId="54BA1FCB" w14:textId="77777777" w:rsidR="00693293" w:rsidRPr="00693293" w:rsidRDefault="00693293" w:rsidP="00693293">
      <w:pPr>
        <w:pStyle w:val="EndNoteBibliography"/>
        <w:rPr>
          <w:noProof/>
        </w:rPr>
      </w:pPr>
      <w:r w:rsidRPr="00693293">
        <w:rPr>
          <w:noProof/>
        </w:rPr>
        <w:t>9.</w:t>
      </w:r>
      <w:r w:rsidRPr="00693293">
        <w:rPr>
          <w:noProof/>
        </w:rPr>
        <w:tab/>
        <w:t>Klepac, P., Kucharski, A.J., Conlan, A.J., Kissler, S., Tang, M., Fry, H., Gog, J.R.: Contacts in context: large-scale setting-specific social mixing matrices from the BBC Pandemic project. medRxiv (2020)</w:t>
      </w:r>
    </w:p>
    <w:p w14:paraId="3FDC59FB" w14:textId="77777777" w:rsidR="00693293" w:rsidRPr="00693293" w:rsidRDefault="00693293" w:rsidP="00693293">
      <w:pPr>
        <w:pStyle w:val="EndNoteBibliography"/>
        <w:rPr>
          <w:noProof/>
        </w:rPr>
      </w:pPr>
      <w:r w:rsidRPr="00693293">
        <w:rPr>
          <w:noProof/>
        </w:rPr>
        <w:t>10.</w:t>
      </w:r>
      <w:r w:rsidRPr="00693293">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693293">
        <w:rPr>
          <w:b/>
          <w:noProof/>
        </w:rPr>
        <w:t xml:space="preserve"> </w:t>
      </w:r>
      <w:r w:rsidRPr="00693293">
        <w:rPr>
          <w:noProof/>
        </w:rPr>
        <w:t>e261-e270 (2020)</w:t>
      </w:r>
    </w:p>
    <w:p w14:paraId="3774C661" w14:textId="77777777" w:rsidR="00693293" w:rsidRPr="00693293" w:rsidRDefault="00693293" w:rsidP="00693293">
      <w:pPr>
        <w:pStyle w:val="EndNoteBibliography"/>
        <w:rPr>
          <w:noProof/>
        </w:rPr>
      </w:pPr>
      <w:r w:rsidRPr="00693293">
        <w:rPr>
          <w:noProof/>
        </w:rPr>
        <w:t>11.</w:t>
      </w:r>
      <w:r w:rsidRPr="00693293">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693293">
        <w:rPr>
          <w:b/>
          <w:noProof/>
        </w:rPr>
        <w:t xml:space="preserve"> </w:t>
      </w:r>
      <w:r w:rsidRPr="00693293">
        <w:rPr>
          <w:noProof/>
        </w:rPr>
        <w:t>e488-e496 (2020)</w:t>
      </w:r>
    </w:p>
    <w:p w14:paraId="6EA202D5" w14:textId="77777777" w:rsidR="00693293" w:rsidRPr="00693293" w:rsidRDefault="00693293" w:rsidP="00693293">
      <w:pPr>
        <w:pStyle w:val="EndNoteBibliography"/>
        <w:rPr>
          <w:noProof/>
        </w:rPr>
      </w:pPr>
      <w:r w:rsidRPr="00693293">
        <w:rPr>
          <w:noProof/>
        </w:rPr>
        <w:t>12.</w:t>
      </w:r>
      <w:r w:rsidRPr="00693293">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693293">
        <w:rPr>
          <w:b/>
          <w:noProof/>
        </w:rPr>
        <w:t xml:space="preserve"> </w:t>
      </w:r>
      <w:r w:rsidRPr="00693293">
        <w:rPr>
          <w:noProof/>
        </w:rPr>
        <w:t>553-558 (2020)</w:t>
      </w:r>
    </w:p>
    <w:p w14:paraId="642CA9F2" w14:textId="77777777" w:rsidR="00693293" w:rsidRPr="00693293" w:rsidRDefault="00693293" w:rsidP="00693293">
      <w:pPr>
        <w:pStyle w:val="EndNoteBibliography"/>
        <w:rPr>
          <w:noProof/>
        </w:rPr>
      </w:pPr>
      <w:r w:rsidRPr="00693293">
        <w:rPr>
          <w:noProof/>
        </w:rPr>
        <w:lastRenderedPageBreak/>
        <w:t>13.</w:t>
      </w:r>
      <w:r w:rsidRPr="00693293">
        <w:rPr>
          <w:noProof/>
        </w:rPr>
        <w:tab/>
        <w:t>Angulo, J., Yu, H.-L., Langousis, A., Kolovos, A., Wang, J., Madrid, A.E., Christakos, G.: Spatiotemporal Infectious Disease Modeling: A BME-SIR Approach. PLOS ONE 8,</w:t>
      </w:r>
      <w:r w:rsidRPr="00693293">
        <w:rPr>
          <w:b/>
          <w:noProof/>
        </w:rPr>
        <w:t xml:space="preserve"> </w:t>
      </w:r>
      <w:r w:rsidRPr="00693293">
        <w:rPr>
          <w:noProof/>
        </w:rPr>
        <w:t>e72168 (2013)</w:t>
      </w:r>
    </w:p>
    <w:p w14:paraId="7EFC6292" w14:textId="77777777" w:rsidR="00693293" w:rsidRPr="00693293" w:rsidRDefault="00693293" w:rsidP="00693293">
      <w:pPr>
        <w:pStyle w:val="EndNoteBibliography"/>
        <w:rPr>
          <w:noProof/>
        </w:rPr>
      </w:pPr>
      <w:r w:rsidRPr="00693293">
        <w:rPr>
          <w:noProof/>
        </w:rPr>
        <w:t>14.</w:t>
      </w:r>
      <w:r w:rsidRPr="00693293">
        <w:rPr>
          <w:noProof/>
        </w:rPr>
        <w:tab/>
        <w:t>Keeling, M.J.: The effects of local spatial structure on epidemiological invasions. Proc Biol Sci 266,</w:t>
      </w:r>
      <w:r w:rsidRPr="00693293">
        <w:rPr>
          <w:b/>
          <w:noProof/>
        </w:rPr>
        <w:t xml:space="preserve"> </w:t>
      </w:r>
      <w:r w:rsidRPr="00693293">
        <w:rPr>
          <w:noProof/>
        </w:rPr>
        <w:t>859-867 (1999)</w:t>
      </w:r>
    </w:p>
    <w:p w14:paraId="6D878DA6" w14:textId="77777777" w:rsidR="00693293" w:rsidRPr="00693293" w:rsidRDefault="00693293" w:rsidP="00693293">
      <w:pPr>
        <w:pStyle w:val="EndNoteBibliography"/>
        <w:rPr>
          <w:noProof/>
        </w:rPr>
      </w:pPr>
      <w:r w:rsidRPr="00693293">
        <w:rPr>
          <w:noProof/>
        </w:rPr>
        <w:t>15.</w:t>
      </w:r>
      <w:r w:rsidRPr="00693293">
        <w:rPr>
          <w:noProof/>
        </w:rPr>
        <w:tab/>
        <w:t>Danon, L., Brooks-Pollock, E., Bailey, M., Keeling, M.J.: A spatial model of CoVID-19 transmission in England and Wales: early spread and peak timing. medRxiv 2020.2002.2012.20022566 (2020)</w:t>
      </w:r>
    </w:p>
    <w:p w14:paraId="1302F4DF" w14:textId="77777777" w:rsidR="00693293" w:rsidRPr="00693293" w:rsidRDefault="00693293" w:rsidP="00693293">
      <w:pPr>
        <w:pStyle w:val="EndNoteBibliography"/>
        <w:rPr>
          <w:noProof/>
        </w:rPr>
      </w:pPr>
      <w:r w:rsidRPr="00693293">
        <w:rPr>
          <w:noProof/>
        </w:rPr>
        <w:t>16.</w:t>
      </w:r>
      <w:r w:rsidRPr="00693293">
        <w:rPr>
          <w:noProof/>
        </w:rPr>
        <w:tab/>
        <w:t>Epstein, J.M., Parker, J., Cummings, D., Hammond, R.A.: Coupled Contagion Dynamics of Fear and Disease: Mathematical and Computational Explorations. PLOS ONE 3,</w:t>
      </w:r>
      <w:r w:rsidRPr="00693293">
        <w:rPr>
          <w:b/>
          <w:noProof/>
        </w:rPr>
        <w:t xml:space="preserve"> </w:t>
      </w:r>
      <w:r w:rsidRPr="00693293">
        <w:rPr>
          <w:noProof/>
        </w:rPr>
        <w:t>e3955 (2008)</w:t>
      </w:r>
    </w:p>
    <w:p w14:paraId="79BBD33C" w14:textId="77777777" w:rsidR="00693293" w:rsidRPr="00693293" w:rsidRDefault="00693293" w:rsidP="00693293">
      <w:pPr>
        <w:pStyle w:val="EndNoteBibliography"/>
        <w:rPr>
          <w:noProof/>
        </w:rPr>
      </w:pPr>
      <w:r w:rsidRPr="00693293">
        <w:rPr>
          <w:noProof/>
        </w:rPr>
        <w:t>17.</w:t>
      </w:r>
      <w:r w:rsidRPr="00693293">
        <w:rPr>
          <w:noProof/>
        </w:rPr>
        <w:tab/>
        <w:t>Ziff, A.L., Ziff, R.M.: Fractal kinetics of COVID-19 pandemic. medRxiv (2020)</w:t>
      </w:r>
    </w:p>
    <w:p w14:paraId="627C3D0E" w14:textId="77777777" w:rsidR="00693293" w:rsidRPr="00693293" w:rsidRDefault="00693293" w:rsidP="00693293">
      <w:pPr>
        <w:pStyle w:val="EndNoteBibliography"/>
        <w:rPr>
          <w:noProof/>
        </w:rPr>
      </w:pPr>
      <w:r w:rsidRPr="00693293">
        <w:rPr>
          <w:noProof/>
        </w:rPr>
        <w:t>18.</w:t>
      </w:r>
      <w:r w:rsidRPr="00693293">
        <w:rPr>
          <w:noProof/>
        </w:rPr>
        <w:tab/>
        <w:t>Simoes, J.M.: Spatial Epidemic Modelling in Social Networks. AIP Conference Proceedings 776,</w:t>
      </w:r>
      <w:r w:rsidRPr="00693293">
        <w:rPr>
          <w:b/>
          <w:noProof/>
        </w:rPr>
        <w:t xml:space="preserve"> </w:t>
      </w:r>
      <w:r w:rsidRPr="00693293">
        <w:rPr>
          <w:noProof/>
        </w:rPr>
        <w:t>287-297 (2005)</w:t>
      </w:r>
    </w:p>
    <w:p w14:paraId="09425824" w14:textId="77777777" w:rsidR="00693293" w:rsidRPr="00693293" w:rsidRDefault="00693293" w:rsidP="00693293">
      <w:pPr>
        <w:pStyle w:val="EndNoteBibliography"/>
        <w:rPr>
          <w:noProof/>
        </w:rPr>
      </w:pPr>
      <w:r w:rsidRPr="00693293">
        <w:rPr>
          <w:noProof/>
        </w:rPr>
        <w:t>19.</w:t>
      </w:r>
      <w:r w:rsidRPr="00693293">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693293">
        <w:rPr>
          <w:b/>
          <w:noProof/>
        </w:rPr>
        <w:t xml:space="preserve"> </w:t>
      </w:r>
      <w:r w:rsidRPr="00693293">
        <w:rPr>
          <w:noProof/>
        </w:rPr>
        <w:t>041102 (2020)</w:t>
      </w:r>
    </w:p>
    <w:p w14:paraId="220E2F2E" w14:textId="77777777" w:rsidR="00693293" w:rsidRPr="00693293" w:rsidRDefault="00693293" w:rsidP="00693293">
      <w:pPr>
        <w:pStyle w:val="EndNoteBibliography"/>
        <w:rPr>
          <w:noProof/>
        </w:rPr>
      </w:pPr>
      <w:r w:rsidRPr="00693293">
        <w:rPr>
          <w:noProof/>
        </w:rPr>
        <w:t>20.</w:t>
      </w:r>
      <w:r w:rsidRPr="00693293">
        <w:rPr>
          <w:noProof/>
        </w:rPr>
        <w:tab/>
        <w:t>Hunter, E., Mac Namee, B., Kelleher, J.D.: A Taxonomy for Agent-Based Models in Human Infectious Disease Epidemiology. Journal of Artificial Societies and Social Simulation 20,</w:t>
      </w:r>
      <w:r w:rsidRPr="00693293">
        <w:rPr>
          <w:b/>
          <w:noProof/>
        </w:rPr>
        <w:t xml:space="preserve"> </w:t>
      </w:r>
      <w:r w:rsidRPr="00693293">
        <w:rPr>
          <w:noProof/>
        </w:rPr>
        <w:t>2 (2017)</w:t>
      </w:r>
    </w:p>
    <w:p w14:paraId="0258FF52" w14:textId="77777777" w:rsidR="00693293" w:rsidRPr="00693293" w:rsidRDefault="00693293" w:rsidP="00693293">
      <w:pPr>
        <w:pStyle w:val="EndNoteBibliography"/>
        <w:rPr>
          <w:noProof/>
        </w:rPr>
      </w:pPr>
      <w:r w:rsidRPr="00693293">
        <w:rPr>
          <w:noProof/>
        </w:rPr>
        <w:t>21.</w:t>
      </w:r>
      <w:r w:rsidRPr="00693293">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693293">
        <w:rPr>
          <w:b/>
          <w:noProof/>
        </w:rPr>
        <w:t xml:space="preserve"> </w:t>
      </w:r>
      <w:r w:rsidRPr="00693293">
        <w:rPr>
          <w:noProof/>
        </w:rPr>
        <w:t>395 (2020)</w:t>
      </w:r>
    </w:p>
    <w:p w14:paraId="762F7EA0" w14:textId="77777777" w:rsidR="00693293" w:rsidRPr="00693293" w:rsidRDefault="00693293" w:rsidP="00693293">
      <w:pPr>
        <w:pStyle w:val="EndNoteBibliography"/>
        <w:rPr>
          <w:noProof/>
        </w:rPr>
      </w:pPr>
      <w:r w:rsidRPr="00693293">
        <w:rPr>
          <w:noProof/>
        </w:rPr>
        <w:t>22.</w:t>
      </w:r>
      <w:r w:rsidRPr="00693293">
        <w:rPr>
          <w:noProof/>
        </w:rPr>
        <w:tab/>
        <w:t>Wang, C.J., Ng, C.Y., Brook, R.H.: Response to COVID-19 in Taiwan: Big Data Analytics, New Technology, and Proactive Testing. JAMA 323,</w:t>
      </w:r>
      <w:r w:rsidRPr="00693293">
        <w:rPr>
          <w:b/>
          <w:noProof/>
        </w:rPr>
        <w:t xml:space="preserve"> </w:t>
      </w:r>
      <w:r w:rsidRPr="00693293">
        <w:rPr>
          <w:noProof/>
        </w:rPr>
        <w:t>1341-1342 (2020)</w:t>
      </w:r>
    </w:p>
    <w:p w14:paraId="5075C438" w14:textId="77777777" w:rsidR="00693293" w:rsidRPr="00693293" w:rsidRDefault="00693293" w:rsidP="00693293">
      <w:pPr>
        <w:pStyle w:val="EndNoteBibliography"/>
        <w:rPr>
          <w:noProof/>
        </w:rPr>
      </w:pPr>
      <w:r w:rsidRPr="00693293">
        <w:rPr>
          <w:noProof/>
        </w:rPr>
        <w:t>23.</w:t>
      </w:r>
      <w:r w:rsidRPr="00693293">
        <w:rPr>
          <w:noProof/>
        </w:rPr>
        <w:tab/>
        <w:t>Zhou, C., Su, F., Pei, T., Zhang, A., Du, Y., Luo, B., Cao, Z., Wang, J., Yuan, W., Zhu, Y., Song, C., Chen, J., Xu, J., Li, F., Ma, T., Jiang, L., Yan, F., Yi, J., Hu, Y., Liao, Y., Xiao, H.: COVID-19: Challenges to GIS with Big Data. Geography and Sustainability 1,</w:t>
      </w:r>
      <w:r w:rsidRPr="00693293">
        <w:rPr>
          <w:b/>
          <w:noProof/>
        </w:rPr>
        <w:t xml:space="preserve"> </w:t>
      </w:r>
      <w:r w:rsidRPr="00693293">
        <w:rPr>
          <w:noProof/>
        </w:rPr>
        <w:t>77-87 (2020)</w:t>
      </w:r>
    </w:p>
    <w:p w14:paraId="614EF966" w14:textId="77777777" w:rsidR="00693293" w:rsidRPr="00693293" w:rsidRDefault="00693293" w:rsidP="00693293">
      <w:pPr>
        <w:pStyle w:val="EndNoteBibliography"/>
        <w:rPr>
          <w:noProof/>
        </w:rPr>
      </w:pPr>
      <w:r w:rsidRPr="00693293">
        <w:rPr>
          <w:noProof/>
        </w:rPr>
        <w:t>24.</w:t>
      </w:r>
      <w:r w:rsidRPr="00693293">
        <w:rPr>
          <w:noProof/>
        </w:rPr>
        <w:tab/>
        <w:t>Chowell, G., Sattenspiel, L., Bansal, S., Viboud, C.: Mathematical models to characterize early epidemic growth: A review. Phys Life Rev 18,</w:t>
      </w:r>
      <w:r w:rsidRPr="00693293">
        <w:rPr>
          <w:b/>
          <w:noProof/>
        </w:rPr>
        <w:t xml:space="preserve"> </w:t>
      </w:r>
      <w:r w:rsidRPr="00693293">
        <w:rPr>
          <w:noProof/>
        </w:rPr>
        <w:t>66-97 (2016)</w:t>
      </w:r>
    </w:p>
    <w:p w14:paraId="401352A7" w14:textId="77777777" w:rsidR="00693293" w:rsidRPr="00693293" w:rsidRDefault="00693293" w:rsidP="00693293">
      <w:pPr>
        <w:pStyle w:val="EndNoteBibliography"/>
        <w:rPr>
          <w:noProof/>
        </w:rPr>
      </w:pPr>
      <w:r w:rsidRPr="00693293">
        <w:rPr>
          <w:noProof/>
        </w:rPr>
        <w:t>25.</w:t>
      </w:r>
      <w:r w:rsidRPr="00693293">
        <w:rPr>
          <w:noProof/>
        </w:rPr>
        <w:tab/>
        <w:t>Okell, L.C., Verity, R., Watson, O.J., Mishra, S., Walker, P., Whittaker, C., Katzourakis, A., Donnelly, C.A., Riley, S., Ghani, A.C.: Have deaths from COVID-19 in Europe plateaued due to herd immunity? Lancet (London, England) (2020)</w:t>
      </w:r>
    </w:p>
    <w:p w14:paraId="53C6F3BE" w14:textId="77777777" w:rsidR="00693293" w:rsidRPr="00693293" w:rsidRDefault="00693293" w:rsidP="00693293">
      <w:pPr>
        <w:pStyle w:val="EndNoteBibliography"/>
        <w:rPr>
          <w:noProof/>
        </w:rPr>
      </w:pPr>
      <w:r w:rsidRPr="00693293">
        <w:rPr>
          <w:noProof/>
        </w:rPr>
        <w:t>26.</w:t>
      </w:r>
      <w:r w:rsidRPr="00693293">
        <w:rPr>
          <w:noProof/>
        </w:rPr>
        <w:tab/>
        <w:t>Bruinen de Bruin, Y., Lequarre, A.-S., McCourt, J., Clevestig, P., Pigazzani, F., Zare Jeddi, M., Colosio, C., Goulart, M.: Initial impacts of global risk mitigation measures taken during the combatting of the COVID-19 pandemic. Safety Science 128,</w:t>
      </w:r>
      <w:r w:rsidRPr="00693293">
        <w:rPr>
          <w:b/>
          <w:noProof/>
        </w:rPr>
        <w:t xml:space="preserve"> </w:t>
      </w:r>
      <w:r w:rsidRPr="00693293">
        <w:rPr>
          <w:noProof/>
        </w:rPr>
        <w:t>104773 (2020)</w:t>
      </w:r>
    </w:p>
    <w:p w14:paraId="15902754" w14:textId="77777777" w:rsidR="00693293" w:rsidRPr="00693293" w:rsidRDefault="00693293" w:rsidP="00693293">
      <w:pPr>
        <w:pStyle w:val="EndNoteBibliography"/>
        <w:rPr>
          <w:noProof/>
        </w:rPr>
      </w:pPr>
      <w:r w:rsidRPr="00693293">
        <w:rPr>
          <w:noProof/>
        </w:rPr>
        <w:t>27.</w:t>
      </w:r>
      <w:r w:rsidRPr="00693293">
        <w:rPr>
          <w:noProof/>
        </w:rPr>
        <w:tab/>
        <w:t>Johnston, M.D., Pell, B.: A Dynamical Framework for Modeling Fear of Infection and Frustration with Social Distancing in COVID-19 Spread. arXiv preprint arXiv:2008.06023 (2020)</w:t>
      </w:r>
    </w:p>
    <w:p w14:paraId="2C56B63A" w14:textId="77777777" w:rsidR="00693293" w:rsidRPr="00693293" w:rsidRDefault="00693293" w:rsidP="00693293">
      <w:pPr>
        <w:pStyle w:val="EndNoteBibliography"/>
        <w:rPr>
          <w:noProof/>
        </w:rPr>
      </w:pPr>
      <w:r w:rsidRPr="00693293">
        <w:rPr>
          <w:noProof/>
        </w:rPr>
        <w:t>28.</w:t>
      </w:r>
      <w:r w:rsidRPr="00693293">
        <w:rPr>
          <w:noProof/>
        </w:rPr>
        <w:tab/>
        <w:t>Ghosh, I.: Modeling the effects of prosocial awareness on COVID-19 dynamics: A case study on Colombia. arXiv preprint arXiv:2008.09109 (2020)</w:t>
      </w:r>
    </w:p>
    <w:p w14:paraId="5E6D7339" w14:textId="77777777" w:rsidR="00693293" w:rsidRPr="00693293" w:rsidRDefault="00693293" w:rsidP="00693293">
      <w:pPr>
        <w:pStyle w:val="EndNoteBibliography"/>
        <w:rPr>
          <w:noProof/>
        </w:rPr>
      </w:pPr>
      <w:r w:rsidRPr="00693293">
        <w:rPr>
          <w:noProof/>
        </w:rPr>
        <w:t>29.</w:t>
      </w:r>
      <w:r w:rsidRPr="00693293">
        <w:rPr>
          <w:noProof/>
        </w:rPr>
        <w:tab/>
        <w:t>Perra, N., Balcan, D., Gonçalves, B., Vespignani, A.: Towards a characterization of behavior-disease models. PloS one 6,</w:t>
      </w:r>
      <w:r w:rsidRPr="00693293">
        <w:rPr>
          <w:b/>
          <w:noProof/>
        </w:rPr>
        <w:t xml:space="preserve"> </w:t>
      </w:r>
      <w:r w:rsidRPr="00693293">
        <w:rPr>
          <w:noProof/>
        </w:rPr>
        <w:t>e23084 (2011)</w:t>
      </w:r>
    </w:p>
    <w:p w14:paraId="7F0168DD" w14:textId="77777777" w:rsidR="00693293" w:rsidRPr="00693293" w:rsidRDefault="00693293" w:rsidP="00693293">
      <w:pPr>
        <w:pStyle w:val="EndNoteBibliography"/>
        <w:rPr>
          <w:noProof/>
        </w:rPr>
      </w:pPr>
      <w:r w:rsidRPr="00693293">
        <w:rPr>
          <w:noProof/>
        </w:rPr>
        <w:t>30.</w:t>
      </w:r>
      <w:r w:rsidRPr="00693293">
        <w:rPr>
          <w:noProof/>
        </w:rPr>
        <w:tab/>
        <w:t xml:space="preserve">Fenichel, E.P., Castillo-Chavez, C., Ceddia, M.G., Chowell, G., Parra, P.A.G., Hickling, G.J., Holloway, G., Horan, R., Morin, B., Perrings, C.: Adaptive human behavior in </w:t>
      </w:r>
      <w:r w:rsidRPr="00693293">
        <w:rPr>
          <w:noProof/>
        </w:rPr>
        <w:lastRenderedPageBreak/>
        <w:t>epidemiological models. Proceedings of the National Academy of Sciences 108,</w:t>
      </w:r>
      <w:r w:rsidRPr="00693293">
        <w:rPr>
          <w:b/>
          <w:noProof/>
        </w:rPr>
        <w:t xml:space="preserve"> </w:t>
      </w:r>
      <w:r w:rsidRPr="00693293">
        <w:rPr>
          <w:noProof/>
        </w:rPr>
        <w:t>6306-6311 (2011)</w:t>
      </w:r>
    </w:p>
    <w:p w14:paraId="2CC70021" w14:textId="77777777" w:rsidR="00693293" w:rsidRPr="00693293" w:rsidRDefault="00693293" w:rsidP="00693293">
      <w:pPr>
        <w:pStyle w:val="EndNoteBibliography"/>
        <w:rPr>
          <w:noProof/>
        </w:rPr>
      </w:pPr>
      <w:r w:rsidRPr="00693293">
        <w:rPr>
          <w:noProof/>
        </w:rPr>
        <w:t>31.</w:t>
      </w:r>
      <w:r w:rsidRPr="00693293">
        <w:rPr>
          <w:noProof/>
        </w:rPr>
        <w:tab/>
        <w:t>Manfredi, P., D'Onofrio, A.: Modeling the interplay between human behavior and the spread of infectious diseases. Springer Science &amp; Business Media (2013)</w:t>
      </w:r>
    </w:p>
    <w:p w14:paraId="6AC34194" w14:textId="77777777" w:rsidR="00693293" w:rsidRPr="00693293" w:rsidRDefault="00693293" w:rsidP="00693293">
      <w:pPr>
        <w:pStyle w:val="EndNoteBibliography"/>
        <w:rPr>
          <w:noProof/>
        </w:rPr>
      </w:pPr>
      <w:r w:rsidRPr="00693293">
        <w:rPr>
          <w:noProof/>
        </w:rPr>
        <w:t>32.</w:t>
      </w:r>
      <w:r w:rsidRPr="00693293">
        <w:rPr>
          <w:noProof/>
        </w:rPr>
        <w:tab/>
        <w:t>Fenichel, E.P., Castillo-Chavez, C., Ceddia, M.G., Chowell, G., Parra, P.A.G., Hickling, G.J., Holloway, G., Horan, R., Morin, B., Perrings, C., Springborn, M., Velazquez, L., Villalobos, C.: Adaptive human behavior in epidemiological models. Proc Natl Acad Sci U S A 108,</w:t>
      </w:r>
      <w:r w:rsidRPr="00693293">
        <w:rPr>
          <w:b/>
          <w:noProof/>
        </w:rPr>
        <w:t xml:space="preserve"> </w:t>
      </w:r>
      <w:r w:rsidRPr="00693293">
        <w:rPr>
          <w:noProof/>
        </w:rPr>
        <w:t>6306-6311 (2011)</w:t>
      </w:r>
    </w:p>
    <w:p w14:paraId="4297EF14" w14:textId="77777777" w:rsidR="00693293" w:rsidRPr="00693293" w:rsidRDefault="00693293" w:rsidP="00693293">
      <w:pPr>
        <w:pStyle w:val="EndNoteBibliography"/>
        <w:rPr>
          <w:noProof/>
        </w:rPr>
      </w:pPr>
      <w:r w:rsidRPr="00693293">
        <w:rPr>
          <w:noProof/>
        </w:rPr>
        <w:t>33.</w:t>
      </w:r>
      <w:r w:rsidRPr="00693293">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0DACD1AB" w14:textId="77777777" w:rsidR="00693293" w:rsidRPr="00693293" w:rsidRDefault="00693293" w:rsidP="00693293">
      <w:pPr>
        <w:pStyle w:val="EndNoteBibliography"/>
        <w:rPr>
          <w:noProof/>
        </w:rPr>
      </w:pPr>
      <w:r w:rsidRPr="00693293">
        <w:rPr>
          <w:noProof/>
        </w:rPr>
        <w:t>34.</w:t>
      </w:r>
      <w:r w:rsidRPr="00693293">
        <w:rPr>
          <w:noProof/>
        </w:rPr>
        <w:tab/>
        <w:t>Yin, J., Redovich, J.: Kinetic Modeling of Virus Growth in Cells. Microbiology and Molecular Biology Reviews 82,</w:t>
      </w:r>
      <w:r w:rsidRPr="00693293">
        <w:rPr>
          <w:b/>
          <w:noProof/>
        </w:rPr>
        <w:t xml:space="preserve"> </w:t>
      </w:r>
      <w:r w:rsidRPr="00693293">
        <w:rPr>
          <w:noProof/>
        </w:rPr>
        <w:t>e00066-00017 (2018)</w:t>
      </w:r>
    </w:p>
    <w:p w14:paraId="262D5BBE" w14:textId="77777777" w:rsidR="00693293" w:rsidRPr="00693293" w:rsidRDefault="00693293" w:rsidP="00693293">
      <w:pPr>
        <w:pStyle w:val="EndNoteBibliography"/>
        <w:rPr>
          <w:noProof/>
        </w:rPr>
      </w:pPr>
      <w:r w:rsidRPr="00693293">
        <w:rPr>
          <w:noProof/>
        </w:rPr>
        <w:t>35.</w:t>
      </w:r>
      <w:r w:rsidRPr="00693293">
        <w:rPr>
          <w:noProof/>
        </w:rPr>
        <w:tab/>
        <w:t>Biebricher, C.K., Eigen, M., Gardiner, W.C.: Kinetics of ribonucleic acid replication. Biochemistry 22,</w:t>
      </w:r>
      <w:r w:rsidRPr="00693293">
        <w:rPr>
          <w:b/>
          <w:noProof/>
        </w:rPr>
        <w:t xml:space="preserve"> </w:t>
      </w:r>
      <w:r w:rsidRPr="00693293">
        <w:rPr>
          <w:noProof/>
        </w:rPr>
        <w:t>2544-2559 (1983)</w:t>
      </w:r>
    </w:p>
    <w:p w14:paraId="70DB69FF" w14:textId="77777777" w:rsidR="00693293" w:rsidRPr="00693293" w:rsidRDefault="00693293" w:rsidP="00693293">
      <w:pPr>
        <w:pStyle w:val="EndNoteBibliography"/>
        <w:rPr>
          <w:noProof/>
        </w:rPr>
      </w:pPr>
      <w:r w:rsidRPr="00693293">
        <w:rPr>
          <w:noProof/>
        </w:rPr>
        <w:t>36.</w:t>
      </w:r>
      <w:r w:rsidRPr="00693293">
        <w:rPr>
          <w:noProof/>
        </w:rPr>
        <w:tab/>
        <w:t>Jones, M.C., Rice, J.A.: Displaying the Important Features of Large Collections of Similar Curves. The American Statistician 46,</w:t>
      </w:r>
      <w:r w:rsidRPr="00693293">
        <w:rPr>
          <w:b/>
          <w:noProof/>
        </w:rPr>
        <w:t xml:space="preserve"> </w:t>
      </w:r>
      <w:r w:rsidRPr="00693293">
        <w:rPr>
          <w:noProof/>
        </w:rPr>
        <w:t>140-145 (1992)</w:t>
      </w:r>
    </w:p>
    <w:p w14:paraId="37CEE8D4" w14:textId="77777777" w:rsidR="00693293" w:rsidRPr="00693293" w:rsidRDefault="00693293" w:rsidP="00693293">
      <w:pPr>
        <w:pStyle w:val="EndNoteBibliography"/>
        <w:rPr>
          <w:noProof/>
        </w:rPr>
      </w:pPr>
      <w:r w:rsidRPr="00693293">
        <w:rPr>
          <w:noProof/>
        </w:rPr>
        <w:t>37.</w:t>
      </w:r>
      <w:r w:rsidRPr="00693293">
        <w:rPr>
          <w:noProof/>
        </w:rPr>
        <w:tab/>
        <w:t>McInnes, L., Healy, J., Astels, S.: hdbscan: Hierarchical density based clustering. Journal of Open Source Software 2,</w:t>
      </w:r>
      <w:r w:rsidRPr="00693293">
        <w:rPr>
          <w:b/>
          <w:noProof/>
        </w:rPr>
        <w:t xml:space="preserve"> </w:t>
      </w:r>
      <w:r w:rsidRPr="00693293">
        <w:rPr>
          <w:noProof/>
        </w:rPr>
        <w:t>205 (2017)</w:t>
      </w:r>
    </w:p>
    <w:p w14:paraId="346E6B33" w14:textId="77777777" w:rsidR="00693293" w:rsidRPr="00693293" w:rsidRDefault="00693293" w:rsidP="00693293">
      <w:pPr>
        <w:pStyle w:val="EndNoteBibliography"/>
        <w:rPr>
          <w:noProof/>
        </w:rPr>
      </w:pPr>
      <w:r w:rsidRPr="00693293">
        <w:rPr>
          <w:noProof/>
        </w:rPr>
        <w:t>38.</w:t>
      </w:r>
      <w:r w:rsidRPr="00693293">
        <w:rPr>
          <w:noProof/>
        </w:rPr>
        <w:tab/>
        <w:t>Richard Eiser, J., Bostrom, A., Burton, I., Johnston, D.M., McClure, J., Paton, D., van der Pligt, J., White, M.P.: Risk interpretation and action: A conceptual framework for responses to natural hazards. International Journal of Disaster Risk Reduction 1,</w:t>
      </w:r>
      <w:r w:rsidRPr="00693293">
        <w:rPr>
          <w:b/>
          <w:noProof/>
        </w:rPr>
        <w:t xml:space="preserve"> </w:t>
      </w:r>
      <w:r w:rsidRPr="00693293">
        <w:rPr>
          <w:noProof/>
        </w:rPr>
        <w:t>5-16 (2012)</w:t>
      </w:r>
    </w:p>
    <w:p w14:paraId="3F78C781" w14:textId="77777777" w:rsidR="00693293" w:rsidRPr="00693293" w:rsidRDefault="00693293" w:rsidP="00693293">
      <w:pPr>
        <w:pStyle w:val="EndNoteBibliography"/>
        <w:rPr>
          <w:noProof/>
        </w:rPr>
      </w:pPr>
      <w:r w:rsidRPr="00693293">
        <w:rPr>
          <w:noProof/>
        </w:rPr>
        <w:t>39.</w:t>
      </w:r>
      <w:r w:rsidRPr="00693293">
        <w:rPr>
          <w:noProof/>
        </w:rPr>
        <w:tab/>
        <w:t>Tye, E., Finnie, T.J.R., Hall, I., Leach, S.: PyGOM - A Python Package for Simplifying Modelling with Systems of Ordinary Differential Equations. ArXiv abs/1803.06934,</w:t>
      </w:r>
      <w:r w:rsidRPr="00693293">
        <w:rPr>
          <w:b/>
          <w:noProof/>
        </w:rPr>
        <w:t xml:space="preserve"> </w:t>
      </w:r>
      <w:r w:rsidRPr="00693293">
        <w:rPr>
          <w:noProof/>
        </w:rPr>
        <w:t>(2018)</w:t>
      </w:r>
    </w:p>
    <w:p w14:paraId="467B1384" w14:textId="0527C06E" w:rsidR="00693293" w:rsidRPr="00693293" w:rsidRDefault="00693293" w:rsidP="00693293">
      <w:pPr>
        <w:pStyle w:val="EndNoteBibliography"/>
        <w:rPr>
          <w:noProof/>
        </w:rPr>
      </w:pPr>
      <w:r w:rsidRPr="00693293">
        <w:rPr>
          <w:noProof/>
        </w:rPr>
        <w:t>40.</w:t>
      </w:r>
      <w:r w:rsidRPr="00693293">
        <w:rPr>
          <w:noProof/>
        </w:rPr>
        <w:tab/>
        <w:t xml:space="preserve">Hill, A., Levy, M., Xie, S., Sheen, S., Shinnick, J., Gheorghe, A., Rehmann, C.: Modeling COVID-19 spread vs healthcare capacity, 2020., Planning as Inference in Epidemiological Models.  Available from: </w:t>
      </w:r>
      <w:hyperlink r:id="rId54" w:history="1">
        <w:r w:rsidRPr="00693293">
          <w:rPr>
            <w:rStyle w:val="Hyperlink"/>
            <w:noProof/>
          </w:rPr>
          <w:t>https://www.researchgate.net/publication/340295625_Planning_as_Inference_in_Epidemiological_Models</w:t>
        </w:r>
      </w:hyperlink>
      <w:r w:rsidRPr="00693293">
        <w:rPr>
          <w:noProof/>
        </w:rPr>
        <w:t>. (2020) doi:</w:t>
      </w:r>
    </w:p>
    <w:p w14:paraId="2ECE22D5" w14:textId="49B48C54" w:rsidR="00693293" w:rsidRPr="00693293" w:rsidRDefault="00693293" w:rsidP="00693293">
      <w:pPr>
        <w:pStyle w:val="EndNoteBibliography"/>
        <w:rPr>
          <w:noProof/>
        </w:rPr>
      </w:pPr>
      <w:r w:rsidRPr="00693293">
        <w:rPr>
          <w:noProof/>
        </w:rPr>
        <w:t>41.</w:t>
      </w:r>
      <w:r w:rsidRPr="00693293">
        <w:rPr>
          <w:noProof/>
        </w:rPr>
        <w:tab/>
      </w:r>
      <w:hyperlink r:id="rId55" w:history="1">
        <w:r w:rsidRPr="00693293">
          <w:rPr>
            <w:rStyle w:val="Hyperlink"/>
            <w:noProof/>
          </w:rPr>
          <w:t>https://github.com/cjekel/piecewise_linear_fit_py</w:t>
        </w:r>
      </w:hyperlink>
    </w:p>
    <w:p w14:paraId="6BA3835C" w14:textId="77777777" w:rsidR="00693293" w:rsidRPr="00693293" w:rsidRDefault="00693293" w:rsidP="00693293">
      <w:pPr>
        <w:pStyle w:val="EndNoteBibliography"/>
        <w:rPr>
          <w:noProof/>
        </w:rPr>
      </w:pPr>
      <w:r w:rsidRPr="00693293">
        <w:rPr>
          <w:noProof/>
        </w:rPr>
        <w:t>42.</w:t>
      </w:r>
      <w:r w:rsidRPr="00693293">
        <w:rPr>
          <w:noProof/>
        </w:rPr>
        <w:tab/>
        <w:t xml:space="preserve">COVID-19 Data Repository by the Center for Systems Science and Engineering (CSSE) at Johns Hopkins University. </w:t>
      </w:r>
    </w:p>
    <w:p w14:paraId="15C7E5D8" w14:textId="77777777" w:rsidR="00693293" w:rsidRPr="00693293" w:rsidRDefault="00693293" w:rsidP="00693293">
      <w:pPr>
        <w:pStyle w:val="EndNoteBibliography"/>
        <w:rPr>
          <w:noProof/>
        </w:rPr>
      </w:pPr>
      <w:r w:rsidRPr="00693293">
        <w:rPr>
          <w:noProof/>
        </w:rPr>
        <w:t>43.</w:t>
      </w:r>
      <w:r w:rsidRPr="00693293">
        <w:rPr>
          <w:noProof/>
        </w:rPr>
        <w:tab/>
        <w:t>Roser, M., Ritchie , H., Ortiz-Ospina, E., Hasell, J.: Coronavirus Pandemic (COVID-19). OurWorldInData.org (2020) doi:</w:t>
      </w:r>
    </w:p>
    <w:p w14:paraId="797B7548" w14:textId="6367878C" w:rsidR="00A41CB4" w:rsidRDefault="0011114A">
      <w:r>
        <w:fldChar w:fldCharType="end"/>
      </w:r>
    </w:p>
    <w:sectPr w:rsidR="00A41CB4" w:rsidSect="00205CEC">
      <w:footerReference w:type="even" r:id="rId56"/>
      <w:footerReference w:type="default" r:id="rId57"/>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0" w:author="Norman Packard" w:date="2020-10-08T23:59:00Z" w:initials="NP">
    <w:p w14:paraId="42419AF1" w14:textId="58F6D207" w:rsidR="006E68C6" w:rsidRDefault="006E68C6">
      <w:pPr>
        <w:pStyle w:val="CommentText"/>
      </w:pPr>
      <w:r>
        <w:rPr>
          <w:rStyle w:val="CommentReference"/>
        </w:rPr>
        <w:annotationRef/>
      </w:r>
      <w:r>
        <w:t>Probably this figure (at least A-C) gets replaced by the consensus clustering picture?</w:t>
      </w:r>
    </w:p>
  </w:comment>
  <w:comment w:id="131" w:author="Norman Packard" w:date="2020-10-08T23:59:00Z" w:initials="NP">
    <w:p w14:paraId="110C9BE7" w14:textId="77777777" w:rsidR="006E68C6" w:rsidRDefault="006E68C6" w:rsidP="00FA1A84">
      <w:pPr>
        <w:pStyle w:val="CommentText"/>
      </w:pPr>
      <w:r>
        <w:rPr>
          <w:rStyle w:val="CommentReference"/>
        </w:rPr>
        <w:annotationRef/>
      </w:r>
      <w:r>
        <w:t>Probably this figure (at least A-C) gets replaced by the consensus clustering picture?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419AF1" w15:done="0"/>
  <w15:commentEx w15:paraId="110C9B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A2658" w16cex:dateUtc="2020-10-09T06:59:00Z"/>
  <w16cex:commentExtensible w16cex:durableId="232B8174" w16cex:dateUtc="2020-10-09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419AF1" w16cid:durableId="232A2658"/>
  <w16cid:commentId w16cid:paraId="110C9BE7" w16cid:durableId="232B81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5C1B70" w14:textId="77777777" w:rsidR="00BB3049" w:rsidRDefault="00BB3049" w:rsidP="00205CEC">
      <w:r>
        <w:separator/>
      </w:r>
    </w:p>
  </w:endnote>
  <w:endnote w:type="continuationSeparator" w:id="0">
    <w:p w14:paraId="50994319" w14:textId="77777777" w:rsidR="00BB3049" w:rsidRDefault="00BB3049" w:rsidP="00205CEC">
      <w:r>
        <w:continuationSeparator/>
      </w:r>
    </w:p>
  </w:endnote>
  <w:endnote w:type="continuationNotice" w:id="1">
    <w:p w14:paraId="54AAAA5A" w14:textId="77777777" w:rsidR="00BB3049" w:rsidRDefault="00BB30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6E68C6" w:rsidRDefault="006E68C6"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6E68C6" w:rsidRDefault="006E68C6"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6E68C6" w:rsidRDefault="006E68C6"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6E68C6" w:rsidRDefault="006E68C6"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AF5E6" w14:textId="77777777" w:rsidR="00BB3049" w:rsidRDefault="00BB3049" w:rsidP="00205CEC">
      <w:r>
        <w:separator/>
      </w:r>
    </w:p>
  </w:footnote>
  <w:footnote w:type="continuationSeparator" w:id="0">
    <w:p w14:paraId="26F07F07" w14:textId="77777777" w:rsidR="00BB3049" w:rsidRDefault="00BB3049" w:rsidP="00205CEC">
      <w:r>
        <w:continuationSeparator/>
      </w:r>
    </w:p>
  </w:footnote>
  <w:footnote w:type="continuationNotice" w:id="1">
    <w:p w14:paraId="5F2DD9EE" w14:textId="77777777" w:rsidR="00BB3049" w:rsidRDefault="00BB304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rson w15:author="John McCaskill">
    <w15:presenceInfo w15:providerId="AD" w15:userId="S::john@chemelion.ai::8f7450e1-ccbd-4d7f-9ba4-8c214e433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record-ids&gt;&lt;/item&gt;&lt;/Libraries&gt;"/>
  </w:docVars>
  <w:rsids>
    <w:rsidRoot w:val="0014064D"/>
    <w:rsid w:val="0000227E"/>
    <w:rsid w:val="00002DF1"/>
    <w:rsid w:val="00004F16"/>
    <w:rsid w:val="00006C70"/>
    <w:rsid w:val="00014A64"/>
    <w:rsid w:val="00021AD8"/>
    <w:rsid w:val="00025309"/>
    <w:rsid w:val="000362AC"/>
    <w:rsid w:val="000410C2"/>
    <w:rsid w:val="0004656E"/>
    <w:rsid w:val="0004675E"/>
    <w:rsid w:val="00052373"/>
    <w:rsid w:val="000702F7"/>
    <w:rsid w:val="000708E9"/>
    <w:rsid w:val="00072537"/>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4554E"/>
    <w:rsid w:val="00250AAA"/>
    <w:rsid w:val="00254972"/>
    <w:rsid w:val="002633A9"/>
    <w:rsid w:val="0026404D"/>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62D8B"/>
    <w:rsid w:val="003679E9"/>
    <w:rsid w:val="00374A88"/>
    <w:rsid w:val="00386D10"/>
    <w:rsid w:val="003976D4"/>
    <w:rsid w:val="003A0EFF"/>
    <w:rsid w:val="003B0E83"/>
    <w:rsid w:val="003B3411"/>
    <w:rsid w:val="003B726D"/>
    <w:rsid w:val="003E6B6A"/>
    <w:rsid w:val="003E6BA5"/>
    <w:rsid w:val="003F5B17"/>
    <w:rsid w:val="00403B49"/>
    <w:rsid w:val="00406BA4"/>
    <w:rsid w:val="00407D1B"/>
    <w:rsid w:val="004117B2"/>
    <w:rsid w:val="004200C1"/>
    <w:rsid w:val="004360EA"/>
    <w:rsid w:val="00445305"/>
    <w:rsid w:val="004707EC"/>
    <w:rsid w:val="00492D0E"/>
    <w:rsid w:val="004943D1"/>
    <w:rsid w:val="004A07DA"/>
    <w:rsid w:val="004A18DA"/>
    <w:rsid w:val="004B0294"/>
    <w:rsid w:val="004C58E1"/>
    <w:rsid w:val="004C7DAA"/>
    <w:rsid w:val="004E011C"/>
    <w:rsid w:val="004E273D"/>
    <w:rsid w:val="004E60D3"/>
    <w:rsid w:val="005039AD"/>
    <w:rsid w:val="00517FA0"/>
    <w:rsid w:val="00523A82"/>
    <w:rsid w:val="005339B0"/>
    <w:rsid w:val="0054135A"/>
    <w:rsid w:val="00545522"/>
    <w:rsid w:val="0057313C"/>
    <w:rsid w:val="00580A50"/>
    <w:rsid w:val="00582E88"/>
    <w:rsid w:val="00585534"/>
    <w:rsid w:val="00591EE7"/>
    <w:rsid w:val="005A194B"/>
    <w:rsid w:val="005A248A"/>
    <w:rsid w:val="005C179C"/>
    <w:rsid w:val="005C3992"/>
    <w:rsid w:val="005D258F"/>
    <w:rsid w:val="005E07EF"/>
    <w:rsid w:val="005F0145"/>
    <w:rsid w:val="005F1C93"/>
    <w:rsid w:val="005F3B46"/>
    <w:rsid w:val="005F7E90"/>
    <w:rsid w:val="00600F90"/>
    <w:rsid w:val="00615B64"/>
    <w:rsid w:val="00622360"/>
    <w:rsid w:val="006465EE"/>
    <w:rsid w:val="00656A28"/>
    <w:rsid w:val="00671EB8"/>
    <w:rsid w:val="006836A1"/>
    <w:rsid w:val="00693293"/>
    <w:rsid w:val="006978B2"/>
    <w:rsid w:val="006A1118"/>
    <w:rsid w:val="006B0AED"/>
    <w:rsid w:val="006B2018"/>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5044"/>
    <w:rsid w:val="007D1E71"/>
    <w:rsid w:val="007D448D"/>
    <w:rsid w:val="007D68F4"/>
    <w:rsid w:val="007D7C63"/>
    <w:rsid w:val="007E73A9"/>
    <w:rsid w:val="008015F4"/>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1C1E"/>
    <w:rsid w:val="009723F1"/>
    <w:rsid w:val="00982B35"/>
    <w:rsid w:val="00997612"/>
    <w:rsid w:val="009A4676"/>
    <w:rsid w:val="009B7339"/>
    <w:rsid w:val="009C03BC"/>
    <w:rsid w:val="009C6B94"/>
    <w:rsid w:val="009C70C1"/>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D44D7"/>
    <w:rsid w:val="00AE0090"/>
    <w:rsid w:val="00AE2502"/>
    <w:rsid w:val="00AE4C8A"/>
    <w:rsid w:val="00AE4D83"/>
    <w:rsid w:val="00AF0ADB"/>
    <w:rsid w:val="00B05583"/>
    <w:rsid w:val="00B07D82"/>
    <w:rsid w:val="00B12CEC"/>
    <w:rsid w:val="00B15680"/>
    <w:rsid w:val="00B16E3E"/>
    <w:rsid w:val="00B2575D"/>
    <w:rsid w:val="00B776D8"/>
    <w:rsid w:val="00B81293"/>
    <w:rsid w:val="00B9464A"/>
    <w:rsid w:val="00BA2B13"/>
    <w:rsid w:val="00BA3A52"/>
    <w:rsid w:val="00BB3049"/>
    <w:rsid w:val="00BC531D"/>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33A0"/>
    <w:rsid w:val="00D9479B"/>
    <w:rsid w:val="00DA1594"/>
    <w:rsid w:val="00DB0C24"/>
    <w:rsid w:val="00DC3505"/>
    <w:rsid w:val="00DD18D7"/>
    <w:rsid w:val="00DE00A8"/>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image" Target="media/image38.png"/><Relationship Id="rId55" Type="http://schemas.openxmlformats.org/officeDocument/2006/relationships/hyperlink" Target="https://github.com/cjekel/piecewise_linear_fit_py"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7.emf"/><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emf"/><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hyperlink" Target="https://github.com/PublicHealthEngland/pyg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png"/><Relationship Id="rId59"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researchgate.net/publication/340295625_Planning_as_Inference_in_Epidemiological_Mode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30</Pages>
  <Words>14447</Words>
  <Characters>82353</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96607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22</cp:revision>
  <dcterms:created xsi:type="dcterms:W3CDTF">2020-10-08T19:22:00Z</dcterms:created>
  <dcterms:modified xsi:type="dcterms:W3CDTF">2020-10-10T12:15:00Z</dcterms:modified>
</cp:coreProperties>
</file>