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3002D062"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lastRenderedPageBreak/>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argue that our overall conclusions are independent of this effect. Firstly, overall testing levels </w:t>
      </w:r>
      <w:r w:rsidR="007D1E71">
        <w:lastRenderedPageBreak/>
        <w:t>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6A2FD151" w:rsidR="00916FF1" w:rsidRPr="00A07926"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lastRenderedPageBreak/>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2499747C" w14:textId="0C59ABC0" w:rsidR="00916FF1" w:rsidRDefault="00916FF1" w:rsidP="007D1E71">
      <w:pPr>
        <w:jc w:val="both"/>
      </w:pPr>
      <w:r>
        <w:t xml:space="preserve"> </w:t>
      </w:r>
    </w:p>
    <w:p w14:paraId="5DADF471" w14:textId="57713EF5"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21F7B443"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62E42D65"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w:t>
      </w:r>
      <w:r w:rsidR="000D50B2">
        <w:rPr>
          <w:sz w:val="22"/>
          <w:szCs w:val="22"/>
        </w:rPr>
        <w:t xml:space="preserve">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0D50B2">
        <w:rPr>
          <w:sz w:val="22"/>
          <w:szCs w:val="22"/>
        </w:rPr>
        <w:t xml:space="preserve"> with fixed representative values of the other coupling constants </w:t>
      </w:r>
      <m:oMath>
        <m:sSub>
          <m:sSubPr>
            <m:ctrlPr>
              <w:ins w:id="0"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 w:author="John McCaskill" w:date="2020-08-25T16:53: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08D337F1" w:rsidR="001508F4" w:rsidRPr="00AE4C8A" w:rsidRDefault="001C653A">
      <w:pPr>
        <w:rPr>
          <w:sz w:val="22"/>
          <w:szCs w:val="22"/>
        </w:rPr>
      </w:pPr>
      <w:r>
        <w:rPr>
          <w:sz w:val="22"/>
          <w:szCs w:val="22"/>
        </w:rPr>
        <w:t>Note that the strength of the cautionary response on the pandemic is weakened by economic considerations as expected</w:t>
      </w:r>
      <w:r w:rsidR="000D50B2">
        <w:rPr>
          <w:sz w:val="22"/>
          <w:szCs w:val="22"/>
        </w:rPr>
        <w:t xml:space="preserve"> as shown in </w:t>
      </w:r>
      <w:proofErr w:type="gramStart"/>
      <w:r w:rsidR="000D50B2" w:rsidRPr="000D50B2">
        <w:rPr>
          <w:b/>
          <w:bCs/>
          <w:sz w:val="22"/>
          <w:szCs w:val="22"/>
        </w:rPr>
        <w:t>B</w:t>
      </w:r>
      <w:r w:rsidR="000D50B2">
        <w:rPr>
          <w:sz w:val="22"/>
          <w:szCs w:val="22"/>
        </w:rPr>
        <w:t>, but</w:t>
      </w:r>
      <w:proofErr w:type="gramEnd"/>
      <w:r w:rsidR="000D50B2">
        <w:rPr>
          <w:sz w:val="22"/>
          <w:szCs w:val="22"/>
        </w:rPr>
        <w:t xml:space="preserve">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35C5AD8E">
                  <wp:extent cx="1914525" cy="1081609"/>
                  <wp:effectExtent l="0" t="0" r="317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8744" cy="1095292"/>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7A238BA4">
                  <wp:extent cx="1366981" cy="960729"/>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0954" cy="1012718"/>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5FA17332" w14:textId="757AE19F" w:rsidR="001508F4" w:rsidRPr="00D509E0" w:rsidRDefault="001508F4" w:rsidP="00905C25">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 xml:space="preserve">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w:t>
      </w:r>
      <w:r w:rsidR="00905C25">
        <w:rPr>
          <w:sz w:val="22"/>
          <w:szCs w:val="22"/>
        </w:rPr>
        <w:lastRenderedPageBreak/>
        <w:t>cautionary feedback is the class of most severely affected infected individuals. We assume for simplicity that the transition to caution is independent of exposure in the differentiated models.</w:t>
      </w:r>
    </w:p>
    <w:p w14:paraId="3B419AE8" w14:textId="7D676037" w:rsidR="008A3669" w:rsidRDefault="008A3669">
      <w:pPr>
        <w:rPr>
          <w:sz w:val="56"/>
          <w:szCs w:val="56"/>
        </w:rPr>
      </w:pPr>
      <w:r>
        <w:rPr>
          <w:sz w:val="56"/>
          <w:szCs w:val="56"/>
        </w:rPr>
        <w:t>Fig n</w:t>
      </w:r>
      <w:r w:rsidRPr="008A3669">
        <w:rPr>
          <w:sz w:val="56"/>
          <w:szCs w:val="56"/>
        </w:rPr>
        <w:t>ot yet available</w:t>
      </w:r>
    </w:p>
    <w:p w14:paraId="01E31D96" w14:textId="00F2C3DC" w:rsidR="008A3669" w:rsidRDefault="008A3669">
      <w:pPr>
        <w:rPr>
          <w:sz w:val="56"/>
          <w:szCs w:val="56"/>
        </w:rPr>
      </w:pPr>
    </w:p>
    <w:p w14:paraId="7C508385" w14:textId="37D289C9" w:rsidR="008A3669" w:rsidRDefault="008A3669">
      <w:pPr>
        <w:rPr>
          <w:sz w:val="56"/>
          <w:szCs w:val="56"/>
        </w:rPr>
      </w:pPr>
    </w:p>
    <w:p w14:paraId="22FCB039" w14:textId="53014A21" w:rsidR="008A3669" w:rsidRDefault="008A3669">
      <w:pPr>
        <w:rPr>
          <w:sz w:val="56"/>
          <w:szCs w:val="56"/>
        </w:rPr>
      </w:pPr>
    </w:p>
    <w:p w14:paraId="7385C281" w14:textId="77777777" w:rsidR="008A3669" w:rsidRPr="008A3669" w:rsidRDefault="008A3669">
      <w:pPr>
        <w:rPr>
          <w:sz w:val="56"/>
          <w:szCs w:val="56"/>
        </w:rPr>
      </w:pPr>
    </w:p>
    <w:p w14:paraId="4A57C05D" w14:textId="77777777" w:rsidR="008A3669" w:rsidRDefault="008A3669">
      <w:pPr>
        <w:rPr>
          <w:b/>
          <w:bCs/>
          <w:sz w:val="22"/>
          <w:szCs w:val="22"/>
        </w:rPr>
      </w:pPr>
    </w:p>
    <w:p w14:paraId="6A7E6359" w14:textId="6CEF8155"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deaths.</w:t>
      </w:r>
      <w:r w:rsidRPr="0010500C">
        <w:rPr>
          <w:sz w:val="22"/>
          <w:szCs w:val="22"/>
        </w:rPr>
        <w:t xml:space="preserve"> </w:t>
      </w:r>
      <w:r>
        <w:rPr>
          <w:sz w:val="22"/>
          <w:szCs w:val="22"/>
        </w:rPr>
        <w:t>The piecewise linear analysis is extended to include all countries (up to Aug 1) for their cumulative deaths (</w:t>
      </w:r>
      <w:r w:rsidR="000708E9">
        <w:rPr>
          <w:sz w:val="22"/>
          <w:szCs w:val="22"/>
        </w:rPr>
        <w:t>deemed more reliable than the cumulative infections which depend more strongly on testing rates).</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w:t>
      </w:r>
      <w:r w:rsidR="00492D0E">
        <w:rPr>
          <w:sz w:val="22"/>
          <w:szCs w:val="22"/>
        </w:rPr>
        <w:t>, as in Fig. 3,</w:t>
      </w:r>
      <w:r w:rsidR="00492D0E">
        <w:rPr>
          <w:sz w:val="22"/>
          <w:szCs w:val="22"/>
        </w:rPr>
        <w:t xml:space="preserve">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w:t>
      </w:r>
      <w:r>
        <w:rPr>
          <w:b/>
          <w:bCs/>
          <w:sz w:val="22"/>
          <w:szCs w:val="22"/>
        </w:rPr>
        <w:t>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Pr>
          <w:sz w:val="22"/>
          <w:szCs w:val="22"/>
        </w:rPr>
        <w:t>.</w:t>
      </w:r>
      <w:r w:rsidR="00AA705A">
        <w:rPr>
          <w:sz w:val="22"/>
          <w:szCs w:val="22"/>
        </w:rPr>
        <w:t xml:space="preserve"> The new state variables are the uncautionable susceptibles </w:t>
      </w:r>
      <m:oMath>
        <m:sSub>
          <m:sSubPr>
            <m:ctrlPr>
              <w:ins w:id="3"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4"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w:t>
      </w:r>
      <w:r w:rsidR="00AA705A">
        <w:rPr>
          <w:rFonts w:eastAsiaTheme="minorEastAsia"/>
          <w:sz w:val="22"/>
          <w:szCs w:val="22"/>
        </w:rPr>
        <w:t xml:space="preserve">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ins w:id="5"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w:t>
      </w:r>
      <w:proofErr w:type="spellStart"/>
      <w:r w:rsidR="00AA705A">
        <w:rPr>
          <w:rFonts w:eastAsiaTheme="minorEastAsia"/>
          <w:sz w:val="22"/>
          <w:szCs w:val="22"/>
        </w:rPr>
        <w:t>tionable</w:t>
      </w:r>
      <w:proofErr w:type="spellEnd"/>
      <w:r w:rsidR="00AA705A">
        <w:rPr>
          <w:rFonts w:eastAsiaTheme="minorEastAsia"/>
          <w:sz w:val="22"/>
          <w:szCs w:val="22"/>
        </w:rPr>
        <w:t xml:space="preserv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6"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w:t>
      </w:r>
      <w:proofErr w:type="spellStart"/>
      <w:r w:rsidR="00AA705A">
        <w:rPr>
          <w:rFonts w:eastAsiaTheme="minorEastAsia"/>
          <w:sz w:val="22"/>
          <w:szCs w:val="22"/>
        </w:rPr>
        <w:t>cautionable</w:t>
      </w:r>
      <w:proofErr w:type="spellEnd"/>
      <w:r w:rsidR="00AA705A">
        <w:rPr>
          <w:rFonts w:eastAsiaTheme="minorEastAsia"/>
          <w:sz w:val="22"/>
          <w:szCs w:val="22"/>
        </w:rPr>
        <w:t xml:space="preserv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ins w:id="7"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w:t>
      </w:r>
      <w:r>
        <w:rPr>
          <w:b/>
          <w:bCs/>
          <w:sz w:val="22"/>
          <w:szCs w:val="22"/>
        </w:rPr>
        <w:t>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Pr>
          <w:sz w:val="22"/>
          <w:szCs w:val="22"/>
        </w:rPr>
        <w:t>left</w:t>
      </w:r>
      <w:r>
        <w:rPr>
          <w:sz w:val="22"/>
          <w:szCs w:val="22"/>
        </w:rPr>
        <w: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Pr>
          <w:sz w:val="22"/>
          <w:szCs w:val="22"/>
        </w:rPr>
        <w:t xml:space="preserve"> as in Fig. S4</w:t>
      </w:r>
      <w:r>
        <w:rPr>
          <w:sz w:val="22"/>
          <w:szCs w:val="22"/>
        </w:rPr>
        <w:t xml:space="preserve">. </w:t>
      </w:r>
      <w:r>
        <w:rPr>
          <w:sz w:val="22"/>
          <w:szCs w:val="22"/>
        </w:rPr>
        <w:t xml:space="preserve">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8"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9"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10"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49B3A7AB" w14:textId="77777777" w:rsidR="00FE325E" w:rsidRPr="00FE325E" w:rsidRDefault="0011114A" w:rsidP="00FE325E">
      <w:pPr>
        <w:pStyle w:val="EndNoteBibliography"/>
        <w:rPr>
          <w:noProof/>
        </w:rPr>
      </w:pPr>
      <w:r>
        <w:fldChar w:fldCharType="begin"/>
      </w:r>
      <w:r>
        <w:instrText xml:space="preserve"> ADDIN EN.REFLIST </w:instrText>
      </w:r>
      <w:r>
        <w:fldChar w:fldCharType="separate"/>
      </w:r>
      <w:r w:rsidR="00FE325E" w:rsidRPr="00FE325E">
        <w:rPr>
          <w:noProof/>
        </w:rPr>
        <w:t>1.</w:t>
      </w:r>
      <w:r w:rsidR="00FE325E" w:rsidRPr="00FE325E">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4524DDF0" w14:textId="77777777" w:rsidR="00FE325E" w:rsidRPr="00FE325E" w:rsidRDefault="00FE325E" w:rsidP="00FE325E">
      <w:pPr>
        <w:pStyle w:val="EndNoteBibliography"/>
        <w:rPr>
          <w:noProof/>
        </w:rPr>
      </w:pPr>
      <w:r w:rsidRPr="00FE325E">
        <w:rPr>
          <w:noProof/>
        </w:rPr>
        <w:t>2.</w:t>
      </w:r>
      <w:r w:rsidRPr="00FE325E">
        <w:rPr>
          <w:noProof/>
        </w:rPr>
        <w:tab/>
        <w:t>R.M., A., B., A., R.M., M.: Infectious Diseases of Humans: Dynamics and Control. Oxford University Press, Oxford, UK (1992) 9780198540403</w:t>
      </w:r>
    </w:p>
    <w:p w14:paraId="58D678C8" w14:textId="77777777" w:rsidR="00FE325E" w:rsidRPr="00FE325E" w:rsidRDefault="00FE325E" w:rsidP="00FE325E">
      <w:pPr>
        <w:pStyle w:val="EndNoteBibliography"/>
        <w:rPr>
          <w:noProof/>
        </w:rPr>
      </w:pPr>
      <w:r w:rsidRPr="00FE325E">
        <w:rPr>
          <w:noProof/>
        </w:rPr>
        <w:t>3.</w:t>
      </w:r>
      <w:r w:rsidRPr="00FE325E">
        <w:rPr>
          <w:noProof/>
        </w:rPr>
        <w:tab/>
        <w:t>Anderson, R., May, R.: Directly transmitted infections diseases: control by vaccination. Science 215, 1053-1060 (1982) 10.1126/science.7063839</w:t>
      </w:r>
    </w:p>
    <w:p w14:paraId="75E46424" w14:textId="77777777" w:rsidR="00FE325E" w:rsidRPr="00FE325E" w:rsidRDefault="00FE325E" w:rsidP="00FE325E">
      <w:pPr>
        <w:pStyle w:val="EndNoteBibliography"/>
        <w:rPr>
          <w:noProof/>
        </w:rPr>
      </w:pPr>
      <w:r w:rsidRPr="00FE325E">
        <w:rPr>
          <w:noProof/>
        </w:rPr>
        <w:t>4.</w:t>
      </w:r>
      <w:r w:rsidRPr="00FE325E">
        <w:rPr>
          <w:noProof/>
        </w:rPr>
        <w:tab/>
        <w:t>Hethcote, H.W.: The Mathematics of Infectious Diseases. SIAM Rev. 42, 599–653 (2000) 10.1137/s0036144500371907</w:t>
      </w:r>
    </w:p>
    <w:p w14:paraId="0C024DE9" w14:textId="24267D34" w:rsidR="00FE325E" w:rsidRPr="00FE325E" w:rsidRDefault="00FE325E" w:rsidP="00FE325E">
      <w:pPr>
        <w:pStyle w:val="EndNoteBibliography"/>
        <w:rPr>
          <w:noProof/>
        </w:rPr>
      </w:pPr>
      <w:r w:rsidRPr="00FE325E">
        <w:rPr>
          <w:noProof/>
        </w:rPr>
        <w:t>5.</w:t>
      </w:r>
      <w:r w:rsidRPr="00FE325E">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5" w:history="1">
        <w:r w:rsidRPr="00FE325E">
          <w:rPr>
            <w:rStyle w:val="Hyperlink"/>
            <w:noProof/>
          </w:rPr>
          <w:t>https://doi.org/10.1001/jama.2020.2648</w:t>
        </w:r>
      </w:hyperlink>
    </w:p>
    <w:p w14:paraId="05B4CBB5" w14:textId="552722B1" w:rsidR="00FE325E" w:rsidRPr="00FE325E" w:rsidRDefault="00FE325E" w:rsidP="00FE325E">
      <w:pPr>
        <w:pStyle w:val="EndNoteBibliography"/>
        <w:rPr>
          <w:noProof/>
        </w:rPr>
      </w:pPr>
      <w:r w:rsidRPr="00FE325E">
        <w:rPr>
          <w:noProof/>
        </w:rPr>
        <w:t>6.</w:t>
      </w:r>
      <w:r w:rsidRPr="00FE325E">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6" w:history="1">
        <w:r w:rsidRPr="00FE325E">
          <w:rPr>
            <w:rStyle w:val="Hyperlink"/>
            <w:noProof/>
          </w:rPr>
          <w:t>https://doi.org/10.1016/j.ijid.2020.02.058</w:t>
        </w:r>
      </w:hyperlink>
    </w:p>
    <w:p w14:paraId="1A981614" w14:textId="7D8C2EC9" w:rsidR="00FE325E" w:rsidRPr="00FE325E" w:rsidRDefault="00FE325E" w:rsidP="00FE325E">
      <w:pPr>
        <w:pStyle w:val="EndNoteBibliography"/>
        <w:rPr>
          <w:noProof/>
        </w:rPr>
      </w:pPr>
      <w:r w:rsidRPr="00FE325E">
        <w:rPr>
          <w:noProof/>
        </w:rPr>
        <w:t>7.</w:t>
      </w:r>
      <w:r w:rsidRPr="00FE325E">
        <w:rPr>
          <w:noProof/>
        </w:rPr>
        <w:tab/>
        <w:t xml:space="preserve">Giordano, G., Blanchini, F., Bruno, R., Colaneri, P., Di Filippo, A., Di Matteo, A., Colaneri, M.: Modelling the COVID-19 epidemic and implementation of population-wide interventions in Italy. Nature Medicine (2020) </w:t>
      </w:r>
      <w:hyperlink r:id="rId37" w:history="1">
        <w:r w:rsidRPr="00FE325E">
          <w:rPr>
            <w:rStyle w:val="Hyperlink"/>
            <w:noProof/>
          </w:rPr>
          <w:t>https://doi.org/10.1038/s41591-020-0883-7</w:t>
        </w:r>
      </w:hyperlink>
    </w:p>
    <w:p w14:paraId="0E6A4C64" w14:textId="77777777" w:rsidR="00FE325E" w:rsidRPr="00FE325E" w:rsidRDefault="00FE325E" w:rsidP="00FE325E">
      <w:pPr>
        <w:pStyle w:val="EndNoteBibliography"/>
        <w:rPr>
          <w:noProof/>
        </w:rPr>
      </w:pPr>
      <w:r w:rsidRPr="00FE325E">
        <w:rPr>
          <w:noProof/>
        </w:rPr>
        <w:t>8.</w:t>
      </w:r>
      <w:r w:rsidRPr="00FE325E">
        <w:rPr>
          <w:noProof/>
        </w:rPr>
        <w:tab/>
        <w:t>Gumel, A.B., Ruan, S., Day, T., Watmough, J., Brauer, F., van den Driessche, P., Gabrielson, D., Bowman, C., Alexander, M.E., Ardal, S., Wu, J., Sahai, B.M.: Modelling strategies for controlling SARS outbreaks. Proc Biol Sci 271, 2223-2232 (2004) 10.1098/rspb.2004.2800</w:t>
      </w:r>
    </w:p>
    <w:p w14:paraId="0F4D34F1" w14:textId="77777777" w:rsidR="00FE325E" w:rsidRPr="00FE325E" w:rsidRDefault="00FE325E" w:rsidP="00FE325E">
      <w:pPr>
        <w:pStyle w:val="EndNoteBibliography"/>
        <w:rPr>
          <w:noProof/>
        </w:rPr>
      </w:pPr>
      <w:r w:rsidRPr="00FE325E">
        <w:rPr>
          <w:noProof/>
        </w:rPr>
        <w:t>9.</w:t>
      </w:r>
      <w:r w:rsidRPr="00FE325E">
        <w:rPr>
          <w:noProof/>
        </w:rPr>
        <w:tab/>
        <w:t xml:space="preserve">Klepac, P., Kucharski, A.J., Conlan, A.J., Kissler, S., Tang, M., Fry, H., Gog, J.R.: Contacts in context: large-scale setting-specific social mixing matrices from the BBC Pandemic project. medRxiv (2020) </w:t>
      </w:r>
    </w:p>
    <w:p w14:paraId="192948E1" w14:textId="77777777" w:rsidR="00FE325E" w:rsidRPr="00FE325E" w:rsidRDefault="00FE325E" w:rsidP="00FE325E">
      <w:pPr>
        <w:pStyle w:val="EndNoteBibliography"/>
        <w:rPr>
          <w:noProof/>
        </w:rPr>
      </w:pPr>
      <w:r w:rsidRPr="00FE325E">
        <w:rPr>
          <w:noProof/>
        </w:rPr>
        <w:t>10.</w:t>
      </w:r>
      <w:r w:rsidRPr="00FE325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D538630" w14:textId="42766F9A" w:rsidR="00FE325E" w:rsidRPr="00FE325E" w:rsidRDefault="00FE325E" w:rsidP="00FE325E">
      <w:pPr>
        <w:pStyle w:val="EndNoteBibliography"/>
        <w:rPr>
          <w:noProof/>
        </w:rPr>
      </w:pPr>
      <w:r w:rsidRPr="00FE325E">
        <w:rPr>
          <w:noProof/>
        </w:rPr>
        <w:t>11.</w:t>
      </w:r>
      <w:r w:rsidRPr="00FE325E">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8" w:history="1">
        <w:r w:rsidRPr="00FE325E">
          <w:rPr>
            <w:rStyle w:val="Hyperlink"/>
            <w:noProof/>
          </w:rPr>
          <w:t>https://doi.org/10.1016/S2214-109X(20)30074-7</w:t>
        </w:r>
      </w:hyperlink>
    </w:p>
    <w:p w14:paraId="7D7C23BC" w14:textId="77777777" w:rsidR="00FE325E" w:rsidRPr="00FE325E" w:rsidRDefault="00FE325E" w:rsidP="00FE325E">
      <w:pPr>
        <w:pStyle w:val="EndNoteBibliography"/>
        <w:rPr>
          <w:noProof/>
        </w:rPr>
      </w:pPr>
      <w:r w:rsidRPr="00FE325E">
        <w:rPr>
          <w:noProof/>
        </w:rPr>
        <w:t>12.</w:t>
      </w:r>
      <w:r w:rsidRPr="00FE325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1E2660C3" w14:textId="77777777" w:rsidR="00FE325E" w:rsidRPr="00FE325E" w:rsidRDefault="00FE325E" w:rsidP="00FE325E">
      <w:pPr>
        <w:pStyle w:val="EndNoteBibliography"/>
        <w:rPr>
          <w:noProof/>
        </w:rPr>
      </w:pPr>
      <w:r w:rsidRPr="00FE325E">
        <w:rPr>
          <w:noProof/>
        </w:rPr>
        <w:lastRenderedPageBreak/>
        <w:t>13.</w:t>
      </w:r>
      <w:r w:rsidRPr="00FE325E">
        <w:rPr>
          <w:noProof/>
        </w:rPr>
        <w:tab/>
        <w:t>Angulo, J., Yu, H.-L., Langousis, A., Kolovos, A., Wang, J., Madrid, A.E., Christakos, G.: Spatiotemporal Infectious Disease Modeling: A BME-SIR Approach. PLOS ONE 8, e72168 (2013) 10.1371/journal.pone.0072168</w:t>
      </w:r>
    </w:p>
    <w:p w14:paraId="6CC4BE64" w14:textId="77777777" w:rsidR="00FE325E" w:rsidRPr="00FE325E" w:rsidRDefault="00FE325E" w:rsidP="00FE325E">
      <w:pPr>
        <w:pStyle w:val="EndNoteBibliography"/>
        <w:rPr>
          <w:noProof/>
        </w:rPr>
      </w:pPr>
      <w:r w:rsidRPr="00FE325E">
        <w:rPr>
          <w:noProof/>
        </w:rPr>
        <w:t>14.</w:t>
      </w:r>
      <w:r w:rsidRPr="00FE325E">
        <w:rPr>
          <w:noProof/>
        </w:rPr>
        <w:tab/>
        <w:t>Keeling, M.J.: The effects of local spatial structure on epidemiological invasions. Proc Biol Sci 266, 859-867 (1999) 10.1098/rspb.1999.0716</w:t>
      </w:r>
    </w:p>
    <w:p w14:paraId="01D52B5D" w14:textId="77777777" w:rsidR="00FE325E" w:rsidRPr="00FE325E" w:rsidRDefault="00FE325E" w:rsidP="00FE325E">
      <w:pPr>
        <w:pStyle w:val="EndNoteBibliography"/>
        <w:rPr>
          <w:noProof/>
        </w:rPr>
      </w:pPr>
      <w:r w:rsidRPr="00FE325E">
        <w:rPr>
          <w:noProof/>
        </w:rPr>
        <w:t>15.</w:t>
      </w:r>
      <w:r w:rsidRPr="00FE325E">
        <w:rPr>
          <w:noProof/>
        </w:rPr>
        <w:tab/>
        <w:t>Danon, L., Brooks-Pollock, E., Bailey, M., Keeling, M.J.: A spatial model of CoVID-19 transmission in England and Wales: early spread and peak timing. medRxiv 2020.2002.2012.20022566 (2020) 10.1101/2020.02.12.20022566</w:t>
      </w:r>
    </w:p>
    <w:p w14:paraId="69A8CA29" w14:textId="77777777" w:rsidR="00FE325E" w:rsidRPr="00FE325E" w:rsidRDefault="00FE325E" w:rsidP="00FE325E">
      <w:pPr>
        <w:pStyle w:val="EndNoteBibliography"/>
        <w:rPr>
          <w:noProof/>
        </w:rPr>
      </w:pPr>
      <w:r w:rsidRPr="00FE325E">
        <w:rPr>
          <w:noProof/>
        </w:rPr>
        <w:t>16.</w:t>
      </w:r>
      <w:r w:rsidRPr="00FE325E">
        <w:rPr>
          <w:noProof/>
        </w:rPr>
        <w:tab/>
        <w:t xml:space="preserve">Ziff, A.L., Ziff, R.M.: Fractal kinetics of COVID-19 pandemic. medRxiv (2020) </w:t>
      </w:r>
    </w:p>
    <w:p w14:paraId="0D8565CA" w14:textId="77777777" w:rsidR="00FE325E" w:rsidRPr="00FE325E" w:rsidRDefault="00FE325E" w:rsidP="00FE325E">
      <w:pPr>
        <w:pStyle w:val="EndNoteBibliography"/>
        <w:rPr>
          <w:noProof/>
        </w:rPr>
      </w:pPr>
      <w:r w:rsidRPr="00FE325E">
        <w:rPr>
          <w:noProof/>
        </w:rPr>
        <w:t>17.</w:t>
      </w:r>
      <w:r w:rsidRPr="00FE325E">
        <w:rPr>
          <w:noProof/>
        </w:rPr>
        <w:tab/>
        <w:t>Simoes, J.M.: Spatial Epidemic Modelling in Social Networks. AIP Conference Proceedings 776, 287-297 (2005) 10.1063/1.1985395</w:t>
      </w:r>
    </w:p>
    <w:p w14:paraId="1DEC3E30" w14:textId="77777777" w:rsidR="00FE325E" w:rsidRPr="00FE325E" w:rsidRDefault="00FE325E" w:rsidP="00FE325E">
      <w:pPr>
        <w:pStyle w:val="EndNoteBibliography"/>
        <w:rPr>
          <w:noProof/>
        </w:rPr>
      </w:pPr>
      <w:r w:rsidRPr="00FE325E">
        <w:rPr>
          <w:noProof/>
        </w:rPr>
        <w:t>18.</w:t>
      </w:r>
      <w:r w:rsidRPr="00FE325E">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0A9977E" w14:textId="77777777" w:rsidR="00FE325E" w:rsidRPr="00FE325E" w:rsidRDefault="00FE325E" w:rsidP="00FE325E">
      <w:pPr>
        <w:pStyle w:val="EndNoteBibliography"/>
        <w:rPr>
          <w:noProof/>
        </w:rPr>
      </w:pPr>
      <w:r w:rsidRPr="00FE325E">
        <w:rPr>
          <w:noProof/>
        </w:rPr>
        <w:t>19.</w:t>
      </w:r>
      <w:r w:rsidRPr="00FE325E">
        <w:rPr>
          <w:noProof/>
        </w:rPr>
        <w:tab/>
        <w:t>Hunter, E., Mac Namee, B., Kelleher, J.D.: A Taxonomy for Agent-Based Models in Human Infectious Disease Epidemiology. Journal of Artificial Societies and Social Simulation 20, 2 (2017) 10.18564/jasss.3414</w:t>
      </w:r>
    </w:p>
    <w:p w14:paraId="791F7017" w14:textId="77777777" w:rsidR="00FE325E" w:rsidRPr="00FE325E" w:rsidRDefault="00FE325E" w:rsidP="00FE325E">
      <w:pPr>
        <w:pStyle w:val="EndNoteBibliography"/>
        <w:rPr>
          <w:noProof/>
        </w:rPr>
      </w:pPr>
      <w:r w:rsidRPr="00FE325E">
        <w:rPr>
          <w:noProof/>
        </w:rPr>
        <w:t>20.</w:t>
      </w:r>
      <w:r w:rsidRPr="00FE325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1580ED5" w14:textId="77777777" w:rsidR="00FE325E" w:rsidRPr="00FE325E" w:rsidRDefault="00FE325E" w:rsidP="00FE325E">
      <w:pPr>
        <w:pStyle w:val="EndNoteBibliography"/>
        <w:rPr>
          <w:noProof/>
        </w:rPr>
      </w:pPr>
      <w:r w:rsidRPr="00FE325E">
        <w:rPr>
          <w:noProof/>
        </w:rPr>
        <w:t>21.</w:t>
      </w:r>
      <w:r w:rsidRPr="00FE325E">
        <w:rPr>
          <w:noProof/>
        </w:rPr>
        <w:tab/>
        <w:t>Wang, C.J., Ng, C.Y., Brook, R.H.: Response to COVID-19 in Taiwan: Big Data Analytics, New Technology, and Proactive Testing. JAMA 323, 1341-1342 (2020) 10.1001/jama.2020.3151</w:t>
      </w:r>
    </w:p>
    <w:p w14:paraId="0329C2E8" w14:textId="38B88715" w:rsidR="00FE325E" w:rsidRPr="00FE325E" w:rsidRDefault="00FE325E" w:rsidP="00FE325E">
      <w:pPr>
        <w:pStyle w:val="EndNoteBibliography"/>
        <w:rPr>
          <w:noProof/>
        </w:rPr>
      </w:pPr>
      <w:r w:rsidRPr="00FE325E">
        <w:rPr>
          <w:noProof/>
        </w:rPr>
        <w:t>22.</w:t>
      </w:r>
      <w:r w:rsidRPr="00FE325E">
        <w:rPr>
          <w:noProof/>
        </w:rPr>
        <w:tab/>
        <w:t xml:space="preserve">Zhou, C., Su, F., Pei, T., Zhang, A., Du, Y., Luo, B., Cao, Z., Wang, J., Yuan, W., Zhu, Y., Song, C., Chen, J., Xu, J., Li, F., Ma, T., Jiang, L., Yan, F., Yi, J., Hu, Y., Liao, Y., Xiao, H.: COVID-19: Challenges to GIS with Big Data. Geography and Sustainability 1, 77-87 (2020) </w:t>
      </w:r>
      <w:hyperlink r:id="rId39" w:history="1">
        <w:r w:rsidRPr="00FE325E">
          <w:rPr>
            <w:rStyle w:val="Hyperlink"/>
            <w:noProof/>
          </w:rPr>
          <w:t>https://doi.org/10.1016/j.geosus.2020.03.005</w:t>
        </w:r>
      </w:hyperlink>
    </w:p>
    <w:p w14:paraId="6127534D" w14:textId="77777777" w:rsidR="00FE325E" w:rsidRPr="00FE325E" w:rsidRDefault="00FE325E" w:rsidP="00FE325E">
      <w:pPr>
        <w:pStyle w:val="EndNoteBibliography"/>
        <w:rPr>
          <w:noProof/>
        </w:rPr>
      </w:pPr>
      <w:r w:rsidRPr="00FE325E">
        <w:rPr>
          <w:noProof/>
        </w:rPr>
        <w:t>23.</w:t>
      </w:r>
      <w:r w:rsidRPr="00FE325E">
        <w:rPr>
          <w:noProof/>
        </w:rPr>
        <w:tab/>
        <w:t xml:space="preserve">Okell, L.C., Verity, R., Watson, O.J., Mishra, S., Walker, P., Whittaker, C., Katzourakis, A., Donnelly, C.A., Riley, S., Ghani, A.C.: Have deaths from COVID-19 in Europe plateaued due to herd immunity? Lancet (London, England) (2020) </w:t>
      </w:r>
    </w:p>
    <w:p w14:paraId="0BCCB4EE" w14:textId="619DE74E" w:rsidR="00FE325E" w:rsidRPr="00FE325E" w:rsidRDefault="00FE325E" w:rsidP="00FE325E">
      <w:pPr>
        <w:pStyle w:val="EndNoteBibliography"/>
        <w:rPr>
          <w:noProof/>
        </w:rPr>
      </w:pPr>
      <w:r w:rsidRPr="00FE325E">
        <w:rPr>
          <w:noProof/>
        </w:rPr>
        <w:t>24.</w:t>
      </w:r>
      <w:r w:rsidRPr="00FE325E">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0" w:history="1">
        <w:r w:rsidRPr="00FE325E">
          <w:rPr>
            <w:rStyle w:val="Hyperlink"/>
            <w:noProof/>
          </w:rPr>
          <w:t>https://doi.org/10.1016/j.ssci.2020.104773</w:t>
        </w:r>
      </w:hyperlink>
    </w:p>
    <w:p w14:paraId="340922EE" w14:textId="08A5D7C5" w:rsidR="00FE325E" w:rsidRPr="00FE325E" w:rsidRDefault="00FE325E" w:rsidP="00FE325E">
      <w:pPr>
        <w:pStyle w:val="EndNoteBibliography"/>
        <w:rPr>
          <w:noProof/>
        </w:rPr>
      </w:pPr>
      <w:r w:rsidRPr="00FE325E">
        <w:rPr>
          <w:noProof/>
        </w:rPr>
        <w:t>25.</w:t>
      </w:r>
      <w:r w:rsidRPr="00FE325E">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1" w:history="1">
        <w:r w:rsidRPr="00FE325E">
          <w:rPr>
            <w:rStyle w:val="Hyperlink"/>
            <w:noProof/>
          </w:rPr>
          <w:t>https://doi.org/10.1101/2020.03.24.20042291</w:t>
        </w:r>
      </w:hyperlink>
    </w:p>
    <w:p w14:paraId="57C50669" w14:textId="77777777" w:rsidR="00FE325E" w:rsidRPr="00FE325E" w:rsidRDefault="00FE325E" w:rsidP="00FE325E">
      <w:pPr>
        <w:pStyle w:val="EndNoteBibliography"/>
        <w:rPr>
          <w:noProof/>
        </w:rPr>
      </w:pPr>
      <w:r w:rsidRPr="00FE325E">
        <w:rPr>
          <w:noProof/>
        </w:rPr>
        <w:t>26.</w:t>
      </w:r>
      <w:r w:rsidRPr="00FE325E">
        <w:rPr>
          <w:noProof/>
        </w:rPr>
        <w:tab/>
        <w:t>Yin, J., Redovich, J.: Kinetic Modeling of Virus Growth in Cells. Microbiology and Molecular Biology Reviews 82, e00066-00017 (2018) 10.1128/MMBR.00066-17</w:t>
      </w:r>
    </w:p>
    <w:p w14:paraId="103379C9" w14:textId="77777777" w:rsidR="00FE325E" w:rsidRPr="00FE325E" w:rsidRDefault="00FE325E" w:rsidP="00FE325E">
      <w:pPr>
        <w:pStyle w:val="EndNoteBibliography"/>
        <w:rPr>
          <w:noProof/>
        </w:rPr>
      </w:pPr>
      <w:r w:rsidRPr="00FE325E">
        <w:rPr>
          <w:noProof/>
        </w:rPr>
        <w:t>27.</w:t>
      </w:r>
      <w:r w:rsidRPr="00FE325E">
        <w:rPr>
          <w:noProof/>
        </w:rPr>
        <w:tab/>
        <w:t>Biebricher, C.K., Eigen, M., Gardiner, W.C.: Kinetics of ribonucleic acid replication. Biochemistry 22, 2544-2559 (1983) 10.1021/bi00279a036</w:t>
      </w:r>
    </w:p>
    <w:p w14:paraId="732762D0" w14:textId="34698138" w:rsidR="00FE325E" w:rsidRPr="00FE325E" w:rsidRDefault="00FE325E" w:rsidP="00FE325E">
      <w:pPr>
        <w:pStyle w:val="EndNoteBibliography"/>
        <w:rPr>
          <w:noProof/>
        </w:rPr>
      </w:pPr>
      <w:r w:rsidRPr="00FE325E">
        <w:rPr>
          <w:noProof/>
        </w:rPr>
        <w:t>28.</w:t>
      </w:r>
      <w:r w:rsidRPr="00FE325E">
        <w:rPr>
          <w:noProof/>
        </w:rPr>
        <w:tab/>
        <w:t xml:space="preserve">Richard Eiser, J., Bostrom, A., Burton, I., Johnston, D.M., McClure, J., Paton, D., van der Pligt, J., White, M.P.: Risk interpretation and action: A conceptual framework for </w:t>
      </w:r>
      <w:r w:rsidRPr="00FE325E">
        <w:rPr>
          <w:noProof/>
        </w:rPr>
        <w:lastRenderedPageBreak/>
        <w:t xml:space="preserve">responses to natural hazards. International Journal of Disaster Risk Reduction 1, 5-16 (2012) </w:t>
      </w:r>
      <w:hyperlink r:id="rId42" w:history="1">
        <w:r w:rsidRPr="00FE325E">
          <w:rPr>
            <w:rStyle w:val="Hyperlink"/>
            <w:noProof/>
          </w:rPr>
          <w:t>https://doi.org/10.1016/j.ijdrr.2012.05.002</w:t>
        </w:r>
      </w:hyperlink>
    </w:p>
    <w:p w14:paraId="1F6B752A" w14:textId="77777777" w:rsidR="00FE325E" w:rsidRPr="00FE325E" w:rsidRDefault="00FE325E" w:rsidP="00FE325E">
      <w:pPr>
        <w:pStyle w:val="EndNoteBibliography"/>
        <w:rPr>
          <w:noProof/>
        </w:rPr>
      </w:pPr>
      <w:r w:rsidRPr="00FE325E">
        <w:rPr>
          <w:noProof/>
        </w:rPr>
        <w:t>29.</w:t>
      </w:r>
      <w:r w:rsidRPr="00FE325E">
        <w:rPr>
          <w:noProof/>
        </w:rPr>
        <w:tab/>
        <w:t xml:space="preserve">Tye, E., Finnie, T.J.R., Hall, I., Leach, S.: PyGOM - A Python Package for Simplifying Modelling with Systems of Ordinary Differential Equations. ArXiv abs/1803.06934, (2018) </w:t>
      </w:r>
    </w:p>
    <w:p w14:paraId="298933C0" w14:textId="3F6D3DD4" w:rsidR="00FE325E" w:rsidRPr="00FE325E" w:rsidRDefault="00FE325E" w:rsidP="00FE325E">
      <w:pPr>
        <w:pStyle w:val="EndNoteBibliography"/>
        <w:rPr>
          <w:noProof/>
        </w:rPr>
      </w:pPr>
      <w:r w:rsidRPr="00FE325E">
        <w:rPr>
          <w:noProof/>
        </w:rPr>
        <w:t>30.</w:t>
      </w:r>
      <w:r w:rsidRPr="00FE325E">
        <w:rPr>
          <w:noProof/>
        </w:rPr>
        <w:tab/>
        <w:t xml:space="preserve">Hill, A., Levy, M., Xie, S., Sheen, S., Shinnick, J., Gheorghe, A., Rehmann, C.: Modeling COVID-19 spread vs healthcare capacity, 2020., Planning as Inference in Epidemiological Models.  Available from: </w:t>
      </w:r>
      <w:hyperlink r:id="rId43" w:history="1">
        <w:r w:rsidRPr="00FE325E">
          <w:rPr>
            <w:rStyle w:val="Hyperlink"/>
            <w:noProof/>
          </w:rPr>
          <w:t>https://www.researchgate.net/publication/340295625_Planning_as_Inference_in_Epidemiological_Models</w:t>
        </w:r>
      </w:hyperlink>
      <w:r w:rsidRPr="00FE325E">
        <w:rPr>
          <w:noProof/>
        </w:rPr>
        <w:t xml:space="preserve">. (2020) </w:t>
      </w:r>
    </w:p>
    <w:p w14:paraId="797B7548" w14:textId="356CC9DF" w:rsidR="00A41CB4" w:rsidRDefault="0011114A">
      <w:r>
        <w:fldChar w:fldCharType="end"/>
      </w:r>
    </w:p>
    <w:sectPr w:rsidR="00A41CB4" w:rsidSect="00205CEC">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0253C" w14:textId="77777777" w:rsidR="00134AA5" w:rsidRDefault="00134AA5" w:rsidP="00205CEC">
      <w:r>
        <w:separator/>
      </w:r>
    </w:p>
  </w:endnote>
  <w:endnote w:type="continuationSeparator" w:id="0">
    <w:p w14:paraId="08F4DAFE" w14:textId="77777777" w:rsidR="00134AA5" w:rsidRDefault="00134AA5" w:rsidP="00205CEC">
      <w:r>
        <w:continuationSeparator/>
      </w:r>
    </w:p>
  </w:endnote>
  <w:endnote w:type="continuationNotice" w:id="1">
    <w:p w14:paraId="7958D16F" w14:textId="77777777" w:rsidR="00134AA5" w:rsidRDefault="00134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6D0DD" w14:textId="77777777" w:rsidR="00134AA5" w:rsidRDefault="00134AA5" w:rsidP="00205CEC">
      <w:r>
        <w:separator/>
      </w:r>
    </w:p>
  </w:footnote>
  <w:footnote w:type="continuationSeparator" w:id="0">
    <w:p w14:paraId="136C32FE" w14:textId="77777777" w:rsidR="00134AA5" w:rsidRDefault="00134AA5" w:rsidP="00205CEC">
      <w:r>
        <w:continuationSeparator/>
      </w:r>
    </w:p>
  </w:footnote>
  <w:footnote w:type="continuationNotice" w:id="1">
    <w:p w14:paraId="7591C319" w14:textId="77777777" w:rsidR="00134AA5" w:rsidRDefault="00134AA5"/>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revisionView w:markup="0"/>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1003C1"/>
    <w:rsid w:val="00101D01"/>
    <w:rsid w:val="0010500C"/>
    <w:rsid w:val="00111098"/>
    <w:rsid w:val="0011114A"/>
    <w:rsid w:val="00123A08"/>
    <w:rsid w:val="00130C34"/>
    <w:rsid w:val="00134AA5"/>
    <w:rsid w:val="0014064D"/>
    <w:rsid w:val="00141EC7"/>
    <w:rsid w:val="001508F4"/>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B2018"/>
    <w:rsid w:val="006B7A29"/>
    <w:rsid w:val="006E17CC"/>
    <w:rsid w:val="00707395"/>
    <w:rsid w:val="007238FC"/>
    <w:rsid w:val="00760B56"/>
    <w:rsid w:val="00770D6E"/>
    <w:rsid w:val="00781A18"/>
    <w:rsid w:val="00783CA3"/>
    <w:rsid w:val="00785D57"/>
    <w:rsid w:val="007B048D"/>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3A52"/>
    <w:rsid w:val="00C12F27"/>
    <w:rsid w:val="00C27C51"/>
    <w:rsid w:val="00C35442"/>
    <w:rsid w:val="00C35EF1"/>
    <w:rsid w:val="00C45510"/>
    <w:rsid w:val="00C81F24"/>
    <w:rsid w:val="00C86CE6"/>
    <w:rsid w:val="00CA3B20"/>
    <w:rsid w:val="00CA6E4C"/>
    <w:rsid w:val="00CB4CC3"/>
    <w:rsid w:val="00CC1644"/>
    <w:rsid w:val="00CD16AA"/>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geosus.2020.03.005" TargetMode="Externa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doi.org/10.1016/j.ijdrr.2012.05.002" TargetMode="External"/><Relationship Id="rId47" Type="http://schemas.microsoft.com/office/2011/relationships/people" Target="people.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38/s41591-020-0883-7" TargetMode="External"/><Relationship Id="rId40" Type="http://schemas.openxmlformats.org/officeDocument/2006/relationships/hyperlink" Target="https://doi.org/10.1016/j.ssci.2020.104773"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ijid.2020.02.058"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yperlink" Target="https://doi.org/10.1001/jama.2020.2648" TargetMode="External"/><Relationship Id="rId43" Type="http://schemas.openxmlformats.org/officeDocument/2006/relationships/hyperlink" Target="https://www.researchgate.net/publication/340295625_Planning_as_Inference_in_Epidemiological_Models" TargetMode="External"/><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S2214-109X(20)30074-7"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01/2020.03.24.200422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7743</Words>
  <Characters>44140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12</cp:revision>
  <dcterms:created xsi:type="dcterms:W3CDTF">2020-08-25T08:17:00Z</dcterms:created>
  <dcterms:modified xsi:type="dcterms:W3CDTF">2020-08-25T15:12:00Z</dcterms:modified>
</cp:coreProperties>
</file>